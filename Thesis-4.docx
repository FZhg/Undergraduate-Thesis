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1E0" w:firstRow="1" w:lastRow="1" w:firstColumn="1" w:lastColumn="1" w:noHBand="0" w:noVBand="0"/>
      </w:tblPr>
      <w:tblGrid>
        <w:gridCol w:w="5226"/>
        <w:gridCol w:w="3170"/>
      </w:tblGrid>
      <w:tr w:rsidR="00CB736D" w:rsidRPr="00D62216" w:rsidTr="00995B66">
        <w:tc>
          <w:tcPr>
            <w:tcW w:w="5310" w:type="dxa"/>
            <w:shd w:val="clear" w:color="auto" w:fill="auto"/>
          </w:tcPr>
          <w:p w:rsidR="00CB736D" w:rsidRPr="00D62216" w:rsidRDefault="00CB736D" w:rsidP="00995B66">
            <w:pPr>
              <w:tabs>
                <w:tab w:val="left" w:pos="5940"/>
              </w:tabs>
              <w:rPr>
                <w:rFonts w:eastAsia="黑体"/>
                <w:b/>
                <w:spacing w:val="6"/>
                <w:sz w:val="24"/>
                <w:rPrChange w:id="1" w:author="凡 张" w:date="2019-05-26T07:05:00Z">
                  <w:rPr>
                    <w:rFonts w:ascii="黑体" w:eastAsia="黑体" w:hAnsi="黑体"/>
                    <w:b/>
                    <w:spacing w:val="6"/>
                    <w:sz w:val="24"/>
                  </w:rPr>
                </w:rPrChange>
              </w:rPr>
            </w:pPr>
            <w:r w:rsidRPr="00D62216">
              <w:rPr>
                <w:rFonts w:eastAsia="黑体"/>
                <w:b/>
                <w:sz w:val="24"/>
                <w:rPrChange w:id="2" w:author="凡 张" w:date="2019-05-26T07:05:00Z">
                  <w:rPr>
                    <w:rFonts w:ascii="黑体" w:eastAsia="黑体" w:hAnsi="黑体"/>
                    <w:b/>
                    <w:sz w:val="24"/>
                  </w:rPr>
                </w:rPrChange>
              </w:rPr>
              <w:t>学</w:t>
            </w:r>
            <w:r w:rsidRPr="00D62216">
              <w:rPr>
                <w:rFonts w:eastAsia="黑体"/>
                <w:b/>
                <w:sz w:val="24"/>
                <w:rPrChange w:id="3" w:author="凡 张" w:date="2019-05-26T07:05:00Z">
                  <w:rPr>
                    <w:rFonts w:ascii="黑体" w:eastAsia="黑体" w:hAnsi="黑体"/>
                    <w:b/>
                    <w:sz w:val="24"/>
                  </w:rPr>
                </w:rPrChange>
              </w:rPr>
              <w:t xml:space="preserve">    </w:t>
            </w:r>
            <w:r w:rsidRPr="00D62216">
              <w:rPr>
                <w:rFonts w:eastAsia="黑体"/>
                <w:b/>
                <w:sz w:val="24"/>
                <w:rPrChange w:id="4" w:author="凡 张" w:date="2019-05-26T07:05:00Z">
                  <w:rPr>
                    <w:rFonts w:ascii="黑体" w:eastAsia="黑体" w:hAnsi="黑体"/>
                    <w:b/>
                    <w:sz w:val="24"/>
                  </w:rPr>
                </w:rPrChange>
              </w:rPr>
              <w:t>号：</w:t>
            </w:r>
            <w:r w:rsidRPr="00D62216">
              <w:rPr>
                <w:rFonts w:eastAsia="黑体"/>
                <w:b/>
                <w:spacing w:val="6"/>
                <w:sz w:val="24"/>
                <w:u w:val="single"/>
                <w:rPrChange w:id="5" w:author="凡 张" w:date="2019-05-26T07:05:00Z">
                  <w:rPr>
                    <w:rFonts w:ascii="黑体" w:eastAsia="黑体" w:hAnsi="黑体"/>
                    <w:b/>
                    <w:spacing w:val="6"/>
                    <w:sz w:val="24"/>
                    <w:u w:val="single"/>
                  </w:rPr>
                </w:rPrChange>
              </w:rPr>
              <w:t xml:space="preserve"> </w:t>
            </w:r>
            <w:r w:rsidR="00491A04" w:rsidRPr="00D62216">
              <w:rPr>
                <w:rFonts w:eastAsia="黑体"/>
                <w:b/>
                <w:spacing w:val="6"/>
                <w:sz w:val="24"/>
                <w:u w:val="single"/>
                <w:rPrChange w:id="6" w:author="凡 张" w:date="2019-05-26T07:05:00Z">
                  <w:rPr>
                    <w:rFonts w:ascii="黑体" w:eastAsia="黑体" w:hAnsi="黑体"/>
                    <w:b/>
                    <w:spacing w:val="6"/>
                    <w:sz w:val="24"/>
                    <w:u w:val="single"/>
                  </w:rPr>
                </w:rPrChange>
              </w:rPr>
              <w:t>201421328</w:t>
            </w:r>
            <w:r w:rsidR="009B186C" w:rsidRPr="00D62216">
              <w:rPr>
                <w:rFonts w:eastAsia="黑体"/>
                <w:b/>
                <w:spacing w:val="6"/>
                <w:sz w:val="24"/>
                <w:u w:val="single"/>
                <w:rPrChange w:id="7" w:author="凡 张" w:date="2019-05-26T07:05:00Z">
                  <w:rPr>
                    <w:rFonts w:ascii="黑体" w:eastAsia="黑体" w:hAnsi="黑体" w:hint="eastAsia"/>
                    <w:b/>
                    <w:spacing w:val="6"/>
                    <w:sz w:val="24"/>
                    <w:u w:val="single"/>
                  </w:rPr>
                </w:rPrChange>
              </w:rPr>
              <w:t>2</w:t>
            </w:r>
            <w:r w:rsidRPr="00D62216">
              <w:rPr>
                <w:rFonts w:eastAsia="黑体"/>
                <w:b/>
                <w:spacing w:val="6"/>
                <w:sz w:val="24"/>
                <w:u w:val="single"/>
                <w:rPrChange w:id="8" w:author="凡 张" w:date="2019-05-26T07:05:00Z">
                  <w:rPr>
                    <w:rFonts w:ascii="黑体" w:eastAsia="黑体" w:hAnsi="黑体"/>
                    <w:b/>
                    <w:spacing w:val="6"/>
                    <w:sz w:val="24"/>
                    <w:u w:val="single"/>
                  </w:rPr>
                </w:rPrChange>
              </w:rPr>
              <w:t xml:space="preserve">    </w:t>
            </w:r>
          </w:p>
        </w:tc>
        <w:tc>
          <w:tcPr>
            <w:tcW w:w="3226" w:type="dxa"/>
            <w:shd w:val="clear" w:color="auto" w:fill="auto"/>
          </w:tcPr>
          <w:p w:rsidR="00CB736D" w:rsidRPr="00D62216" w:rsidRDefault="00CB736D" w:rsidP="00995B66">
            <w:pPr>
              <w:tabs>
                <w:tab w:val="left" w:pos="5940"/>
              </w:tabs>
              <w:ind w:firstLineChars="49" w:firstLine="118"/>
              <w:rPr>
                <w:rFonts w:eastAsia="黑体"/>
                <w:b/>
                <w:sz w:val="24"/>
                <w:rPrChange w:id="9" w:author="凡 张" w:date="2019-05-26T07:05:00Z">
                  <w:rPr>
                    <w:rFonts w:ascii="黑体" w:eastAsia="黑体" w:hAnsi="黑体"/>
                    <w:b/>
                    <w:sz w:val="24"/>
                  </w:rPr>
                </w:rPrChange>
              </w:rPr>
            </w:pPr>
            <w:r w:rsidRPr="00D62216">
              <w:rPr>
                <w:rFonts w:eastAsia="黑体"/>
                <w:b/>
                <w:sz w:val="24"/>
                <w:rPrChange w:id="10" w:author="凡 张" w:date="2019-05-26T07:05:00Z">
                  <w:rPr>
                    <w:rFonts w:ascii="黑体" w:eastAsia="黑体" w:hAnsi="黑体"/>
                    <w:b/>
                    <w:sz w:val="24"/>
                  </w:rPr>
                </w:rPrChange>
              </w:rPr>
              <w:t>密</w:t>
            </w:r>
            <w:r w:rsidRPr="00D62216">
              <w:rPr>
                <w:rFonts w:eastAsia="黑体"/>
                <w:b/>
                <w:sz w:val="24"/>
                <w:rPrChange w:id="11" w:author="凡 张" w:date="2019-05-26T07:05:00Z">
                  <w:rPr>
                    <w:rFonts w:ascii="黑体" w:eastAsia="黑体" w:hAnsi="黑体"/>
                    <w:b/>
                    <w:sz w:val="24"/>
                  </w:rPr>
                </w:rPrChange>
              </w:rPr>
              <w:t xml:space="preserve">  </w:t>
            </w:r>
            <w:r w:rsidRPr="00D62216">
              <w:rPr>
                <w:rFonts w:eastAsia="黑体"/>
                <w:b/>
                <w:sz w:val="24"/>
                <w:rPrChange w:id="12" w:author="凡 张" w:date="2019-05-26T07:05:00Z">
                  <w:rPr>
                    <w:rFonts w:ascii="黑体" w:eastAsia="黑体" w:hAnsi="黑体"/>
                    <w:b/>
                    <w:sz w:val="24"/>
                  </w:rPr>
                </w:rPrChange>
              </w:rPr>
              <w:t>级：</w:t>
            </w:r>
            <w:r w:rsidRPr="00D62216">
              <w:rPr>
                <w:rFonts w:eastAsia="黑体"/>
                <w:b/>
                <w:spacing w:val="6"/>
                <w:sz w:val="24"/>
                <w:u w:val="single"/>
                <w:rPrChange w:id="13" w:author="凡 张" w:date="2019-05-26T07:05:00Z">
                  <w:rPr>
                    <w:rFonts w:ascii="黑体" w:eastAsia="黑体" w:hAnsi="黑体"/>
                    <w:b/>
                    <w:spacing w:val="6"/>
                    <w:sz w:val="24"/>
                    <w:u w:val="single"/>
                  </w:rPr>
                </w:rPrChange>
              </w:rPr>
              <w:t xml:space="preserve">               </w:t>
            </w:r>
            <w:r w:rsidRPr="00D62216">
              <w:rPr>
                <w:rFonts w:eastAsia="黑体"/>
                <w:b/>
                <w:spacing w:val="6"/>
                <w:sz w:val="24"/>
                <w:rPrChange w:id="14" w:author="凡 张" w:date="2019-05-26T07:05:00Z">
                  <w:rPr>
                    <w:rFonts w:ascii="黑体" w:eastAsia="黑体" w:hAnsi="黑体"/>
                    <w:b/>
                    <w:spacing w:val="6"/>
                    <w:sz w:val="24"/>
                  </w:rPr>
                </w:rPrChange>
              </w:rPr>
              <w:t xml:space="preserve">   </w:t>
            </w:r>
          </w:p>
          <w:p w:rsidR="00CB736D" w:rsidRPr="00D62216" w:rsidRDefault="00CB736D" w:rsidP="00995B66">
            <w:pPr>
              <w:tabs>
                <w:tab w:val="left" w:pos="5940"/>
              </w:tabs>
              <w:ind w:firstLineChars="49" w:firstLine="124"/>
              <w:rPr>
                <w:b/>
                <w:spacing w:val="6"/>
                <w:sz w:val="24"/>
                <w:rPrChange w:id="15" w:author="凡 张" w:date="2019-05-26T07:05:00Z">
                  <w:rPr>
                    <w:b/>
                    <w:spacing w:val="6"/>
                    <w:sz w:val="24"/>
                  </w:rPr>
                </w:rPrChange>
              </w:rPr>
            </w:pPr>
          </w:p>
        </w:tc>
      </w:tr>
    </w:tbl>
    <w:p w:rsidR="00D4379A" w:rsidRPr="00D62216" w:rsidRDefault="00F81E25" w:rsidP="006C12EC">
      <w:pPr>
        <w:rPr>
          <w:rPrChange w:id="16" w:author="凡 张" w:date="2019-05-26T07:05:00Z">
            <w:rPr/>
          </w:rPrChange>
        </w:rPr>
      </w:pPr>
      <w:r w:rsidRPr="00D62216">
        <w:rPr>
          <w:noProof/>
          <w:rPrChange w:id="17" w:author="凡 张" w:date="2019-05-26T07:05:00Z">
            <w:rPr>
              <w:noProof/>
            </w:rPr>
          </w:rPrChange>
        </w:rPr>
        <w:drawing>
          <wp:anchor distT="0" distB="0" distL="114300" distR="114300" simplePos="0" relativeHeight="251586560" behindDoc="0" locked="0" layoutInCell="1" allowOverlap="1" wp14:anchorId="2782DA89" wp14:editId="62068419">
            <wp:simplePos x="0" y="0"/>
            <wp:positionH relativeFrom="column">
              <wp:align>center</wp:align>
            </wp:positionH>
            <wp:positionV relativeFrom="paragraph">
              <wp:posOffset>133350</wp:posOffset>
            </wp:positionV>
            <wp:extent cx="3293110" cy="594360"/>
            <wp:effectExtent l="0" t="0" r="0" b="0"/>
            <wp:wrapSquare wrapText="bothSides"/>
            <wp:docPr id="29" name="图片 145"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79A" w:rsidRPr="00D62216" w:rsidRDefault="00D4379A" w:rsidP="006C12EC">
      <w:pPr>
        <w:rPr>
          <w:rPrChange w:id="18" w:author="凡 张" w:date="2019-05-26T07:05:00Z">
            <w:rPr/>
          </w:rPrChange>
        </w:rPr>
      </w:pPr>
    </w:p>
    <w:p w:rsidR="00D4379A" w:rsidRPr="00D62216" w:rsidRDefault="00D4379A" w:rsidP="006C12EC">
      <w:pPr>
        <w:rPr>
          <w:rPrChange w:id="19" w:author="凡 张" w:date="2019-05-26T07:05:00Z">
            <w:rPr/>
          </w:rPrChange>
        </w:rPr>
      </w:pPr>
    </w:p>
    <w:p w:rsidR="00D4379A" w:rsidRPr="00D62216" w:rsidRDefault="00D4379A" w:rsidP="006C12EC">
      <w:pPr>
        <w:jc w:val="center"/>
        <w:rPr>
          <w:b/>
          <w:sz w:val="44"/>
          <w:szCs w:val="44"/>
          <w:rPrChange w:id="20" w:author="凡 张" w:date="2019-05-26T07:05:00Z">
            <w:rPr>
              <w:b/>
              <w:sz w:val="44"/>
              <w:szCs w:val="44"/>
            </w:rPr>
          </w:rPrChange>
        </w:rPr>
      </w:pPr>
      <w:r w:rsidRPr="00D62216">
        <w:rPr>
          <w:b/>
          <w:sz w:val="44"/>
          <w:szCs w:val="44"/>
          <w:rPrChange w:id="21" w:author="凡 张" w:date="2019-05-26T07:05:00Z">
            <w:rPr>
              <w:b/>
              <w:sz w:val="44"/>
              <w:szCs w:val="44"/>
            </w:rPr>
          </w:rPrChange>
        </w:rPr>
        <w:t>Hefei University of Technology</w:t>
      </w:r>
    </w:p>
    <w:p w:rsidR="00D4379A" w:rsidRPr="00D62216" w:rsidRDefault="00D4379A" w:rsidP="006C12EC">
      <w:pPr>
        <w:rPr>
          <w:rPrChange w:id="22" w:author="凡 张" w:date="2019-05-26T07:05:00Z">
            <w:rPr/>
          </w:rPrChange>
        </w:rPr>
      </w:pPr>
    </w:p>
    <w:p w:rsidR="00D4379A" w:rsidRPr="00D62216" w:rsidRDefault="00F44A88" w:rsidP="007B1FE2">
      <w:pPr>
        <w:ind w:leftChars="-50" w:left="-105" w:rightChars="-50" w:right="-105"/>
        <w:jc w:val="center"/>
        <w:rPr>
          <w:rFonts w:eastAsia="黑体"/>
          <w:b/>
          <w:bCs/>
          <w:sz w:val="84"/>
          <w:szCs w:val="84"/>
          <w:rPrChange w:id="23" w:author="凡 张" w:date="2019-05-26T07:05:00Z">
            <w:rPr>
              <w:rFonts w:ascii="黑体" w:eastAsia="黑体" w:hAnsi="黑体"/>
              <w:b/>
              <w:bCs/>
              <w:sz w:val="84"/>
              <w:szCs w:val="84"/>
            </w:rPr>
          </w:rPrChange>
        </w:rPr>
      </w:pPr>
      <w:r w:rsidRPr="00D62216">
        <w:rPr>
          <w:rFonts w:eastAsia="黑体"/>
          <w:b/>
          <w:bCs/>
          <w:sz w:val="84"/>
          <w:szCs w:val="84"/>
          <w:rPrChange w:id="24" w:author="凡 张" w:date="2019-05-26T07:05:00Z">
            <w:rPr>
              <w:rFonts w:ascii="黑体" w:eastAsia="黑体" w:hAnsi="黑体"/>
              <w:b/>
              <w:bCs/>
              <w:sz w:val="84"/>
              <w:szCs w:val="84"/>
            </w:rPr>
          </w:rPrChange>
        </w:rPr>
        <w:t>本科毕业设计（论文）</w:t>
      </w:r>
    </w:p>
    <w:p w:rsidR="00D4379A" w:rsidRPr="00D62216" w:rsidRDefault="00F44A88" w:rsidP="006C12EC">
      <w:pPr>
        <w:ind w:leftChars="-100" w:left="-210" w:rightChars="-100" w:right="-210"/>
        <w:jc w:val="center"/>
        <w:rPr>
          <w:b/>
          <w:bCs/>
          <w:sz w:val="44"/>
          <w:szCs w:val="44"/>
          <w:rPrChange w:id="25" w:author="凡 张" w:date="2019-05-26T07:05:00Z">
            <w:rPr>
              <w:b/>
              <w:bCs/>
              <w:sz w:val="44"/>
              <w:szCs w:val="44"/>
            </w:rPr>
          </w:rPrChange>
        </w:rPr>
      </w:pPr>
      <w:r w:rsidRPr="00D62216">
        <w:rPr>
          <w:b/>
          <w:sz w:val="44"/>
          <w:szCs w:val="44"/>
          <w:rPrChange w:id="26" w:author="凡 张" w:date="2019-05-26T07:05:00Z">
            <w:rPr>
              <w:b/>
              <w:sz w:val="44"/>
              <w:szCs w:val="44"/>
            </w:rPr>
          </w:rPrChange>
        </w:rPr>
        <w:t>UNDERGRADUATE THESIS</w:t>
      </w:r>
    </w:p>
    <w:p w:rsidR="00A50C98" w:rsidRPr="00D62216" w:rsidRDefault="00A50C98" w:rsidP="00520764">
      <w:pPr>
        <w:rPr>
          <w:rPrChange w:id="27" w:author="凡 张" w:date="2019-05-26T07:05:00Z">
            <w:rPr/>
          </w:rPrChange>
        </w:rPr>
      </w:pPr>
    </w:p>
    <w:p w:rsidR="00520764" w:rsidRPr="00D62216" w:rsidRDefault="00F81E25" w:rsidP="00FC642A">
      <w:pPr>
        <w:ind w:firstLineChars="1500" w:firstLine="3150"/>
        <w:rPr>
          <w:sz w:val="80"/>
          <w:szCs w:val="80"/>
          <w:rPrChange w:id="28" w:author="凡 张" w:date="2019-05-26T07:05:00Z">
            <w:rPr>
              <w:sz w:val="80"/>
              <w:szCs w:val="80"/>
            </w:rPr>
          </w:rPrChange>
        </w:rPr>
      </w:pPr>
      <w:r w:rsidRPr="00D62216">
        <w:rPr>
          <w:noProof/>
          <w:rPrChange w:id="29" w:author="凡 张" w:date="2019-05-26T07:05:00Z">
            <w:rPr>
              <w:noProof/>
            </w:rPr>
          </w:rPrChange>
        </w:rPr>
        <w:drawing>
          <wp:inline distT="0" distB="0" distL="0" distR="0" wp14:anchorId="2F06941E" wp14:editId="2A6CFEFE">
            <wp:extent cx="1375410" cy="13538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5410" cy="1353820"/>
                    </a:xfrm>
                    <a:prstGeom prst="rect">
                      <a:avLst/>
                    </a:prstGeom>
                    <a:noFill/>
                    <a:ln>
                      <a:noFill/>
                    </a:ln>
                  </pic:spPr>
                </pic:pic>
              </a:graphicData>
            </a:graphic>
          </wp:inline>
        </w:drawing>
      </w:r>
    </w:p>
    <w:p w:rsidR="001F1443" w:rsidRPr="00D62216" w:rsidRDefault="001F1443" w:rsidP="00520764">
      <w:pPr>
        <w:ind w:firstLineChars="300" w:firstLine="964"/>
        <w:rPr>
          <w:b/>
          <w:sz w:val="32"/>
          <w:rPrChange w:id="30" w:author="凡 张" w:date="2019-05-26T07:05:00Z">
            <w:rPr>
              <w:b/>
              <w:sz w:val="32"/>
            </w:rPr>
          </w:rPrChange>
        </w:rPr>
      </w:pPr>
    </w:p>
    <w:p w:rsidR="00A50C98" w:rsidRPr="00D62216" w:rsidRDefault="00185C3B" w:rsidP="00520764">
      <w:pPr>
        <w:ind w:firstLineChars="300" w:firstLine="964"/>
        <w:rPr>
          <w:b/>
          <w:sz w:val="32"/>
          <w:rPrChange w:id="31" w:author="凡 张" w:date="2019-05-26T07:05:00Z">
            <w:rPr>
              <w:rFonts w:ascii="宋体" w:hAnsi="宋体"/>
              <w:b/>
              <w:sz w:val="32"/>
            </w:rPr>
          </w:rPrChange>
        </w:rPr>
      </w:pPr>
      <w:r w:rsidRPr="00D62216">
        <w:rPr>
          <w:b/>
          <w:sz w:val="32"/>
          <w:rPrChange w:id="32" w:author="凡 张" w:date="2019-05-26T07:05:00Z">
            <w:rPr>
              <w:rFonts w:ascii="宋体" w:hAnsi="宋体"/>
              <w:b/>
              <w:sz w:val="32"/>
            </w:rPr>
          </w:rPrChange>
        </w:rPr>
        <w:t>类</w:t>
      </w:r>
      <w:r w:rsidRPr="00D62216">
        <w:rPr>
          <w:b/>
          <w:sz w:val="32"/>
          <w:rPrChange w:id="33" w:author="凡 张" w:date="2019-05-26T07:05:00Z">
            <w:rPr>
              <w:rFonts w:ascii="宋体" w:hAnsi="宋体"/>
              <w:b/>
              <w:sz w:val="32"/>
            </w:rPr>
          </w:rPrChange>
        </w:rPr>
        <w:t xml:space="preserve">    </w:t>
      </w:r>
      <w:r w:rsidRPr="00D62216">
        <w:rPr>
          <w:b/>
          <w:sz w:val="32"/>
          <w:rPrChange w:id="34" w:author="凡 张" w:date="2019-05-26T07:05:00Z">
            <w:rPr>
              <w:rFonts w:ascii="宋体" w:hAnsi="宋体"/>
              <w:b/>
              <w:sz w:val="32"/>
            </w:rPr>
          </w:rPrChange>
        </w:rPr>
        <w:t>型：</w:t>
      </w:r>
      <w:r w:rsidRPr="00D62216">
        <w:rPr>
          <w:sz w:val="32"/>
          <w:u w:val="single"/>
          <w:rPrChange w:id="35" w:author="凡 张" w:date="2019-05-26T07:05:00Z">
            <w:rPr>
              <w:rFonts w:ascii="宋体" w:hAnsi="宋体"/>
              <w:sz w:val="32"/>
              <w:u w:val="single"/>
            </w:rPr>
          </w:rPrChange>
        </w:rPr>
        <w:t xml:space="preserve">       </w:t>
      </w:r>
      <w:r w:rsidR="00993621" w:rsidRPr="00D62216">
        <w:rPr>
          <w:sz w:val="32"/>
          <w:u w:val="single"/>
          <w:rPrChange w:id="36" w:author="凡 张" w:date="2019-05-26T07:05:00Z">
            <w:rPr>
              <w:rFonts w:ascii="宋体" w:hAnsi="宋体"/>
              <w:sz w:val="32"/>
              <w:u w:val="single"/>
            </w:rPr>
          </w:rPrChange>
        </w:rPr>
        <w:tab/>
      </w:r>
      <w:r w:rsidR="00993621" w:rsidRPr="00D62216">
        <w:rPr>
          <w:sz w:val="32"/>
          <w:u w:val="single"/>
          <w:rPrChange w:id="37" w:author="凡 张" w:date="2019-05-26T07:05:00Z">
            <w:rPr>
              <w:rFonts w:ascii="宋体" w:hAnsi="宋体"/>
              <w:sz w:val="32"/>
              <w:u w:val="single"/>
            </w:rPr>
          </w:rPrChange>
        </w:rPr>
        <w:tab/>
      </w:r>
      <w:r w:rsidR="00993621" w:rsidRPr="00D62216">
        <w:rPr>
          <w:sz w:val="32"/>
          <w:u w:val="single"/>
          <w:rPrChange w:id="38" w:author="凡 张" w:date="2019-05-26T07:05:00Z">
            <w:rPr>
              <w:rFonts w:ascii="宋体" w:hAnsi="宋体"/>
              <w:sz w:val="32"/>
              <w:u w:val="single"/>
            </w:rPr>
          </w:rPrChange>
        </w:rPr>
        <w:tab/>
      </w:r>
      <w:r w:rsidR="00993621" w:rsidRPr="00D62216">
        <w:rPr>
          <w:sz w:val="32"/>
          <w:u w:val="single"/>
          <w:rPrChange w:id="39" w:author="凡 张" w:date="2019-05-26T07:05:00Z">
            <w:rPr>
              <w:rFonts w:ascii="宋体" w:hAnsi="宋体"/>
              <w:sz w:val="32"/>
              <w:u w:val="single"/>
            </w:rPr>
          </w:rPrChange>
        </w:rPr>
        <w:t>论文</w:t>
      </w:r>
      <w:r w:rsidR="00993621" w:rsidRPr="00D62216">
        <w:rPr>
          <w:sz w:val="32"/>
          <w:u w:val="single"/>
          <w:rPrChange w:id="40" w:author="凡 张" w:date="2019-05-26T07:05:00Z">
            <w:rPr>
              <w:rFonts w:ascii="宋体" w:hAnsi="宋体"/>
              <w:sz w:val="32"/>
              <w:u w:val="single"/>
            </w:rPr>
          </w:rPrChange>
        </w:rPr>
        <w:tab/>
      </w:r>
      <w:r w:rsidR="00993621" w:rsidRPr="00D62216">
        <w:rPr>
          <w:sz w:val="32"/>
          <w:u w:val="single"/>
          <w:rPrChange w:id="41" w:author="凡 张" w:date="2019-05-26T07:05:00Z">
            <w:rPr>
              <w:rFonts w:ascii="宋体" w:hAnsi="宋体"/>
              <w:sz w:val="32"/>
              <w:u w:val="single"/>
            </w:rPr>
          </w:rPrChange>
        </w:rPr>
        <w:tab/>
      </w:r>
      <w:r w:rsidR="00993621" w:rsidRPr="00D62216">
        <w:rPr>
          <w:sz w:val="32"/>
          <w:u w:val="single"/>
          <w:rPrChange w:id="42" w:author="凡 张" w:date="2019-05-26T07:05:00Z">
            <w:rPr>
              <w:rFonts w:ascii="宋体" w:hAnsi="宋体"/>
              <w:sz w:val="32"/>
              <w:u w:val="single"/>
            </w:rPr>
          </w:rPrChange>
        </w:rPr>
        <w:tab/>
      </w:r>
      <w:r w:rsidRPr="00D62216">
        <w:rPr>
          <w:sz w:val="32"/>
          <w:u w:val="single"/>
          <w:rPrChange w:id="43" w:author="凡 张" w:date="2019-05-26T07:05:00Z">
            <w:rPr>
              <w:rFonts w:ascii="宋体" w:hAnsi="宋体"/>
              <w:sz w:val="32"/>
              <w:u w:val="single"/>
            </w:rPr>
          </w:rPrChange>
        </w:rPr>
        <w:t xml:space="preserve">        </w:t>
      </w:r>
    </w:p>
    <w:p w:rsidR="00520764" w:rsidRPr="00D62216" w:rsidRDefault="00520764" w:rsidP="00DF1A61">
      <w:pPr>
        <w:ind w:firstLineChars="300" w:firstLine="964"/>
        <w:rPr>
          <w:sz w:val="32"/>
          <w:u w:val="single"/>
          <w:rPrChange w:id="44" w:author="凡 张" w:date="2019-05-26T07:05:00Z">
            <w:rPr>
              <w:rFonts w:ascii="宋体" w:hAnsi="宋体"/>
              <w:sz w:val="32"/>
              <w:u w:val="single"/>
            </w:rPr>
          </w:rPrChange>
        </w:rPr>
      </w:pPr>
      <w:r w:rsidRPr="00D62216">
        <w:rPr>
          <w:b/>
          <w:sz w:val="32"/>
          <w:rPrChange w:id="45" w:author="凡 张" w:date="2019-05-26T07:05:00Z">
            <w:rPr>
              <w:rFonts w:ascii="宋体" w:hAnsi="宋体"/>
              <w:b/>
              <w:sz w:val="32"/>
            </w:rPr>
          </w:rPrChange>
        </w:rPr>
        <w:t>题</w:t>
      </w:r>
      <w:r w:rsidR="00F331BA" w:rsidRPr="00D62216">
        <w:rPr>
          <w:b/>
          <w:sz w:val="32"/>
          <w:rPrChange w:id="46" w:author="凡 张" w:date="2019-05-26T07:05:00Z">
            <w:rPr>
              <w:rFonts w:ascii="宋体" w:hAnsi="宋体"/>
              <w:b/>
              <w:sz w:val="32"/>
            </w:rPr>
          </w:rPrChange>
        </w:rPr>
        <w:t xml:space="preserve">    </w:t>
      </w:r>
      <w:r w:rsidRPr="00D62216">
        <w:rPr>
          <w:b/>
          <w:sz w:val="32"/>
          <w:rPrChange w:id="47" w:author="凡 张" w:date="2019-05-26T07:05:00Z">
            <w:rPr>
              <w:rFonts w:ascii="宋体" w:hAnsi="宋体"/>
              <w:b/>
              <w:sz w:val="32"/>
            </w:rPr>
          </w:rPrChange>
        </w:rPr>
        <w:t>目：</w:t>
      </w:r>
      <w:r w:rsidR="00993621" w:rsidRPr="00D62216">
        <w:rPr>
          <w:sz w:val="32"/>
          <w:u w:val="single"/>
          <w:rPrChange w:id="48" w:author="凡 张" w:date="2019-05-26T07:05:00Z">
            <w:rPr>
              <w:rFonts w:ascii="宋体" w:hAnsi="宋体"/>
              <w:sz w:val="32"/>
              <w:u w:val="single"/>
            </w:rPr>
          </w:rPrChange>
        </w:rPr>
        <w:t xml:space="preserve">  </w:t>
      </w:r>
      <w:r w:rsidR="00993621" w:rsidRPr="00D62216">
        <w:rPr>
          <w:sz w:val="32"/>
          <w:u w:val="single"/>
          <w:rPrChange w:id="49" w:author="凡 张" w:date="2019-05-26T07:05:00Z">
            <w:rPr>
              <w:rFonts w:ascii="宋体" w:hAnsi="宋体"/>
              <w:sz w:val="32"/>
              <w:u w:val="single"/>
            </w:rPr>
          </w:rPrChange>
        </w:rPr>
        <w:t>数字</w:t>
      </w:r>
      <w:bookmarkStart w:id="50" w:name="_Hlk9390709"/>
      <w:r w:rsidR="00993621" w:rsidRPr="00D62216">
        <w:rPr>
          <w:sz w:val="32"/>
          <w:u w:val="single"/>
          <w:rPrChange w:id="51" w:author="凡 张" w:date="2019-05-26T07:05:00Z">
            <w:rPr>
              <w:rFonts w:ascii="宋体" w:hAnsi="宋体"/>
              <w:sz w:val="32"/>
              <w:u w:val="single"/>
            </w:rPr>
          </w:rPrChange>
        </w:rPr>
        <w:t>Moir</w:t>
      </w:r>
      <w:r w:rsidR="00DF1A61" w:rsidRPr="00D62216">
        <w:rPr>
          <w:sz w:val="32"/>
          <w:u w:val="single"/>
          <w:rPrChange w:id="52" w:author="凡 张" w:date="2019-05-26T07:05:00Z">
            <w:rPr>
              <w:rFonts w:ascii="宋体" w:hAnsi="宋体"/>
              <w:sz w:val="32"/>
              <w:u w:val="single"/>
            </w:rPr>
          </w:rPrChange>
        </w:rPr>
        <w:t>é</w:t>
      </w:r>
      <w:bookmarkEnd w:id="50"/>
      <w:r w:rsidR="00637D00" w:rsidRPr="00D62216">
        <w:rPr>
          <w:sz w:val="32"/>
          <w:u w:val="single"/>
          <w:rPrChange w:id="53" w:author="凡 张" w:date="2019-05-26T07:05:00Z">
            <w:rPr>
              <w:rFonts w:ascii="宋体" w:hAnsi="宋体"/>
              <w:sz w:val="32"/>
              <w:u w:val="single"/>
            </w:rPr>
          </w:rPrChange>
        </w:rPr>
        <w:t xml:space="preserve"> </w:t>
      </w:r>
      <w:r w:rsidR="00993621" w:rsidRPr="00D62216">
        <w:rPr>
          <w:sz w:val="32"/>
          <w:u w:val="single"/>
          <w:rPrChange w:id="54" w:author="凡 张" w:date="2019-05-26T07:05:00Z">
            <w:rPr>
              <w:rFonts w:ascii="宋体" w:hAnsi="宋体"/>
              <w:sz w:val="32"/>
              <w:u w:val="single"/>
            </w:rPr>
          </w:rPrChange>
        </w:rPr>
        <w:t>3D</w:t>
      </w:r>
      <w:r w:rsidR="00993621" w:rsidRPr="00D62216">
        <w:rPr>
          <w:sz w:val="32"/>
          <w:u w:val="single"/>
          <w:rPrChange w:id="55" w:author="凡 张" w:date="2019-05-26T07:05:00Z">
            <w:rPr>
              <w:rFonts w:ascii="宋体" w:hAnsi="宋体"/>
              <w:sz w:val="32"/>
              <w:u w:val="single"/>
            </w:rPr>
          </w:rPrChange>
        </w:rPr>
        <w:t>测量及精度分析</w:t>
      </w:r>
      <w:r w:rsidR="00637D00" w:rsidRPr="00D62216">
        <w:rPr>
          <w:sz w:val="32"/>
          <w:u w:val="single"/>
          <w:rPrChange w:id="56" w:author="凡 张" w:date="2019-05-26T07:05:00Z">
            <w:rPr>
              <w:rFonts w:ascii="宋体" w:hAnsi="宋体"/>
              <w:sz w:val="32"/>
              <w:u w:val="single"/>
            </w:rPr>
          </w:rPrChange>
        </w:rPr>
        <w:tab/>
      </w:r>
    </w:p>
    <w:p w:rsidR="00520764" w:rsidRPr="00D62216" w:rsidRDefault="003B7D34" w:rsidP="00520764">
      <w:pPr>
        <w:ind w:firstLineChars="300" w:firstLine="964"/>
        <w:rPr>
          <w:sz w:val="32"/>
          <w:u w:val="single"/>
          <w:rPrChange w:id="57" w:author="凡 张" w:date="2019-05-26T07:05:00Z">
            <w:rPr>
              <w:rFonts w:ascii="宋体" w:hAnsi="宋体"/>
              <w:sz w:val="32"/>
              <w:u w:val="single"/>
            </w:rPr>
          </w:rPrChange>
        </w:rPr>
      </w:pPr>
      <w:r w:rsidRPr="00D62216">
        <w:rPr>
          <w:b/>
          <w:sz w:val="32"/>
          <w:rPrChange w:id="58" w:author="凡 张" w:date="2019-05-26T07:05:00Z">
            <w:rPr>
              <w:rFonts w:ascii="宋体" w:hAnsi="宋体"/>
              <w:b/>
              <w:sz w:val="32"/>
            </w:rPr>
          </w:rPrChange>
        </w:rPr>
        <w:t>专业名称</w:t>
      </w:r>
      <w:r w:rsidR="00520764" w:rsidRPr="00D62216">
        <w:rPr>
          <w:b/>
          <w:sz w:val="32"/>
          <w:rPrChange w:id="59" w:author="凡 张" w:date="2019-05-26T07:05:00Z">
            <w:rPr>
              <w:rFonts w:ascii="宋体" w:hAnsi="宋体"/>
              <w:b/>
              <w:sz w:val="32"/>
            </w:rPr>
          </w:rPrChange>
        </w:rPr>
        <w:t>：</w:t>
      </w:r>
      <w:r w:rsidR="00520764" w:rsidRPr="00D62216">
        <w:rPr>
          <w:sz w:val="32"/>
          <w:u w:val="single"/>
          <w:rPrChange w:id="60" w:author="凡 张" w:date="2019-05-26T07:05:00Z">
            <w:rPr>
              <w:rFonts w:ascii="宋体" w:hAnsi="宋体"/>
              <w:sz w:val="32"/>
              <w:u w:val="single"/>
            </w:rPr>
          </w:rPrChange>
        </w:rPr>
        <w:t xml:space="preserve">   </w:t>
      </w:r>
      <w:r w:rsidR="00C2679C" w:rsidRPr="00D62216">
        <w:rPr>
          <w:sz w:val="32"/>
          <w:u w:val="single"/>
          <w:rPrChange w:id="61" w:author="凡 张" w:date="2019-05-26T07:05:00Z">
            <w:rPr>
              <w:rFonts w:ascii="宋体" w:hAnsi="宋体"/>
              <w:sz w:val="32"/>
              <w:u w:val="single"/>
            </w:rPr>
          </w:rPrChange>
        </w:rPr>
        <w:t xml:space="preserve">  </w:t>
      </w:r>
      <w:r w:rsidRPr="00D62216">
        <w:rPr>
          <w:sz w:val="32"/>
          <w:u w:val="single"/>
          <w:rPrChange w:id="62" w:author="凡 张" w:date="2019-05-26T07:05:00Z">
            <w:rPr>
              <w:rFonts w:ascii="宋体" w:hAnsi="宋体"/>
              <w:sz w:val="32"/>
              <w:u w:val="single"/>
            </w:rPr>
          </w:rPrChange>
        </w:rPr>
        <w:t xml:space="preserve">   </w:t>
      </w:r>
      <w:r w:rsidR="00993621" w:rsidRPr="00D62216">
        <w:rPr>
          <w:sz w:val="32"/>
          <w:u w:val="single"/>
          <w:rPrChange w:id="63" w:author="凡 张" w:date="2019-05-26T07:05:00Z">
            <w:rPr>
              <w:rFonts w:ascii="宋体" w:hAnsi="宋体"/>
              <w:sz w:val="32"/>
              <w:u w:val="single"/>
            </w:rPr>
          </w:rPrChange>
        </w:rPr>
        <w:t xml:space="preserve">   </w:t>
      </w:r>
      <w:r w:rsidR="00993621" w:rsidRPr="00D62216">
        <w:rPr>
          <w:sz w:val="32"/>
          <w:u w:val="single"/>
          <w:rPrChange w:id="64" w:author="凡 张" w:date="2019-05-26T07:05:00Z">
            <w:rPr>
              <w:rFonts w:ascii="宋体" w:hAnsi="宋体"/>
              <w:sz w:val="32"/>
              <w:u w:val="single"/>
            </w:rPr>
          </w:rPrChange>
        </w:rPr>
        <w:t>应用物理学</w:t>
      </w:r>
      <w:r w:rsidR="00993621" w:rsidRPr="00D62216">
        <w:rPr>
          <w:sz w:val="32"/>
          <w:u w:val="single"/>
          <w:rPrChange w:id="65" w:author="凡 张" w:date="2019-05-26T07:05:00Z">
            <w:rPr>
              <w:rFonts w:ascii="宋体" w:hAnsi="宋体"/>
              <w:sz w:val="32"/>
              <w:u w:val="single"/>
            </w:rPr>
          </w:rPrChange>
        </w:rPr>
        <w:t xml:space="preserve">          </w:t>
      </w:r>
      <w:r w:rsidR="004840E1" w:rsidRPr="00D62216">
        <w:rPr>
          <w:sz w:val="32"/>
          <w:u w:val="single"/>
          <w:rPrChange w:id="66" w:author="凡 张" w:date="2019-05-26T07:05:00Z">
            <w:rPr>
              <w:rFonts w:ascii="宋体" w:hAnsi="宋体"/>
              <w:sz w:val="32"/>
              <w:u w:val="single"/>
            </w:rPr>
          </w:rPrChange>
        </w:rPr>
        <w:tab/>
      </w:r>
    </w:p>
    <w:p w:rsidR="00C2679C" w:rsidRPr="00D62216" w:rsidRDefault="00C2679C" w:rsidP="00C2679C">
      <w:pPr>
        <w:ind w:firstLineChars="300" w:firstLine="964"/>
        <w:rPr>
          <w:sz w:val="32"/>
          <w:u w:val="single"/>
          <w:rPrChange w:id="67" w:author="凡 张" w:date="2019-05-26T07:05:00Z">
            <w:rPr>
              <w:rFonts w:ascii="宋体" w:hAnsi="宋体"/>
              <w:sz w:val="32"/>
              <w:u w:val="single"/>
            </w:rPr>
          </w:rPrChange>
        </w:rPr>
      </w:pPr>
      <w:r w:rsidRPr="00D62216">
        <w:rPr>
          <w:b/>
          <w:sz w:val="32"/>
          <w:rPrChange w:id="68" w:author="凡 张" w:date="2019-05-26T07:05:00Z">
            <w:rPr>
              <w:rFonts w:ascii="宋体" w:hAnsi="宋体"/>
              <w:b/>
              <w:sz w:val="32"/>
            </w:rPr>
          </w:rPrChange>
        </w:rPr>
        <w:t>入校</w:t>
      </w:r>
      <w:r w:rsidR="00EC1C02" w:rsidRPr="00D62216">
        <w:rPr>
          <w:b/>
          <w:sz w:val="32"/>
          <w:rPrChange w:id="69" w:author="凡 张" w:date="2019-05-26T07:05:00Z">
            <w:rPr>
              <w:rFonts w:ascii="宋体" w:hAnsi="宋体"/>
              <w:b/>
              <w:sz w:val="32"/>
            </w:rPr>
          </w:rPrChange>
        </w:rPr>
        <w:t>年份</w:t>
      </w:r>
      <w:r w:rsidRPr="00D62216">
        <w:rPr>
          <w:b/>
          <w:sz w:val="32"/>
          <w:rPrChange w:id="70" w:author="凡 张" w:date="2019-05-26T07:05:00Z">
            <w:rPr>
              <w:rFonts w:ascii="宋体" w:hAnsi="宋体"/>
              <w:b/>
              <w:sz w:val="32"/>
            </w:rPr>
          </w:rPrChange>
        </w:rPr>
        <w:t>：</w:t>
      </w:r>
      <w:r w:rsidRPr="00D62216">
        <w:rPr>
          <w:sz w:val="32"/>
          <w:u w:val="single"/>
          <w:rPrChange w:id="71" w:author="凡 张" w:date="2019-05-26T07:05:00Z">
            <w:rPr>
              <w:rFonts w:ascii="宋体" w:hAnsi="宋体"/>
              <w:sz w:val="32"/>
              <w:u w:val="single"/>
            </w:rPr>
          </w:rPrChange>
        </w:rPr>
        <w:t xml:space="preserve">         </w:t>
      </w:r>
      <w:r w:rsidR="00DF1A61" w:rsidRPr="00D62216">
        <w:rPr>
          <w:sz w:val="32"/>
          <w:u w:val="single"/>
          <w:rPrChange w:id="72" w:author="凡 张" w:date="2019-05-26T07:05:00Z">
            <w:rPr>
              <w:rFonts w:ascii="宋体" w:hAnsi="宋体"/>
              <w:sz w:val="32"/>
              <w:u w:val="single"/>
            </w:rPr>
          </w:rPrChange>
        </w:rPr>
        <w:t xml:space="preserve">    2014</w:t>
      </w:r>
      <w:r w:rsidRPr="00D62216">
        <w:rPr>
          <w:sz w:val="32"/>
          <w:u w:val="single"/>
          <w:rPrChange w:id="73" w:author="凡 张" w:date="2019-05-26T07:05:00Z">
            <w:rPr>
              <w:rFonts w:ascii="宋体" w:hAnsi="宋体"/>
              <w:sz w:val="32"/>
              <w:u w:val="single"/>
            </w:rPr>
          </w:rPrChange>
        </w:rPr>
        <w:t>级</w:t>
      </w:r>
      <w:r w:rsidR="00DF1A61" w:rsidRPr="00D62216">
        <w:rPr>
          <w:sz w:val="32"/>
          <w:u w:val="single"/>
          <w:rPrChange w:id="74" w:author="凡 张" w:date="2019-05-26T07:05:00Z">
            <w:rPr>
              <w:rFonts w:ascii="宋体" w:hAnsi="宋体"/>
              <w:sz w:val="32"/>
              <w:u w:val="single"/>
            </w:rPr>
          </w:rPrChange>
        </w:rPr>
        <w:t xml:space="preserve">           </w:t>
      </w:r>
      <w:r w:rsidR="004840E1" w:rsidRPr="00D62216">
        <w:rPr>
          <w:sz w:val="32"/>
          <w:u w:val="single"/>
          <w:rPrChange w:id="75" w:author="凡 张" w:date="2019-05-26T07:05:00Z">
            <w:rPr>
              <w:rFonts w:ascii="宋体" w:hAnsi="宋体"/>
              <w:sz w:val="32"/>
              <w:u w:val="single"/>
            </w:rPr>
          </w:rPrChange>
        </w:rPr>
        <w:tab/>
      </w:r>
    </w:p>
    <w:p w:rsidR="00520764" w:rsidRPr="00D62216" w:rsidRDefault="003B7D34" w:rsidP="00520764">
      <w:pPr>
        <w:ind w:firstLineChars="300" w:firstLine="964"/>
        <w:rPr>
          <w:sz w:val="32"/>
          <w:u w:val="single"/>
          <w:rPrChange w:id="76" w:author="凡 张" w:date="2019-05-26T07:05:00Z">
            <w:rPr>
              <w:rFonts w:ascii="宋体" w:hAnsi="宋体"/>
              <w:sz w:val="32"/>
              <w:u w:val="single"/>
            </w:rPr>
          </w:rPrChange>
        </w:rPr>
      </w:pPr>
      <w:r w:rsidRPr="00D62216">
        <w:rPr>
          <w:b/>
          <w:sz w:val="32"/>
          <w:rPrChange w:id="77" w:author="凡 张" w:date="2019-05-26T07:05:00Z">
            <w:rPr>
              <w:rFonts w:ascii="宋体" w:hAnsi="宋体"/>
              <w:b/>
              <w:sz w:val="32"/>
            </w:rPr>
          </w:rPrChange>
        </w:rPr>
        <w:t>学生姓名</w:t>
      </w:r>
      <w:r w:rsidR="00520764" w:rsidRPr="00D62216">
        <w:rPr>
          <w:b/>
          <w:sz w:val="32"/>
          <w:rPrChange w:id="78" w:author="凡 张" w:date="2019-05-26T07:05:00Z">
            <w:rPr>
              <w:rFonts w:ascii="宋体" w:hAnsi="宋体"/>
              <w:b/>
              <w:sz w:val="32"/>
            </w:rPr>
          </w:rPrChange>
        </w:rPr>
        <w:t>：</w:t>
      </w:r>
      <w:r w:rsidR="00181ACD" w:rsidRPr="00D62216">
        <w:rPr>
          <w:sz w:val="32"/>
          <w:u w:val="single"/>
          <w:rPrChange w:id="79" w:author="凡 张" w:date="2019-05-26T07:05:00Z">
            <w:rPr>
              <w:rFonts w:ascii="宋体" w:hAnsi="宋体"/>
              <w:sz w:val="32"/>
              <w:u w:val="single"/>
            </w:rPr>
          </w:rPrChange>
        </w:rPr>
        <w:t xml:space="preserve">      </w:t>
      </w:r>
      <w:r w:rsidR="00520764" w:rsidRPr="00D62216">
        <w:rPr>
          <w:sz w:val="32"/>
          <w:u w:val="single"/>
          <w:rPrChange w:id="80" w:author="凡 张" w:date="2019-05-26T07:05:00Z">
            <w:rPr>
              <w:rFonts w:ascii="宋体" w:hAnsi="宋体"/>
              <w:sz w:val="32"/>
              <w:u w:val="single"/>
            </w:rPr>
          </w:rPrChange>
        </w:rPr>
        <w:t xml:space="preserve"> </w:t>
      </w:r>
      <w:r w:rsidRPr="00D62216">
        <w:rPr>
          <w:sz w:val="32"/>
          <w:u w:val="single"/>
          <w:rPrChange w:id="81" w:author="凡 张" w:date="2019-05-26T07:05:00Z">
            <w:rPr>
              <w:rFonts w:ascii="宋体" w:hAnsi="宋体"/>
              <w:sz w:val="32"/>
              <w:u w:val="single"/>
            </w:rPr>
          </w:rPrChange>
        </w:rPr>
        <w:t xml:space="preserve">       </w:t>
      </w:r>
      <w:r w:rsidR="00DF1A61" w:rsidRPr="00D62216">
        <w:rPr>
          <w:sz w:val="32"/>
          <w:u w:val="single"/>
          <w:rPrChange w:id="82" w:author="凡 张" w:date="2019-05-26T07:05:00Z">
            <w:rPr>
              <w:rFonts w:ascii="宋体" w:hAnsi="宋体"/>
              <w:sz w:val="32"/>
              <w:u w:val="single"/>
            </w:rPr>
          </w:rPrChange>
        </w:rPr>
        <w:t>张凡</w:t>
      </w:r>
      <w:r w:rsidRPr="00D62216">
        <w:rPr>
          <w:sz w:val="32"/>
          <w:u w:val="single"/>
          <w:rPrChange w:id="83" w:author="凡 张" w:date="2019-05-26T07:05:00Z">
            <w:rPr>
              <w:rFonts w:ascii="宋体" w:hAnsi="宋体"/>
              <w:sz w:val="32"/>
              <w:u w:val="single"/>
            </w:rPr>
          </w:rPrChange>
        </w:rPr>
        <w:t xml:space="preserve">         </w:t>
      </w:r>
      <w:r w:rsidR="00520764" w:rsidRPr="00D62216">
        <w:rPr>
          <w:sz w:val="32"/>
          <w:u w:val="single"/>
          <w:rPrChange w:id="84" w:author="凡 张" w:date="2019-05-26T07:05:00Z">
            <w:rPr>
              <w:rFonts w:ascii="宋体" w:hAnsi="宋体"/>
              <w:sz w:val="32"/>
              <w:u w:val="single"/>
            </w:rPr>
          </w:rPrChange>
        </w:rPr>
        <w:t xml:space="preserve">   </w:t>
      </w:r>
      <w:r w:rsidR="004840E1" w:rsidRPr="00D62216">
        <w:rPr>
          <w:sz w:val="32"/>
          <w:u w:val="single"/>
          <w:rPrChange w:id="85" w:author="凡 张" w:date="2019-05-26T07:05:00Z">
            <w:rPr>
              <w:rFonts w:ascii="宋体" w:hAnsi="宋体"/>
              <w:sz w:val="32"/>
              <w:u w:val="single"/>
            </w:rPr>
          </w:rPrChange>
        </w:rPr>
        <w:tab/>
      </w:r>
    </w:p>
    <w:p w:rsidR="00520764" w:rsidRPr="00D62216" w:rsidRDefault="00F331BA" w:rsidP="00520764">
      <w:pPr>
        <w:ind w:firstLineChars="300" w:firstLine="964"/>
        <w:rPr>
          <w:sz w:val="32"/>
          <w:u w:val="single"/>
          <w:rPrChange w:id="86" w:author="凡 张" w:date="2019-05-26T07:05:00Z">
            <w:rPr>
              <w:rFonts w:ascii="宋体" w:hAnsi="宋体"/>
              <w:sz w:val="32"/>
              <w:u w:val="single"/>
            </w:rPr>
          </w:rPrChange>
        </w:rPr>
      </w:pPr>
      <w:r w:rsidRPr="00D62216">
        <w:rPr>
          <w:b/>
          <w:sz w:val="32"/>
          <w:rPrChange w:id="87" w:author="凡 张" w:date="2019-05-26T07:05:00Z">
            <w:rPr>
              <w:rFonts w:ascii="宋体" w:hAnsi="宋体"/>
              <w:b/>
              <w:sz w:val="32"/>
            </w:rPr>
          </w:rPrChange>
        </w:rPr>
        <w:t>指导教师</w:t>
      </w:r>
      <w:r w:rsidR="00520764" w:rsidRPr="00D62216">
        <w:rPr>
          <w:b/>
          <w:sz w:val="32"/>
          <w:rPrChange w:id="88" w:author="凡 张" w:date="2019-05-26T07:05:00Z">
            <w:rPr>
              <w:rFonts w:ascii="宋体" w:hAnsi="宋体"/>
              <w:b/>
              <w:sz w:val="32"/>
            </w:rPr>
          </w:rPrChange>
        </w:rPr>
        <w:t>：</w:t>
      </w:r>
      <w:r w:rsidR="00520764" w:rsidRPr="00D62216">
        <w:rPr>
          <w:sz w:val="32"/>
          <w:u w:val="single"/>
          <w:rPrChange w:id="89" w:author="凡 张" w:date="2019-05-26T07:05:00Z">
            <w:rPr>
              <w:rFonts w:ascii="宋体" w:hAnsi="宋体"/>
              <w:sz w:val="32"/>
              <w:u w:val="single"/>
            </w:rPr>
          </w:rPrChange>
        </w:rPr>
        <w:t xml:space="preserve">     </w:t>
      </w:r>
      <w:r w:rsidR="00DF1A61" w:rsidRPr="00D62216">
        <w:rPr>
          <w:sz w:val="32"/>
          <w:u w:val="single"/>
          <w:rPrChange w:id="90" w:author="凡 张" w:date="2019-05-26T07:05:00Z">
            <w:rPr>
              <w:rFonts w:ascii="宋体" w:hAnsi="宋体"/>
              <w:sz w:val="32"/>
              <w:u w:val="single"/>
            </w:rPr>
          </w:rPrChange>
        </w:rPr>
        <w:t xml:space="preserve">   </w:t>
      </w:r>
      <w:ins w:id="91" w:author="凡 张" w:date="2019-05-26T05:51:00Z">
        <w:r w:rsidR="00FD12A8" w:rsidRPr="00D62216">
          <w:rPr>
            <w:sz w:val="32"/>
            <w:u w:val="single"/>
            <w:rPrChange w:id="92" w:author="凡 张" w:date="2019-05-26T07:05:00Z">
              <w:rPr>
                <w:rFonts w:ascii="宋体" w:hAnsi="宋体"/>
                <w:sz w:val="32"/>
                <w:u w:val="single"/>
              </w:rPr>
            </w:rPrChange>
          </w:rPr>
          <w:tab/>
        </w:r>
      </w:ins>
      <w:r w:rsidR="00DF1A61" w:rsidRPr="00D62216">
        <w:rPr>
          <w:sz w:val="32"/>
          <w:u w:val="single"/>
          <w:rPrChange w:id="93" w:author="凡 张" w:date="2019-05-26T07:05:00Z">
            <w:rPr>
              <w:rFonts w:ascii="宋体" w:hAnsi="宋体"/>
              <w:sz w:val="32"/>
              <w:u w:val="single"/>
            </w:rPr>
          </w:rPrChange>
        </w:rPr>
        <w:t>袁自</w:t>
      </w:r>
      <w:r w:rsidR="007807C6" w:rsidRPr="00D62216">
        <w:rPr>
          <w:sz w:val="32"/>
          <w:u w:val="single"/>
          <w:rPrChange w:id="94" w:author="凡 张" w:date="2019-05-26T07:05:00Z">
            <w:rPr>
              <w:rFonts w:ascii="宋体" w:hAnsi="宋体"/>
              <w:sz w:val="32"/>
              <w:u w:val="single"/>
            </w:rPr>
          </w:rPrChange>
        </w:rPr>
        <w:t>钧</w:t>
      </w:r>
      <w:ins w:id="95" w:author="凡 张" w:date="2019-05-26T05:51:00Z">
        <w:r w:rsidR="009F408D" w:rsidRPr="00D62216">
          <w:rPr>
            <w:sz w:val="32"/>
            <w:u w:val="single"/>
            <w:rPrChange w:id="96" w:author="凡 张" w:date="2019-05-26T07:05:00Z">
              <w:rPr>
                <w:rFonts w:ascii="宋体" w:hAnsi="宋体"/>
                <w:sz w:val="32"/>
                <w:u w:val="single"/>
              </w:rPr>
            </w:rPrChange>
          </w:rPr>
          <w:t xml:space="preserve">  </w:t>
        </w:r>
      </w:ins>
      <w:del w:id="97" w:author="凡 张" w:date="2019-05-26T05:50:00Z">
        <w:r w:rsidR="00520764" w:rsidRPr="00D62216" w:rsidDel="009F408D">
          <w:rPr>
            <w:sz w:val="32"/>
            <w:u w:val="single"/>
            <w:rPrChange w:id="98" w:author="凡 张" w:date="2019-05-26T07:05:00Z">
              <w:rPr>
                <w:rFonts w:ascii="宋体" w:hAnsi="宋体"/>
                <w:sz w:val="32"/>
                <w:u w:val="single"/>
              </w:rPr>
            </w:rPrChange>
          </w:rPr>
          <w:delText xml:space="preserve">   </w:delText>
        </w:r>
      </w:del>
      <w:r w:rsidR="00DF1A61" w:rsidRPr="00D62216">
        <w:rPr>
          <w:sz w:val="32"/>
          <w:u w:val="single"/>
          <w:rPrChange w:id="99" w:author="凡 张" w:date="2019-05-26T07:05:00Z">
            <w:rPr>
              <w:rFonts w:ascii="宋体" w:hAnsi="宋体"/>
              <w:sz w:val="32"/>
              <w:u w:val="single"/>
            </w:rPr>
          </w:rPrChange>
        </w:rPr>
        <w:t>副教授</w:t>
      </w:r>
      <w:r w:rsidR="00DF1A61" w:rsidRPr="00D62216">
        <w:rPr>
          <w:sz w:val="32"/>
          <w:u w:val="single"/>
          <w:rPrChange w:id="100" w:author="凡 张" w:date="2019-05-26T07:05:00Z">
            <w:rPr>
              <w:rFonts w:ascii="宋体" w:hAnsi="宋体"/>
              <w:sz w:val="32"/>
              <w:u w:val="single"/>
            </w:rPr>
          </w:rPrChange>
        </w:rPr>
        <w:t xml:space="preserve">      </w:t>
      </w:r>
      <w:r w:rsidR="007807C6" w:rsidRPr="00D62216">
        <w:rPr>
          <w:sz w:val="32"/>
          <w:u w:val="single"/>
          <w:rPrChange w:id="101" w:author="凡 张" w:date="2019-05-26T07:05:00Z">
            <w:rPr>
              <w:rFonts w:ascii="宋体" w:hAnsi="宋体" w:hint="eastAsia"/>
              <w:sz w:val="32"/>
              <w:u w:val="single"/>
            </w:rPr>
          </w:rPrChange>
        </w:rPr>
        <w:tab/>
      </w:r>
    </w:p>
    <w:p w:rsidR="00C2679C" w:rsidRPr="00D62216" w:rsidRDefault="00C2679C" w:rsidP="00C2679C">
      <w:pPr>
        <w:ind w:firstLineChars="300" w:firstLine="964"/>
        <w:rPr>
          <w:b/>
          <w:sz w:val="32"/>
          <w:u w:val="single"/>
          <w:rPrChange w:id="102" w:author="凡 张" w:date="2019-05-26T07:05:00Z">
            <w:rPr>
              <w:rFonts w:ascii="宋体" w:hAnsi="宋体"/>
              <w:b/>
              <w:sz w:val="32"/>
              <w:u w:val="single"/>
            </w:rPr>
          </w:rPrChange>
        </w:rPr>
      </w:pPr>
      <w:r w:rsidRPr="00D62216">
        <w:rPr>
          <w:b/>
          <w:sz w:val="32"/>
          <w:rPrChange w:id="103" w:author="凡 张" w:date="2019-05-26T07:05:00Z">
            <w:rPr>
              <w:rFonts w:ascii="宋体" w:hAnsi="宋体"/>
              <w:b/>
              <w:sz w:val="32"/>
            </w:rPr>
          </w:rPrChange>
        </w:rPr>
        <w:t>学院名称：</w:t>
      </w:r>
      <w:r w:rsidRPr="00D62216">
        <w:rPr>
          <w:sz w:val="32"/>
          <w:u w:val="single"/>
          <w:rPrChange w:id="104" w:author="凡 张" w:date="2019-05-26T07:05:00Z">
            <w:rPr>
              <w:rFonts w:ascii="宋体" w:hAnsi="宋体"/>
              <w:sz w:val="32"/>
              <w:u w:val="single"/>
            </w:rPr>
          </w:rPrChange>
        </w:rPr>
        <w:t xml:space="preserve"> </w:t>
      </w:r>
      <w:r w:rsidR="00DF1A61" w:rsidRPr="00D62216">
        <w:rPr>
          <w:sz w:val="32"/>
          <w:u w:val="single"/>
          <w:rPrChange w:id="105" w:author="凡 张" w:date="2019-05-26T07:05:00Z">
            <w:rPr>
              <w:rFonts w:ascii="宋体" w:hAnsi="宋体"/>
              <w:sz w:val="32"/>
              <w:u w:val="single"/>
            </w:rPr>
          </w:rPrChange>
        </w:rPr>
        <w:t xml:space="preserve">    </w:t>
      </w:r>
      <w:r w:rsidR="00DF1A61" w:rsidRPr="00D62216">
        <w:rPr>
          <w:sz w:val="32"/>
          <w:u w:val="single"/>
          <w:rPrChange w:id="106" w:author="凡 张" w:date="2019-05-26T07:05:00Z">
            <w:rPr>
              <w:rFonts w:ascii="宋体" w:hAnsi="宋体"/>
              <w:sz w:val="32"/>
              <w:u w:val="single"/>
            </w:rPr>
          </w:rPrChange>
        </w:rPr>
        <w:t>电子科学与应用物理学院</w:t>
      </w:r>
      <w:r w:rsidRPr="00D62216">
        <w:rPr>
          <w:sz w:val="32"/>
          <w:u w:val="single"/>
          <w:rPrChange w:id="107" w:author="凡 张" w:date="2019-05-26T07:05:00Z">
            <w:rPr>
              <w:rFonts w:ascii="宋体" w:hAnsi="宋体"/>
              <w:sz w:val="32"/>
              <w:u w:val="single"/>
            </w:rPr>
          </w:rPrChange>
        </w:rPr>
        <w:t xml:space="preserve">   </w:t>
      </w:r>
      <w:r w:rsidR="004840E1" w:rsidRPr="00D62216">
        <w:rPr>
          <w:sz w:val="32"/>
          <w:u w:val="single"/>
          <w:rPrChange w:id="108" w:author="凡 张" w:date="2019-05-26T07:05:00Z">
            <w:rPr>
              <w:rFonts w:ascii="宋体" w:hAnsi="宋体"/>
              <w:sz w:val="32"/>
              <w:u w:val="single"/>
            </w:rPr>
          </w:rPrChange>
        </w:rPr>
        <w:tab/>
      </w:r>
    </w:p>
    <w:p w:rsidR="003B7D34" w:rsidRPr="00D62216" w:rsidRDefault="00520764" w:rsidP="00520764">
      <w:pPr>
        <w:ind w:firstLineChars="300" w:firstLine="964"/>
        <w:rPr>
          <w:sz w:val="32"/>
          <w:u w:val="single"/>
          <w:rPrChange w:id="109" w:author="凡 张" w:date="2019-05-26T07:05:00Z">
            <w:rPr>
              <w:rFonts w:ascii="宋体" w:hAnsi="宋体"/>
              <w:sz w:val="32"/>
              <w:u w:val="single"/>
            </w:rPr>
          </w:rPrChange>
        </w:rPr>
      </w:pPr>
      <w:r w:rsidRPr="00D62216">
        <w:rPr>
          <w:b/>
          <w:sz w:val="32"/>
          <w:rPrChange w:id="110" w:author="凡 张" w:date="2019-05-26T07:05:00Z">
            <w:rPr>
              <w:rFonts w:ascii="宋体" w:hAnsi="宋体"/>
              <w:b/>
              <w:sz w:val="32"/>
            </w:rPr>
          </w:rPrChange>
        </w:rPr>
        <w:t>完成时间：</w:t>
      </w:r>
      <w:r w:rsidRPr="00D62216">
        <w:rPr>
          <w:sz w:val="32"/>
          <w:u w:val="single"/>
          <w:rPrChange w:id="111" w:author="凡 张" w:date="2019-05-26T07:05:00Z">
            <w:rPr>
              <w:rFonts w:ascii="宋体" w:hAnsi="宋体"/>
              <w:sz w:val="32"/>
              <w:u w:val="single"/>
            </w:rPr>
          </w:rPrChange>
        </w:rPr>
        <w:t xml:space="preserve">    </w:t>
      </w:r>
      <w:r w:rsidR="00F331BA" w:rsidRPr="00D62216">
        <w:rPr>
          <w:sz w:val="32"/>
          <w:u w:val="single"/>
          <w:rPrChange w:id="112" w:author="凡 张" w:date="2019-05-26T07:05:00Z">
            <w:rPr>
              <w:rFonts w:ascii="宋体" w:hAnsi="宋体"/>
              <w:sz w:val="32"/>
              <w:u w:val="single"/>
            </w:rPr>
          </w:rPrChange>
        </w:rPr>
        <w:t xml:space="preserve"> </w:t>
      </w:r>
      <w:r w:rsidR="00DF1A61" w:rsidRPr="00D62216">
        <w:rPr>
          <w:sz w:val="32"/>
          <w:u w:val="single"/>
          <w:rPrChange w:id="113" w:author="凡 张" w:date="2019-05-26T07:05:00Z">
            <w:rPr>
              <w:rFonts w:ascii="宋体" w:hAnsi="宋体"/>
              <w:sz w:val="32"/>
              <w:u w:val="single"/>
            </w:rPr>
          </w:rPrChange>
        </w:rPr>
        <w:t xml:space="preserve">      2019</w:t>
      </w:r>
      <w:r w:rsidR="00DF1A61" w:rsidRPr="00D62216">
        <w:rPr>
          <w:sz w:val="32"/>
          <w:u w:val="single"/>
          <w:rPrChange w:id="114" w:author="凡 张" w:date="2019-05-26T07:05:00Z">
            <w:rPr>
              <w:rFonts w:ascii="宋体" w:hAnsi="宋体"/>
              <w:sz w:val="32"/>
              <w:u w:val="single"/>
            </w:rPr>
          </w:rPrChange>
        </w:rPr>
        <w:t>年</w:t>
      </w:r>
      <w:r w:rsidR="00DF1A61" w:rsidRPr="00D62216">
        <w:rPr>
          <w:sz w:val="32"/>
          <w:u w:val="single"/>
          <w:rPrChange w:id="115" w:author="凡 张" w:date="2019-05-26T07:05:00Z">
            <w:rPr>
              <w:rFonts w:ascii="宋体" w:hAnsi="宋体"/>
              <w:sz w:val="32"/>
              <w:u w:val="single"/>
            </w:rPr>
          </w:rPrChange>
        </w:rPr>
        <w:t>05</w:t>
      </w:r>
      <w:r w:rsidR="00DF1A61" w:rsidRPr="00D62216">
        <w:rPr>
          <w:sz w:val="32"/>
          <w:u w:val="single"/>
          <w:rPrChange w:id="116" w:author="凡 张" w:date="2019-05-26T07:05:00Z">
            <w:rPr>
              <w:rFonts w:ascii="宋体" w:hAnsi="宋体"/>
              <w:sz w:val="32"/>
              <w:u w:val="single"/>
            </w:rPr>
          </w:rPrChange>
        </w:rPr>
        <w:t>月</w:t>
      </w:r>
      <w:r w:rsidR="00DF1A61" w:rsidRPr="00D62216">
        <w:rPr>
          <w:sz w:val="32"/>
          <w:u w:val="single"/>
          <w:rPrChange w:id="117" w:author="凡 张" w:date="2019-05-26T07:05:00Z">
            <w:rPr>
              <w:rFonts w:ascii="宋体" w:hAnsi="宋体"/>
              <w:sz w:val="32"/>
              <w:u w:val="single"/>
            </w:rPr>
          </w:rPrChange>
        </w:rPr>
        <w:t xml:space="preserve"> </w:t>
      </w:r>
      <w:r w:rsidR="00F331BA" w:rsidRPr="00D62216">
        <w:rPr>
          <w:sz w:val="32"/>
          <w:u w:val="single"/>
          <w:rPrChange w:id="118" w:author="凡 张" w:date="2019-05-26T07:05:00Z">
            <w:rPr>
              <w:rFonts w:ascii="宋体" w:hAnsi="宋体"/>
              <w:sz w:val="32"/>
              <w:u w:val="single"/>
            </w:rPr>
          </w:rPrChange>
        </w:rPr>
        <w:t xml:space="preserve">  </w:t>
      </w:r>
      <w:r w:rsidR="00BF5F7F" w:rsidRPr="00D62216">
        <w:rPr>
          <w:sz w:val="32"/>
          <w:u w:val="single"/>
          <w:rPrChange w:id="119" w:author="凡 张" w:date="2019-05-26T07:05:00Z">
            <w:rPr>
              <w:rFonts w:ascii="宋体" w:hAnsi="宋体"/>
              <w:sz w:val="32"/>
              <w:u w:val="single"/>
            </w:rPr>
          </w:rPrChange>
        </w:rPr>
        <w:t xml:space="preserve"> </w:t>
      </w:r>
      <w:r w:rsidR="00F331BA" w:rsidRPr="00D62216">
        <w:rPr>
          <w:sz w:val="32"/>
          <w:u w:val="single"/>
          <w:rPrChange w:id="120" w:author="凡 张" w:date="2019-05-26T07:05:00Z">
            <w:rPr>
              <w:rFonts w:ascii="宋体" w:hAnsi="宋体"/>
              <w:sz w:val="32"/>
              <w:u w:val="single"/>
            </w:rPr>
          </w:rPrChange>
        </w:rPr>
        <w:t xml:space="preserve">  </w:t>
      </w:r>
      <w:r w:rsidRPr="00D62216">
        <w:rPr>
          <w:sz w:val="32"/>
          <w:u w:val="single"/>
          <w:rPrChange w:id="121" w:author="凡 张" w:date="2019-05-26T07:05:00Z">
            <w:rPr>
              <w:rFonts w:ascii="宋体" w:hAnsi="宋体"/>
              <w:sz w:val="32"/>
              <w:u w:val="single"/>
            </w:rPr>
          </w:rPrChange>
        </w:rPr>
        <w:t xml:space="preserve">  </w:t>
      </w:r>
      <w:r w:rsidR="004840E1" w:rsidRPr="00D62216">
        <w:rPr>
          <w:sz w:val="32"/>
          <w:u w:val="single"/>
          <w:rPrChange w:id="122" w:author="凡 张" w:date="2019-05-26T07:05:00Z">
            <w:rPr>
              <w:rFonts w:ascii="宋体" w:hAnsi="宋体"/>
              <w:sz w:val="32"/>
              <w:u w:val="single"/>
            </w:rPr>
          </w:rPrChange>
        </w:rPr>
        <w:tab/>
      </w:r>
    </w:p>
    <w:p w:rsidR="00BE4EAB" w:rsidRPr="00D62216" w:rsidRDefault="003B7D34" w:rsidP="00BE4EAB">
      <w:pPr>
        <w:spacing w:beforeLines="50" w:before="156" w:afterLines="50" w:after="156"/>
        <w:jc w:val="center"/>
        <w:rPr>
          <w:rFonts w:eastAsia="黑体"/>
          <w:sz w:val="44"/>
          <w:rPrChange w:id="123" w:author="凡 张" w:date="2019-05-26T07:05:00Z">
            <w:rPr>
              <w:rFonts w:ascii="黑体" w:eastAsia="黑体"/>
              <w:sz w:val="44"/>
            </w:rPr>
          </w:rPrChange>
        </w:rPr>
      </w:pPr>
      <w:r w:rsidRPr="00D62216">
        <w:rPr>
          <w:sz w:val="32"/>
          <w:u w:val="single"/>
          <w:rPrChange w:id="124" w:author="凡 张" w:date="2019-05-26T07:05:00Z">
            <w:rPr>
              <w:sz w:val="32"/>
              <w:u w:val="single"/>
            </w:rPr>
          </w:rPrChange>
        </w:rPr>
        <w:br w:type="page"/>
      </w:r>
      <w:r w:rsidR="00BE4EAB" w:rsidRPr="00D62216">
        <w:rPr>
          <w:rFonts w:eastAsia="黑体"/>
          <w:sz w:val="44"/>
          <w:rPrChange w:id="125" w:author="凡 张" w:date="2019-05-26T07:05:00Z">
            <w:rPr>
              <w:rFonts w:ascii="黑体" w:eastAsia="黑体"/>
              <w:sz w:val="44"/>
            </w:rPr>
          </w:rPrChange>
        </w:rPr>
        <w:lastRenderedPageBreak/>
        <w:t>合</w:t>
      </w:r>
      <w:r w:rsidR="00BE4EAB" w:rsidRPr="00D62216">
        <w:rPr>
          <w:rFonts w:eastAsia="黑体"/>
          <w:sz w:val="44"/>
          <w:rPrChange w:id="126" w:author="凡 张" w:date="2019-05-26T07:05:00Z">
            <w:rPr>
              <w:rFonts w:ascii="黑体" w:eastAsia="黑体"/>
              <w:sz w:val="44"/>
            </w:rPr>
          </w:rPrChange>
        </w:rPr>
        <w:t xml:space="preserve">   </w:t>
      </w:r>
      <w:r w:rsidR="00BE4EAB" w:rsidRPr="00D62216">
        <w:rPr>
          <w:rFonts w:eastAsia="黑体"/>
          <w:sz w:val="44"/>
          <w:rPrChange w:id="127" w:author="凡 张" w:date="2019-05-26T07:05:00Z">
            <w:rPr>
              <w:rFonts w:ascii="黑体" w:eastAsia="黑体"/>
              <w:sz w:val="44"/>
            </w:rPr>
          </w:rPrChange>
        </w:rPr>
        <w:t>肥</w:t>
      </w:r>
      <w:r w:rsidR="00BE4EAB" w:rsidRPr="00D62216">
        <w:rPr>
          <w:rFonts w:eastAsia="黑体"/>
          <w:sz w:val="44"/>
          <w:rPrChange w:id="128" w:author="凡 张" w:date="2019-05-26T07:05:00Z">
            <w:rPr>
              <w:rFonts w:ascii="黑体" w:eastAsia="黑体"/>
              <w:sz w:val="44"/>
            </w:rPr>
          </w:rPrChange>
        </w:rPr>
        <w:t xml:space="preserve">   </w:t>
      </w:r>
      <w:r w:rsidR="00BE4EAB" w:rsidRPr="00D62216">
        <w:rPr>
          <w:rFonts w:eastAsia="黑体"/>
          <w:sz w:val="44"/>
          <w:rPrChange w:id="129" w:author="凡 张" w:date="2019-05-26T07:05:00Z">
            <w:rPr>
              <w:rFonts w:ascii="黑体" w:eastAsia="黑体"/>
              <w:sz w:val="44"/>
            </w:rPr>
          </w:rPrChange>
        </w:rPr>
        <w:t>工</w:t>
      </w:r>
      <w:r w:rsidR="00BE4EAB" w:rsidRPr="00D62216">
        <w:rPr>
          <w:rFonts w:eastAsia="黑体"/>
          <w:sz w:val="44"/>
          <w:rPrChange w:id="130" w:author="凡 张" w:date="2019-05-26T07:05:00Z">
            <w:rPr>
              <w:rFonts w:ascii="黑体" w:eastAsia="黑体"/>
              <w:sz w:val="44"/>
            </w:rPr>
          </w:rPrChange>
        </w:rPr>
        <w:t xml:space="preserve">   </w:t>
      </w:r>
      <w:r w:rsidR="00BE4EAB" w:rsidRPr="00D62216">
        <w:rPr>
          <w:rFonts w:eastAsia="黑体"/>
          <w:sz w:val="44"/>
          <w:rPrChange w:id="131" w:author="凡 张" w:date="2019-05-26T07:05:00Z">
            <w:rPr>
              <w:rFonts w:ascii="黑体" w:eastAsia="黑体"/>
              <w:sz w:val="44"/>
            </w:rPr>
          </w:rPrChange>
        </w:rPr>
        <w:t>业</w:t>
      </w:r>
      <w:r w:rsidR="00BE4EAB" w:rsidRPr="00D62216">
        <w:rPr>
          <w:rFonts w:eastAsia="黑体"/>
          <w:sz w:val="44"/>
          <w:rPrChange w:id="132" w:author="凡 张" w:date="2019-05-26T07:05:00Z">
            <w:rPr>
              <w:rFonts w:ascii="黑体" w:eastAsia="黑体"/>
              <w:sz w:val="44"/>
            </w:rPr>
          </w:rPrChange>
        </w:rPr>
        <w:t xml:space="preserve">   </w:t>
      </w:r>
      <w:r w:rsidR="00BE4EAB" w:rsidRPr="00D62216">
        <w:rPr>
          <w:rFonts w:eastAsia="黑体"/>
          <w:sz w:val="44"/>
          <w:rPrChange w:id="133" w:author="凡 张" w:date="2019-05-26T07:05:00Z">
            <w:rPr>
              <w:rFonts w:ascii="黑体" w:eastAsia="黑体"/>
              <w:sz w:val="44"/>
            </w:rPr>
          </w:rPrChange>
        </w:rPr>
        <w:t>大</w:t>
      </w:r>
      <w:r w:rsidR="00BE4EAB" w:rsidRPr="00D62216">
        <w:rPr>
          <w:rFonts w:eastAsia="黑体"/>
          <w:sz w:val="44"/>
          <w:rPrChange w:id="134" w:author="凡 张" w:date="2019-05-26T07:05:00Z">
            <w:rPr>
              <w:rFonts w:ascii="黑体" w:eastAsia="黑体"/>
              <w:sz w:val="44"/>
            </w:rPr>
          </w:rPrChange>
        </w:rPr>
        <w:t xml:space="preserve">   </w:t>
      </w:r>
      <w:r w:rsidR="00BE4EAB" w:rsidRPr="00D62216">
        <w:rPr>
          <w:rFonts w:eastAsia="黑体"/>
          <w:sz w:val="44"/>
          <w:rPrChange w:id="135" w:author="凡 张" w:date="2019-05-26T07:05:00Z">
            <w:rPr>
              <w:rFonts w:ascii="黑体" w:eastAsia="黑体"/>
              <w:sz w:val="44"/>
            </w:rPr>
          </w:rPrChange>
        </w:rPr>
        <w:t>学</w:t>
      </w:r>
    </w:p>
    <w:p w:rsidR="00BE4EAB" w:rsidRPr="00D62216" w:rsidRDefault="00BE4EAB" w:rsidP="00BE4EAB">
      <w:pPr>
        <w:spacing w:beforeLines="50" w:before="156" w:afterLines="50" w:after="156"/>
        <w:rPr>
          <w:b/>
          <w:bCs/>
          <w:sz w:val="32"/>
          <w:rPrChange w:id="136" w:author="凡 张" w:date="2019-05-26T07:05:00Z">
            <w:rPr>
              <w:b/>
              <w:bCs/>
              <w:sz w:val="32"/>
            </w:rPr>
          </w:rPrChange>
        </w:rPr>
      </w:pPr>
    </w:p>
    <w:p w:rsidR="00BE4EAB" w:rsidRPr="00D62216" w:rsidRDefault="00BE4EAB" w:rsidP="00BE4EAB">
      <w:pPr>
        <w:spacing w:beforeLines="50" w:before="156" w:afterLines="50" w:after="156"/>
        <w:jc w:val="center"/>
        <w:rPr>
          <w:rFonts w:eastAsia="黑体"/>
          <w:b/>
          <w:sz w:val="44"/>
          <w:szCs w:val="44"/>
          <w:rPrChange w:id="137" w:author="凡 张" w:date="2019-05-26T07:05:00Z">
            <w:rPr>
              <w:rFonts w:ascii="黑体" w:eastAsia="黑体"/>
              <w:b/>
              <w:sz w:val="44"/>
              <w:szCs w:val="44"/>
            </w:rPr>
          </w:rPrChange>
        </w:rPr>
      </w:pPr>
      <w:r w:rsidRPr="00D62216">
        <w:rPr>
          <w:rFonts w:eastAsia="黑体"/>
          <w:b/>
          <w:sz w:val="44"/>
          <w:szCs w:val="44"/>
          <w:rPrChange w:id="138" w:author="凡 张" w:date="2019-05-26T07:05:00Z">
            <w:rPr>
              <w:rFonts w:ascii="黑体" w:eastAsia="黑体"/>
              <w:b/>
              <w:sz w:val="44"/>
              <w:szCs w:val="44"/>
            </w:rPr>
          </w:rPrChange>
        </w:rPr>
        <w:t>本科毕业设计（论文）</w:t>
      </w:r>
    </w:p>
    <w:p w:rsidR="00BE4EAB" w:rsidRPr="00D62216" w:rsidRDefault="00BE4EAB" w:rsidP="00BE4EAB">
      <w:pPr>
        <w:spacing w:beforeLines="50" w:before="156" w:afterLines="50" w:after="156"/>
        <w:rPr>
          <w:b/>
          <w:bCs/>
          <w:sz w:val="32"/>
          <w:rPrChange w:id="139" w:author="凡 张" w:date="2019-05-26T07:05:00Z">
            <w:rPr>
              <w:b/>
              <w:bCs/>
              <w:sz w:val="32"/>
            </w:rPr>
          </w:rPrChange>
        </w:rPr>
      </w:pPr>
    </w:p>
    <w:p w:rsidR="00BE4EAB" w:rsidRPr="00D62216" w:rsidRDefault="004840E1" w:rsidP="00BE4EAB">
      <w:pPr>
        <w:spacing w:beforeLines="50" w:before="156" w:afterLines="50" w:after="156"/>
        <w:jc w:val="center"/>
        <w:rPr>
          <w:b/>
          <w:bCs/>
          <w:spacing w:val="10"/>
          <w:sz w:val="44"/>
          <w:szCs w:val="44"/>
          <w:rPrChange w:id="140" w:author="凡 张" w:date="2019-05-26T07:05:00Z">
            <w:rPr>
              <w:b/>
              <w:bCs/>
              <w:spacing w:val="10"/>
              <w:sz w:val="44"/>
              <w:szCs w:val="44"/>
            </w:rPr>
          </w:rPrChange>
        </w:rPr>
      </w:pPr>
      <w:r w:rsidRPr="00D62216">
        <w:rPr>
          <w:b/>
          <w:bCs/>
          <w:spacing w:val="10"/>
          <w:sz w:val="44"/>
          <w:szCs w:val="44"/>
          <w:rPrChange w:id="141" w:author="凡 张" w:date="2019-05-26T07:05:00Z">
            <w:rPr>
              <w:b/>
              <w:bCs/>
              <w:spacing w:val="10"/>
              <w:sz w:val="44"/>
              <w:szCs w:val="44"/>
            </w:rPr>
          </w:rPrChange>
        </w:rPr>
        <w:t>数字莫尔三维测量及其精度分析</w:t>
      </w:r>
    </w:p>
    <w:p w:rsidR="00BE4EAB" w:rsidRPr="00D62216" w:rsidRDefault="00BE4EAB" w:rsidP="00BE4EAB">
      <w:pPr>
        <w:pStyle w:val="af8"/>
        <w:jc w:val="center"/>
        <w:rPr>
          <w:b/>
          <w:rPrChange w:id="142" w:author="凡 张" w:date="2019-05-26T07:05:00Z">
            <w:rPr>
              <w:b/>
            </w:rPr>
          </w:rPrChange>
        </w:rPr>
      </w:pPr>
    </w:p>
    <w:p w:rsidR="00BE4EAB" w:rsidRPr="00D62216" w:rsidRDefault="00BE4EAB" w:rsidP="00BE4EAB">
      <w:pPr>
        <w:spacing w:beforeLines="50" w:before="156" w:afterLines="50" w:after="156"/>
        <w:rPr>
          <w:b/>
          <w:bCs/>
          <w:sz w:val="32"/>
          <w:rPrChange w:id="143" w:author="凡 张" w:date="2019-05-26T07:05:00Z">
            <w:rPr>
              <w:b/>
              <w:bCs/>
              <w:sz w:val="32"/>
            </w:rPr>
          </w:rPrChange>
        </w:rPr>
      </w:pPr>
    </w:p>
    <w:p w:rsidR="00BE4EAB" w:rsidRPr="00D62216" w:rsidRDefault="00BE4EAB" w:rsidP="00BE4EAB">
      <w:pPr>
        <w:spacing w:beforeLines="50" w:before="156" w:afterLines="50" w:after="156"/>
        <w:rPr>
          <w:b/>
          <w:bCs/>
          <w:sz w:val="32"/>
          <w:rPrChange w:id="144" w:author="凡 张" w:date="2019-05-26T07:05:00Z">
            <w:rPr>
              <w:b/>
              <w:bCs/>
              <w:sz w:val="32"/>
            </w:rPr>
          </w:rPrChange>
        </w:rPr>
      </w:pPr>
    </w:p>
    <w:p w:rsidR="00BE4EAB" w:rsidRPr="00D62216" w:rsidRDefault="00BE4EAB" w:rsidP="00BE4EAB">
      <w:pPr>
        <w:spacing w:beforeLines="50" w:before="156" w:afterLines="50" w:after="156"/>
        <w:rPr>
          <w:b/>
          <w:bCs/>
          <w:sz w:val="32"/>
          <w:rPrChange w:id="145" w:author="凡 张" w:date="2019-05-26T07:05:00Z">
            <w:rPr>
              <w:b/>
              <w:bCs/>
              <w:sz w:val="32"/>
            </w:rPr>
          </w:rPrChange>
        </w:rPr>
      </w:pPr>
    </w:p>
    <w:p w:rsidR="00BE4EAB" w:rsidRPr="00D62216" w:rsidRDefault="00BE4EAB" w:rsidP="00BE4EAB">
      <w:pPr>
        <w:spacing w:beforeLines="50" w:before="156" w:afterLines="50" w:after="156"/>
        <w:ind w:firstLineChars="500" w:firstLine="1600"/>
        <w:rPr>
          <w:sz w:val="32"/>
          <w:szCs w:val="32"/>
          <w:u w:val="single"/>
          <w:rPrChange w:id="146" w:author="凡 张" w:date="2019-05-26T07:05:00Z">
            <w:rPr>
              <w:rFonts w:ascii="宋体" w:hAnsi="宋体"/>
              <w:sz w:val="32"/>
              <w:szCs w:val="32"/>
              <w:u w:val="single"/>
            </w:rPr>
          </w:rPrChange>
        </w:rPr>
      </w:pPr>
      <w:r w:rsidRPr="00D62216">
        <w:rPr>
          <w:sz w:val="32"/>
          <w:szCs w:val="32"/>
          <w:rPrChange w:id="147" w:author="凡 张" w:date="2019-05-26T07:05:00Z">
            <w:rPr>
              <w:rFonts w:ascii="宋体" w:hAnsi="宋体"/>
              <w:sz w:val="32"/>
              <w:szCs w:val="32"/>
            </w:rPr>
          </w:rPrChange>
        </w:rPr>
        <w:t>学生姓名：</w:t>
      </w:r>
      <w:r w:rsidRPr="00D62216">
        <w:rPr>
          <w:sz w:val="32"/>
          <w:szCs w:val="32"/>
          <w:u w:val="single"/>
          <w:rPrChange w:id="148" w:author="凡 张" w:date="2019-05-26T07:05:00Z">
            <w:rPr>
              <w:rFonts w:ascii="宋体" w:hAnsi="宋体"/>
              <w:sz w:val="32"/>
              <w:szCs w:val="32"/>
              <w:u w:val="single"/>
            </w:rPr>
          </w:rPrChange>
        </w:rPr>
        <w:t xml:space="preserve">     </w:t>
      </w:r>
      <w:r w:rsidR="004840E1" w:rsidRPr="00D62216">
        <w:rPr>
          <w:sz w:val="32"/>
          <w:szCs w:val="32"/>
          <w:u w:val="single"/>
          <w:rPrChange w:id="149" w:author="凡 张" w:date="2019-05-26T07:05:00Z">
            <w:rPr>
              <w:rFonts w:ascii="宋体" w:hAnsi="宋体"/>
              <w:sz w:val="32"/>
              <w:szCs w:val="32"/>
              <w:u w:val="single"/>
            </w:rPr>
          </w:rPrChange>
        </w:rPr>
        <w:t xml:space="preserve">     </w:t>
      </w:r>
      <w:r w:rsidR="004840E1" w:rsidRPr="00D62216">
        <w:rPr>
          <w:sz w:val="32"/>
          <w:szCs w:val="32"/>
          <w:u w:val="single"/>
          <w:rPrChange w:id="150" w:author="凡 张" w:date="2019-05-26T07:05:00Z">
            <w:rPr>
              <w:rFonts w:ascii="宋体" w:hAnsi="宋体"/>
              <w:sz w:val="32"/>
              <w:szCs w:val="32"/>
              <w:u w:val="single"/>
            </w:rPr>
          </w:rPrChange>
        </w:rPr>
        <w:t>张凡</w:t>
      </w:r>
      <w:r w:rsidRPr="00D62216">
        <w:rPr>
          <w:sz w:val="32"/>
          <w:szCs w:val="32"/>
          <w:u w:val="single"/>
          <w:rPrChange w:id="151" w:author="凡 张" w:date="2019-05-26T07:05:00Z">
            <w:rPr>
              <w:rFonts w:ascii="宋体" w:hAnsi="宋体"/>
              <w:sz w:val="32"/>
              <w:szCs w:val="32"/>
              <w:u w:val="single"/>
            </w:rPr>
          </w:rPrChange>
        </w:rPr>
        <w:t xml:space="preserve">              </w:t>
      </w:r>
      <w:r w:rsidR="004840E1" w:rsidRPr="00D62216">
        <w:rPr>
          <w:sz w:val="32"/>
          <w:szCs w:val="32"/>
          <w:u w:val="single"/>
          <w:rPrChange w:id="152" w:author="凡 张" w:date="2019-05-26T07:05:00Z">
            <w:rPr>
              <w:rFonts w:ascii="宋体" w:hAnsi="宋体"/>
              <w:sz w:val="32"/>
              <w:szCs w:val="32"/>
              <w:u w:val="single"/>
            </w:rPr>
          </w:rPrChange>
        </w:rPr>
        <w:t xml:space="preserve"> </w:t>
      </w:r>
    </w:p>
    <w:p w:rsidR="00BE4EAB" w:rsidRPr="00D62216" w:rsidRDefault="00BE4EAB" w:rsidP="00BE4EAB">
      <w:pPr>
        <w:spacing w:beforeLines="50" w:before="156" w:afterLines="50" w:after="156"/>
        <w:ind w:firstLineChars="500" w:firstLine="1600"/>
        <w:rPr>
          <w:sz w:val="32"/>
          <w:szCs w:val="32"/>
          <w:u w:val="single"/>
          <w:rPrChange w:id="153" w:author="凡 张" w:date="2019-05-26T07:05:00Z">
            <w:rPr>
              <w:rFonts w:ascii="宋体" w:hAnsi="宋体"/>
              <w:sz w:val="32"/>
              <w:szCs w:val="32"/>
              <w:u w:val="single"/>
            </w:rPr>
          </w:rPrChange>
        </w:rPr>
      </w:pPr>
      <w:r w:rsidRPr="00D62216">
        <w:rPr>
          <w:sz w:val="32"/>
          <w:szCs w:val="32"/>
          <w:rPrChange w:id="154" w:author="凡 张" w:date="2019-05-26T07:05:00Z">
            <w:rPr>
              <w:rFonts w:ascii="宋体" w:hAnsi="宋体"/>
              <w:sz w:val="32"/>
              <w:szCs w:val="32"/>
            </w:rPr>
          </w:rPrChange>
        </w:rPr>
        <w:t>学生学号：</w:t>
      </w:r>
      <w:r w:rsidRPr="00D62216">
        <w:rPr>
          <w:sz w:val="32"/>
          <w:szCs w:val="32"/>
          <w:u w:val="single"/>
          <w:rPrChange w:id="155" w:author="凡 张" w:date="2019-05-26T07:05:00Z">
            <w:rPr>
              <w:rFonts w:ascii="宋体" w:hAnsi="宋体"/>
              <w:sz w:val="32"/>
              <w:szCs w:val="32"/>
              <w:u w:val="single"/>
            </w:rPr>
          </w:rPrChange>
        </w:rPr>
        <w:t xml:space="preserve">     </w:t>
      </w:r>
      <w:r w:rsidR="004840E1" w:rsidRPr="00D62216">
        <w:rPr>
          <w:sz w:val="32"/>
          <w:szCs w:val="32"/>
          <w:u w:val="single"/>
          <w:rPrChange w:id="156" w:author="凡 张" w:date="2019-05-26T07:05:00Z">
            <w:rPr>
              <w:rFonts w:ascii="宋体" w:hAnsi="宋体"/>
              <w:sz w:val="32"/>
              <w:szCs w:val="32"/>
              <w:u w:val="single"/>
            </w:rPr>
          </w:rPrChange>
        </w:rPr>
        <w:t xml:space="preserve">   201421382</w:t>
      </w:r>
      <w:r w:rsidRPr="00D62216">
        <w:rPr>
          <w:sz w:val="32"/>
          <w:szCs w:val="32"/>
          <w:u w:val="single"/>
          <w:rPrChange w:id="157" w:author="凡 张" w:date="2019-05-26T07:05:00Z">
            <w:rPr>
              <w:rFonts w:ascii="宋体" w:hAnsi="宋体"/>
              <w:sz w:val="32"/>
              <w:szCs w:val="32"/>
              <w:u w:val="single"/>
            </w:rPr>
          </w:rPrChange>
        </w:rPr>
        <w:t xml:space="preserve">          </w:t>
      </w:r>
      <w:r w:rsidR="004840E1" w:rsidRPr="00D62216">
        <w:rPr>
          <w:sz w:val="32"/>
          <w:szCs w:val="32"/>
          <w:u w:val="single"/>
          <w:rPrChange w:id="158" w:author="凡 张" w:date="2019-05-26T07:05:00Z">
            <w:rPr>
              <w:rFonts w:ascii="宋体" w:hAnsi="宋体"/>
              <w:sz w:val="32"/>
              <w:szCs w:val="32"/>
              <w:u w:val="single"/>
            </w:rPr>
          </w:rPrChange>
        </w:rPr>
        <w:t xml:space="preserve">  </w:t>
      </w:r>
    </w:p>
    <w:p w:rsidR="00BE4EAB" w:rsidRPr="00D62216" w:rsidRDefault="00BE4EAB" w:rsidP="00BE4EAB">
      <w:pPr>
        <w:spacing w:beforeLines="50" w:before="156" w:afterLines="50" w:after="156"/>
        <w:ind w:firstLineChars="500" w:firstLine="1600"/>
        <w:rPr>
          <w:sz w:val="32"/>
          <w:szCs w:val="32"/>
          <w:u w:val="single"/>
          <w:rPrChange w:id="159" w:author="凡 张" w:date="2019-05-26T07:05:00Z">
            <w:rPr>
              <w:rFonts w:ascii="宋体" w:hAnsi="宋体"/>
              <w:sz w:val="32"/>
              <w:szCs w:val="32"/>
              <w:u w:val="single"/>
            </w:rPr>
          </w:rPrChange>
        </w:rPr>
      </w:pPr>
      <w:r w:rsidRPr="00D62216">
        <w:rPr>
          <w:sz w:val="32"/>
          <w:szCs w:val="32"/>
          <w:rPrChange w:id="160" w:author="凡 张" w:date="2019-05-26T07:05:00Z">
            <w:rPr>
              <w:rFonts w:ascii="宋体" w:hAnsi="宋体"/>
              <w:sz w:val="32"/>
              <w:szCs w:val="32"/>
            </w:rPr>
          </w:rPrChange>
        </w:rPr>
        <w:t>指导教师：</w:t>
      </w:r>
      <w:r w:rsidRPr="00D62216">
        <w:rPr>
          <w:sz w:val="32"/>
          <w:szCs w:val="32"/>
          <w:u w:val="single"/>
          <w:rPrChange w:id="161" w:author="凡 张" w:date="2019-05-26T07:05:00Z">
            <w:rPr>
              <w:rFonts w:ascii="宋体" w:hAnsi="宋体"/>
              <w:sz w:val="32"/>
              <w:szCs w:val="32"/>
              <w:u w:val="single"/>
            </w:rPr>
          </w:rPrChange>
        </w:rPr>
        <w:t xml:space="preserve">   </w:t>
      </w:r>
      <w:r w:rsidR="004840E1" w:rsidRPr="00D62216">
        <w:rPr>
          <w:sz w:val="32"/>
          <w:szCs w:val="32"/>
          <w:u w:val="single"/>
          <w:rPrChange w:id="162" w:author="凡 张" w:date="2019-05-26T07:05:00Z">
            <w:rPr>
              <w:rFonts w:ascii="宋体" w:hAnsi="宋体"/>
              <w:sz w:val="32"/>
              <w:szCs w:val="32"/>
              <w:u w:val="single"/>
            </w:rPr>
          </w:rPrChange>
        </w:rPr>
        <w:t xml:space="preserve"> </w:t>
      </w:r>
      <w:r w:rsidR="002926C8" w:rsidRPr="00D62216">
        <w:rPr>
          <w:sz w:val="32"/>
          <w:szCs w:val="32"/>
          <w:u w:val="single"/>
          <w:rPrChange w:id="163" w:author="凡 张" w:date="2019-05-26T07:05:00Z">
            <w:rPr>
              <w:rFonts w:ascii="宋体" w:hAnsi="宋体"/>
              <w:sz w:val="32"/>
              <w:szCs w:val="32"/>
              <w:u w:val="single"/>
            </w:rPr>
          </w:rPrChange>
        </w:rPr>
        <w:t xml:space="preserve"> </w:t>
      </w:r>
      <w:r w:rsidR="004840E1" w:rsidRPr="00D62216">
        <w:rPr>
          <w:sz w:val="32"/>
          <w:szCs w:val="32"/>
          <w:u w:val="single"/>
          <w:rPrChange w:id="164" w:author="凡 张" w:date="2019-05-26T07:05:00Z">
            <w:rPr>
              <w:rFonts w:ascii="宋体" w:hAnsi="宋体"/>
              <w:sz w:val="32"/>
              <w:szCs w:val="32"/>
              <w:u w:val="single"/>
            </w:rPr>
          </w:rPrChange>
        </w:rPr>
        <w:t>袁自</w:t>
      </w:r>
      <w:r w:rsidR="007807C6" w:rsidRPr="00D62216">
        <w:rPr>
          <w:sz w:val="32"/>
          <w:szCs w:val="32"/>
          <w:u w:val="single"/>
          <w:rPrChange w:id="165" w:author="凡 张" w:date="2019-05-26T07:05:00Z">
            <w:rPr>
              <w:rFonts w:ascii="宋体" w:hAnsi="宋体"/>
              <w:sz w:val="32"/>
              <w:szCs w:val="32"/>
              <w:u w:val="single"/>
            </w:rPr>
          </w:rPrChange>
        </w:rPr>
        <w:t>钧</w:t>
      </w:r>
      <w:r w:rsidR="002926C8" w:rsidRPr="00D62216">
        <w:rPr>
          <w:sz w:val="32"/>
          <w:szCs w:val="32"/>
          <w:u w:val="single"/>
          <w:rPrChange w:id="166" w:author="凡 张" w:date="2019-05-26T07:05:00Z">
            <w:rPr>
              <w:rFonts w:ascii="宋体" w:hAnsi="宋体"/>
              <w:sz w:val="32"/>
              <w:szCs w:val="32"/>
              <w:u w:val="single"/>
            </w:rPr>
          </w:rPrChange>
        </w:rPr>
        <w:t xml:space="preserve">  </w:t>
      </w:r>
      <w:r w:rsidR="004840E1" w:rsidRPr="00D62216">
        <w:rPr>
          <w:sz w:val="32"/>
          <w:szCs w:val="32"/>
          <w:u w:val="single"/>
          <w:rPrChange w:id="167" w:author="凡 张" w:date="2019-05-26T07:05:00Z">
            <w:rPr>
              <w:rFonts w:ascii="宋体" w:hAnsi="宋体"/>
              <w:sz w:val="32"/>
              <w:szCs w:val="32"/>
              <w:u w:val="single"/>
            </w:rPr>
          </w:rPrChange>
        </w:rPr>
        <w:t>副教授</w:t>
      </w:r>
      <w:r w:rsidR="004840E1" w:rsidRPr="00D62216">
        <w:rPr>
          <w:sz w:val="32"/>
          <w:szCs w:val="32"/>
          <w:u w:val="single"/>
          <w:rPrChange w:id="168" w:author="凡 张" w:date="2019-05-26T07:05:00Z">
            <w:rPr>
              <w:rFonts w:ascii="宋体" w:hAnsi="宋体"/>
              <w:sz w:val="32"/>
              <w:szCs w:val="32"/>
              <w:u w:val="single"/>
            </w:rPr>
          </w:rPrChange>
        </w:rPr>
        <w:t xml:space="preserve">  </w:t>
      </w:r>
      <w:r w:rsidRPr="00D62216">
        <w:rPr>
          <w:sz w:val="32"/>
          <w:szCs w:val="32"/>
          <w:u w:val="single"/>
          <w:rPrChange w:id="169" w:author="凡 张" w:date="2019-05-26T07:05:00Z">
            <w:rPr>
              <w:rFonts w:ascii="宋体" w:hAnsi="宋体"/>
              <w:sz w:val="32"/>
              <w:szCs w:val="32"/>
              <w:u w:val="single"/>
            </w:rPr>
          </w:rPrChange>
        </w:rPr>
        <w:t xml:space="preserve">      </w:t>
      </w:r>
      <w:r w:rsidR="002926C8" w:rsidRPr="00D62216">
        <w:rPr>
          <w:sz w:val="32"/>
          <w:szCs w:val="32"/>
          <w:u w:val="single"/>
          <w:rPrChange w:id="170" w:author="凡 张" w:date="2019-05-26T07:05:00Z">
            <w:rPr>
              <w:rFonts w:ascii="宋体" w:hAnsi="宋体"/>
              <w:sz w:val="32"/>
              <w:szCs w:val="32"/>
              <w:u w:val="single"/>
            </w:rPr>
          </w:rPrChange>
        </w:rPr>
        <w:t xml:space="preserve">  </w:t>
      </w:r>
    </w:p>
    <w:p w:rsidR="00BE4EAB" w:rsidRPr="00D62216" w:rsidRDefault="00BE4EAB" w:rsidP="00BE4EAB">
      <w:pPr>
        <w:spacing w:beforeLines="50" w:before="156" w:afterLines="50" w:after="156"/>
        <w:ind w:firstLineChars="500" w:firstLine="1600"/>
        <w:rPr>
          <w:sz w:val="32"/>
          <w:szCs w:val="32"/>
          <w:u w:val="single"/>
          <w:rPrChange w:id="171" w:author="凡 张" w:date="2019-05-26T07:05:00Z">
            <w:rPr>
              <w:rFonts w:ascii="宋体" w:hAnsi="宋体"/>
              <w:sz w:val="32"/>
              <w:szCs w:val="32"/>
              <w:u w:val="single"/>
            </w:rPr>
          </w:rPrChange>
        </w:rPr>
      </w:pPr>
      <w:r w:rsidRPr="00D62216">
        <w:rPr>
          <w:sz w:val="32"/>
          <w:szCs w:val="32"/>
          <w:rPrChange w:id="172" w:author="凡 张" w:date="2019-05-26T07:05:00Z">
            <w:rPr>
              <w:rFonts w:ascii="宋体" w:hAnsi="宋体"/>
              <w:sz w:val="32"/>
              <w:szCs w:val="32"/>
            </w:rPr>
          </w:rPrChange>
        </w:rPr>
        <w:t>专业名称：</w:t>
      </w:r>
      <w:r w:rsidRPr="00D62216">
        <w:rPr>
          <w:sz w:val="32"/>
          <w:szCs w:val="32"/>
          <w:u w:val="single"/>
          <w:rPrChange w:id="173" w:author="凡 张" w:date="2019-05-26T07:05:00Z">
            <w:rPr>
              <w:rFonts w:ascii="宋体" w:hAnsi="宋体"/>
              <w:sz w:val="32"/>
              <w:szCs w:val="32"/>
              <w:u w:val="single"/>
            </w:rPr>
          </w:rPrChange>
        </w:rPr>
        <w:t xml:space="preserve">        </w:t>
      </w:r>
      <w:r w:rsidR="004840E1" w:rsidRPr="00D62216">
        <w:rPr>
          <w:sz w:val="32"/>
          <w:szCs w:val="32"/>
          <w:u w:val="single"/>
          <w:rPrChange w:id="174" w:author="凡 张" w:date="2019-05-26T07:05:00Z">
            <w:rPr>
              <w:rFonts w:ascii="宋体" w:hAnsi="宋体"/>
              <w:sz w:val="32"/>
              <w:szCs w:val="32"/>
              <w:u w:val="single"/>
            </w:rPr>
          </w:rPrChange>
        </w:rPr>
        <w:t>应用物理学</w:t>
      </w:r>
      <w:r w:rsidR="004840E1" w:rsidRPr="00D62216">
        <w:rPr>
          <w:sz w:val="32"/>
          <w:szCs w:val="32"/>
          <w:u w:val="single"/>
          <w:rPrChange w:id="175" w:author="凡 张" w:date="2019-05-26T07:05:00Z">
            <w:rPr>
              <w:rFonts w:ascii="宋体" w:hAnsi="宋体"/>
              <w:sz w:val="32"/>
              <w:szCs w:val="32"/>
              <w:u w:val="single"/>
            </w:rPr>
          </w:rPrChange>
        </w:rPr>
        <w:t xml:space="preserve">  </w:t>
      </w:r>
      <w:r w:rsidRPr="00D62216">
        <w:rPr>
          <w:sz w:val="32"/>
          <w:szCs w:val="32"/>
          <w:u w:val="single"/>
          <w:rPrChange w:id="176" w:author="凡 张" w:date="2019-05-26T07:05:00Z">
            <w:rPr>
              <w:rFonts w:ascii="宋体" w:hAnsi="宋体"/>
              <w:sz w:val="32"/>
              <w:szCs w:val="32"/>
              <w:u w:val="single"/>
            </w:rPr>
          </w:rPrChange>
        </w:rPr>
        <w:t xml:space="preserve">         </w:t>
      </w:r>
    </w:p>
    <w:p w:rsidR="00BE4EAB" w:rsidRPr="00D62216" w:rsidRDefault="00BE4EAB" w:rsidP="00BE4EAB">
      <w:pPr>
        <w:spacing w:beforeLines="50" w:before="156" w:afterLines="50" w:after="156"/>
        <w:ind w:firstLineChars="500" w:firstLine="1600"/>
        <w:rPr>
          <w:sz w:val="32"/>
          <w:szCs w:val="32"/>
          <w:u w:val="single"/>
          <w:rPrChange w:id="177" w:author="凡 张" w:date="2019-05-26T07:05:00Z">
            <w:rPr>
              <w:rFonts w:ascii="宋体" w:hAnsi="宋体"/>
              <w:sz w:val="32"/>
              <w:szCs w:val="32"/>
              <w:u w:val="single"/>
            </w:rPr>
          </w:rPrChange>
        </w:rPr>
      </w:pPr>
      <w:r w:rsidRPr="00D62216">
        <w:rPr>
          <w:sz w:val="32"/>
          <w:szCs w:val="32"/>
          <w:rPrChange w:id="178" w:author="凡 张" w:date="2019-05-26T07:05:00Z">
            <w:rPr>
              <w:rFonts w:ascii="宋体" w:hAnsi="宋体"/>
              <w:sz w:val="32"/>
              <w:szCs w:val="32"/>
            </w:rPr>
          </w:rPrChange>
        </w:rPr>
        <w:t>学院名称：</w:t>
      </w:r>
      <w:r w:rsidRPr="00D62216">
        <w:rPr>
          <w:sz w:val="32"/>
          <w:szCs w:val="32"/>
          <w:u w:val="single"/>
          <w:rPrChange w:id="179" w:author="凡 张" w:date="2019-05-26T07:05:00Z">
            <w:rPr>
              <w:rFonts w:ascii="宋体" w:hAnsi="宋体"/>
              <w:sz w:val="32"/>
              <w:szCs w:val="32"/>
              <w:u w:val="single"/>
            </w:rPr>
          </w:rPrChange>
        </w:rPr>
        <w:t xml:space="preserve">   </w:t>
      </w:r>
      <w:r w:rsidR="004840E1" w:rsidRPr="00D62216">
        <w:rPr>
          <w:sz w:val="32"/>
          <w:szCs w:val="32"/>
          <w:u w:val="single"/>
          <w:rPrChange w:id="180" w:author="凡 张" w:date="2019-05-26T07:05:00Z">
            <w:rPr>
              <w:rFonts w:ascii="宋体" w:hAnsi="宋体"/>
              <w:sz w:val="32"/>
              <w:szCs w:val="32"/>
              <w:u w:val="single"/>
            </w:rPr>
          </w:rPrChange>
        </w:rPr>
        <w:t>电子科学与应用物理学院</w:t>
      </w:r>
      <w:r w:rsidRPr="00D62216">
        <w:rPr>
          <w:sz w:val="32"/>
          <w:szCs w:val="32"/>
          <w:u w:val="single"/>
          <w:rPrChange w:id="181" w:author="凡 张" w:date="2019-05-26T07:05:00Z">
            <w:rPr>
              <w:rFonts w:ascii="宋体" w:hAnsi="宋体"/>
              <w:sz w:val="32"/>
              <w:szCs w:val="32"/>
              <w:u w:val="single"/>
            </w:rPr>
          </w:rPrChange>
        </w:rPr>
        <w:t xml:space="preserve">    </w:t>
      </w:r>
    </w:p>
    <w:p w:rsidR="00BE4EAB" w:rsidRPr="00D62216" w:rsidRDefault="00BE4EAB" w:rsidP="00BE4EAB">
      <w:pPr>
        <w:spacing w:beforeLines="50" w:before="156" w:afterLines="50" w:after="156"/>
        <w:jc w:val="center"/>
        <w:rPr>
          <w:sz w:val="32"/>
          <w:szCs w:val="32"/>
          <w:rPrChange w:id="182" w:author="凡 张" w:date="2019-05-26T07:05:00Z">
            <w:rPr>
              <w:rFonts w:ascii="宋体" w:hAnsi="宋体"/>
              <w:sz w:val="32"/>
              <w:szCs w:val="32"/>
            </w:rPr>
          </w:rPrChange>
        </w:rPr>
      </w:pPr>
    </w:p>
    <w:p w:rsidR="00BE4EAB" w:rsidRPr="00D62216" w:rsidRDefault="00BE4EAB" w:rsidP="00BE4EAB">
      <w:pPr>
        <w:spacing w:beforeLines="50" w:before="156" w:afterLines="50" w:after="156"/>
        <w:jc w:val="center"/>
        <w:rPr>
          <w:sz w:val="32"/>
          <w:szCs w:val="32"/>
          <w:rPrChange w:id="183" w:author="凡 张" w:date="2019-05-26T07:05:00Z">
            <w:rPr>
              <w:rFonts w:ascii="宋体" w:hAnsi="宋体"/>
              <w:sz w:val="32"/>
              <w:szCs w:val="32"/>
            </w:rPr>
          </w:rPrChange>
        </w:rPr>
      </w:pPr>
      <w:r w:rsidRPr="00D62216">
        <w:rPr>
          <w:sz w:val="32"/>
          <w:szCs w:val="32"/>
          <w:rPrChange w:id="184" w:author="凡 张" w:date="2019-05-26T07:05:00Z">
            <w:rPr>
              <w:rFonts w:ascii="宋体" w:hAnsi="宋体"/>
              <w:sz w:val="32"/>
              <w:szCs w:val="32"/>
            </w:rPr>
          </w:rPrChange>
        </w:rPr>
        <w:t xml:space="preserve">     </w:t>
      </w:r>
      <w:r w:rsidR="004840E1" w:rsidRPr="00D62216">
        <w:rPr>
          <w:sz w:val="32"/>
          <w:szCs w:val="32"/>
          <w:rPrChange w:id="185" w:author="凡 张" w:date="2019-05-26T07:05:00Z">
            <w:rPr>
              <w:rFonts w:ascii="宋体" w:hAnsi="宋体"/>
              <w:sz w:val="32"/>
              <w:szCs w:val="32"/>
            </w:rPr>
          </w:rPrChange>
        </w:rPr>
        <w:t>2019</w:t>
      </w:r>
      <w:r w:rsidR="00ED50BE" w:rsidRPr="00D62216">
        <w:rPr>
          <w:sz w:val="32"/>
          <w:szCs w:val="32"/>
          <w:rPrChange w:id="186" w:author="凡 张" w:date="2019-05-26T07:05:00Z">
            <w:rPr>
              <w:rFonts w:ascii="宋体" w:hAnsi="宋体" w:hint="eastAsia"/>
              <w:sz w:val="32"/>
              <w:szCs w:val="32"/>
            </w:rPr>
          </w:rPrChange>
        </w:rPr>
        <w:t xml:space="preserve"> </w:t>
      </w:r>
      <w:r w:rsidRPr="00D62216">
        <w:rPr>
          <w:sz w:val="32"/>
          <w:szCs w:val="32"/>
          <w:rPrChange w:id="187" w:author="凡 张" w:date="2019-05-26T07:05:00Z">
            <w:rPr>
              <w:rFonts w:ascii="宋体" w:hAnsi="宋体"/>
              <w:sz w:val="32"/>
              <w:szCs w:val="32"/>
            </w:rPr>
          </w:rPrChange>
        </w:rPr>
        <w:t>年</w:t>
      </w:r>
      <w:r w:rsidRPr="00D62216">
        <w:rPr>
          <w:sz w:val="32"/>
          <w:szCs w:val="32"/>
          <w:rPrChange w:id="188" w:author="凡 张" w:date="2019-05-26T07:05:00Z">
            <w:rPr>
              <w:rFonts w:ascii="宋体" w:hAnsi="宋体"/>
              <w:sz w:val="32"/>
              <w:szCs w:val="32"/>
            </w:rPr>
          </w:rPrChange>
        </w:rPr>
        <w:t xml:space="preserve">  </w:t>
      </w:r>
      <w:r w:rsidR="004840E1" w:rsidRPr="00D62216">
        <w:rPr>
          <w:sz w:val="32"/>
          <w:szCs w:val="32"/>
          <w:rPrChange w:id="189" w:author="凡 张" w:date="2019-05-26T07:05:00Z">
            <w:rPr>
              <w:rFonts w:ascii="宋体" w:hAnsi="宋体"/>
              <w:sz w:val="32"/>
              <w:szCs w:val="32"/>
            </w:rPr>
          </w:rPrChange>
        </w:rPr>
        <w:t>5</w:t>
      </w:r>
      <w:r w:rsidR="00ED50BE" w:rsidRPr="00D62216">
        <w:rPr>
          <w:sz w:val="32"/>
          <w:szCs w:val="32"/>
          <w:rPrChange w:id="190" w:author="凡 张" w:date="2019-05-26T07:05:00Z">
            <w:rPr>
              <w:rFonts w:ascii="宋体" w:hAnsi="宋体" w:hint="eastAsia"/>
              <w:sz w:val="32"/>
              <w:szCs w:val="32"/>
            </w:rPr>
          </w:rPrChange>
        </w:rPr>
        <w:t xml:space="preserve"> </w:t>
      </w:r>
      <w:r w:rsidRPr="00D62216">
        <w:rPr>
          <w:sz w:val="32"/>
          <w:szCs w:val="32"/>
          <w:rPrChange w:id="191" w:author="凡 张" w:date="2019-05-26T07:05:00Z">
            <w:rPr>
              <w:rFonts w:ascii="宋体" w:hAnsi="宋体"/>
              <w:sz w:val="32"/>
              <w:szCs w:val="32"/>
            </w:rPr>
          </w:rPrChange>
        </w:rPr>
        <w:t>月</w:t>
      </w:r>
    </w:p>
    <w:p w:rsidR="00BE4EAB" w:rsidRPr="00D62216" w:rsidRDefault="00BE4EAB" w:rsidP="00BE4EAB">
      <w:pPr>
        <w:pStyle w:val="aa"/>
        <w:spacing w:after="0"/>
        <w:jc w:val="center"/>
        <w:rPr>
          <w:bCs/>
          <w:sz w:val="32"/>
          <w:szCs w:val="32"/>
          <w:rPrChange w:id="192" w:author="凡 张" w:date="2019-05-26T07:05:00Z">
            <w:rPr>
              <w:bCs/>
              <w:sz w:val="32"/>
              <w:szCs w:val="32"/>
            </w:rPr>
          </w:rPrChange>
        </w:rPr>
      </w:pPr>
      <w:r w:rsidRPr="00D62216">
        <w:rPr>
          <w:sz w:val="30"/>
          <w:szCs w:val="30"/>
          <w:rPrChange w:id="193" w:author="凡 张" w:date="2019-05-26T07:05:00Z">
            <w:rPr>
              <w:sz w:val="30"/>
              <w:szCs w:val="30"/>
            </w:rPr>
          </w:rPrChange>
        </w:rPr>
        <w:br w:type="page"/>
      </w:r>
    </w:p>
    <w:p w:rsidR="00BE4EAB" w:rsidRPr="00D62216" w:rsidRDefault="00CD1B2E" w:rsidP="00BE4EAB">
      <w:pPr>
        <w:pStyle w:val="aa"/>
        <w:spacing w:after="0"/>
        <w:jc w:val="center"/>
        <w:rPr>
          <w:b/>
          <w:bCs/>
          <w:sz w:val="28"/>
          <w:szCs w:val="28"/>
          <w:rPrChange w:id="194" w:author="凡 张" w:date="2019-05-26T07:05:00Z">
            <w:rPr>
              <w:b/>
              <w:bCs/>
              <w:sz w:val="28"/>
              <w:szCs w:val="28"/>
            </w:rPr>
          </w:rPrChange>
        </w:rPr>
      </w:pPr>
      <w:r w:rsidRPr="00D62216">
        <w:rPr>
          <w:b/>
          <w:bCs/>
          <w:sz w:val="32"/>
          <w:szCs w:val="32"/>
          <w:highlight w:val="yellow"/>
          <w:rPrChange w:id="195" w:author="凡 张" w:date="2019-05-26T07:05:00Z">
            <w:rPr>
              <w:b/>
              <w:bCs/>
              <w:sz w:val="32"/>
              <w:szCs w:val="32"/>
              <w:highlight w:val="yellow"/>
            </w:rPr>
          </w:rPrChange>
        </w:rPr>
        <w:lastRenderedPageBreak/>
        <w:t>A Dissertation Submitted for the Degree of Bachelor</w:t>
      </w:r>
    </w:p>
    <w:p w:rsidR="00BE4EAB" w:rsidRPr="00D62216" w:rsidRDefault="00BE4EAB" w:rsidP="00BE4EAB">
      <w:pPr>
        <w:pStyle w:val="af8"/>
        <w:rPr>
          <w:rPrChange w:id="196" w:author="凡 张" w:date="2019-05-26T07:05:00Z">
            <w:rPr/>
          </w:rPrChange>
        </w:rPr>
      </w:pPr>
    </w:p>
    <w:p w:rsidR="00BE4EAB" w:rsidRPr="00D62216" w:rsidRDefault="00BE4EAB" w:rsidP="00BE4EAB">
      <w:pPr>
        <w:pStyle w:val="aa"/>
        <w:spacing w:after="0"/>
        <w:jc w:val="center"/>
        <w:rPr>
          <w:bCs/>
          <w:sz w:val="32"/>
          <w:szCs w:val="32"/>
          <w:rPrChange w:id="197" w:author="凡 张" w:date="2019-05-26T07:05:00Z">
            <w:rPr>
              <w:bCs/>
              <w:sz w:val="32"/>
              <w:szCs w:val="32"/>
            </w:rPr>
          </w:rPrChange>
        </w:rPr>
      </w:pPr>
    </w:p>
    <w:p w:rsidR="00BE4EAB" w:rsidRPr="00D62216" w:rsidRDefault="00BE4EAB" w:rsidP="00BE4EAB">
      <w:pPr>
        <w:pStyle w:val="aa"/>
        <w:spacing w:after="0"/>
        <w:jc w:val="center"/>
        <w:rPr>
          <w:bCs/>
          <w:sz w:val="32"/>
          <w:szCs w:val="32"/>
          <w:rPrChange w:id="198" w:author="凡 张" w:date="2019-05-26T07:05:00Z">
            <w:rPr>
              <w:bCs/>
              <w:sz w:val="32"/>
              <w:szCs w:val="32"/>
            </w:rPr>
          </w:rPrChange>
        </w:rPr>
      </w:pPr>
    </w:p>
    <w:p w:rsidR="00BE4EAB" w:rsidRPr="00D62216" w:rsidRDefault="004840E1" w:rsidP="00BE4EAB">
      <w:pPr>
        <w:pStyle w:val="aa"/>
        <w:spacing w:after="0"/>
        <w:jc w:val="center"/>
        <w:rPr>
          <w:b/>
          <w:bCs/>
          <w:sz w:val="36"/>
          <w:szCs w:val="36"/>
          <w:rPrChange w:id="199" w:author="凡 张" w:date="2019-05-26T07:05:00Z">
            <w:rPr>
              <w:b/>
              <w:bCs/>
              <w:sz w:val="36"/>
              <w:szCs w:val="36"/>
            </w:rPr>
          </w:rPrChange>
        </w:rPr>
      </w:pPr>
      <w:r w:rsidRPr="00D62216">
        <w:rPr>
          <w:b/>
          <w:bCs/>
          <w:sz w:val="36"/>
          <w:szCs w:val="36"/>
          <w:rPrChange w:id="200" w:author="凡 张" w:date="2019-05-26T07:05:00Z">
            <w:rPr>
              <w:b/>
              <w:bCs/>
              <w:sz w:val="36"/>
              <w:szCs w:val="36"/>
            </w:rPr>
          </w:rPrChange>
        </w:rPr>
        <w:t xml:space="preserve">Digital Moiré </w:t>
      </w:r>
      <w:r w:rsidR="00637D00" w:rsidRPr="00D62216">
        <w:rPr>
          <w:b/>
          <w:bCs/>
          <w:sz w:val="36"/>
          <w:szCs w:val="36"/>
          <w:rPrChange w:id="201" w:author="凡 张" w:date="2019-05-26T07:05:00Z">
            <w:rPr>
              <w:b/>
              <w:bCs/>
              <w:sz w:val="36"/>
              <w:szCs w:val="36"/>
            </w:rPr>
          </w:rPrChange>
        </w:rPr>
        <w:t>Profilometry</w:t>
      </w:r>
      <w:r w:rsidRPr="00D62216">
        <w:rPr>
          <w:b/>
          <w:bCs/>
          <w:sz w:val="36"/>
          <w:szCs w:val="36"/>
          <w:rPrChange w:id="202" w:author="凡 张" w:date="2019-05-26T07:05:00Z">
            <w:rPr>
              <w:b/>
              <w:bCs/>
              <w:sz w:val="36"/>
              <w:szCs w:val="36"/>
            </w:rPr>
          </w:rPrChange>
        </w:rPr>
        <w:t xml:space="preserve"> and Its </w:t>
      </w:r>
      <w:r w:rsidR="001F27BB" w:rsidRPr="00D62216">
        <w:rPr>
          <w:b/>
          <w:bCs/>
          <w:sz w:val="36"/>
          <w:szCs w:val="36"/>
          <w:rPrChange w:id="203" w:author="凡 张" w:date="2019-05-26T07:05:00Z">
            <w:rPr>
              <w:b/>
              <w:bCs/>
              <w:sz w:val="36"/>
              <w:szCs w:val="36"/>
            </w:rPr>
          </w:rPrChange>
        </w:rPr>
        <w:t>Accuracy</w:t>
      </w:r>
      <w:r w:rsidR="001F27BB" w:rsidRPr="00D62216" w:rsidDel="001F27BB">
        <w:rPr>
          <w:b/>
          <w:bCs/>
          <w:sz w:val="36"/>
          <w:szCs w:val="36"/>
          <w:rPrChange w:id="204" w:author="凡 张" w:date="2019-05-26T07:05:00Z">
            <w:rPr>
              <w:b/>
              <w:bCs/>
              <w:sz w:val="36"/>
              <w:szCs w:val="36"/>
            </w:rPr>
          </w:rPrChange>
        </w:rPr>
        <w:t xml:space="preserve"> </w:t>
      </w:r>
      <w:r w:rsidRPr="00D62216">
        <w:rPr>
          <w:b/>
          <w:bCs/>
          <w:sz w:val="36"/>
          <w:szCs w:val="36"/>
          <w:rPrChange w:id="205" w:author="凡 张" w:date="2019-05-26T07:05:00Z">
            <w:rPr>
              <w:b/>
              <w:bCs/>
              <w:sz w:val="36"/>
              <w:szCs w:val="36"/>
            </w:rPr>
          </w:rPrChange>
        </w:rPr>
        <w:t>Analysis</w:t>
      </w:r>
    </w:p>
    <w:p w:rsidR="00BE4EAB" w:rsidRPr="00D62216" w:rsidRDefault="00BE4EAB" w:rsidP="00BE4EAB">
      <w:pPr>
        <w:pStyle w:val="aa"/>
        <w:spacing w:after="0"/>
        <w:jc w:val="center"/>
        <w:rPr>
          <w:sz w:val="32"/>
          <w:szCs w:val="32"/>
          <w:rPrChange w:id="206" w:author="凡 张" w:date="2019-05-26T07:05:00Z">
            <w:rPr>
              <w:sz w:val="32"/>
              <w:szCs w:val="32"/>
            </w:rPr>
          </w:rPrChange>
        </w:rPr>
      </w:pPr>
    </w:p>
    <w:p w:rsidR="00BE4EAB" w:rsidRPr="00D62216" w:rsidRDefault="00BE4EAB" w:rsidP="00BE4EAB">
      <w:pPr>
        <w:pStyle w:val="aa"/>
        <w:spacing w:after="0"/>
        <w:jc w:val="center"/>
        <w:rPr>
          <w:sz w:val="32"/>
          <w:szCs w:val="32"/>
          <w:rPrChange w:id="207" w:author="凡 张" w:date="2019-05-26T07:05:00Z">
            <w:rPr>
              <w:sz w:val="32"/>
              <w:szCs w:val="32"/>
            </w:rPr>
          </w:rPrChange>
        </w:rPr>
      </w:pPr>
      <w:r w:rsidRPr="00D62216">
        <w:rPr>
          <w:sz w:val="32"/>
          <w:szCs w:val="32"/>
          <w:rPrChange w:id="208" w:author="凡 张" w:date="2019-05-26T07:05:00Z">
            <w:rPr>
              <w:sz w:val="32"/>
              <w:szCs w:val="32"/>
            </w:rPr>
          </w:rPrChange>
        </w:rPr>
        <w:t>By</w:t>
      </w:r>
    </w:p>
    <w:p w:rsidR="00BE4EAB" w:rsidRPr="00D62216" w:rsidRDefault="004840E1" w:rsidP="00BE4EAB">
      <w:pPr>
        <w:pStyle w:val="aa"/>
        <w:spacing w:after="0"/>
        <w:jc w:val="center"/>
        <w:rPr>
          <w:bCs/>
          <w:sz w:val="32"/>
          <w:szCs w:val="32"/>
          <w:rPrChange w:id="209" w:author="凡 张" w:date="2019-05-26T07:05:00Z">
            <w:rPr>
              <w:bCs/>
              <w:sz w:val="32"/>
              <w:szCs w:val="32"/>
            </w:rPr>
          </w:rPrChange>
        </w:rPr>
      </w:pPr>
      <w:r w:rsidRPr="00D62216">
        <w:rPr>
          <w:sz w:val="32"/>
          <w:szCs w:val="32"/>
          <w:rPrChange w:id="210" w:author="凡 张" w:date="2019-05-26T07:05:00Z">
            <w:rPr>
              <w:sz w:val="32"/>
              <w:szCs w:val="32"/>
            </w:rPr>
          </w:rPrChange>
        </w:rPr>
        <w:t>Zhang Fan</w:t>
      </w:r>
    </w:p>
    <w:p w:rsidR="00BE4EAB" w:rsidRPr="00D62216" w:rsidRDefault="00BE4EAB" w:rsidP="00BE4EAB">
      <w:pPr>
        <w:pStyle w:val="aa"/>
        <w:spacing w:after="0"/>
        <w:jc w:val="center"/>
        <w:rPr>
          <w:bCs/>
          <w:sz w:val="32"/>
          <w:szCs w:val="32"/>
          <w:rPrChange w:id="211" w:author="凡 张" w:date="2019-05-26T07:05:00Z">
            <w:rPr>
              <w:bCs/>
              <w:sz w:val="32"/>
              <w:szCs w:val="32"/>
            </w:rPr>
          </w:rPrChange>
        </w:rPr>
      </w:pPr>
    </w:p>
    <w:p w:rsidR="00BE4EAB" w:rsidRPr="00D62216" w:rsidRDefault="00BE4EAB" w:rsidP="00BE4EAB">
      <w:pPr>
        <w:pStyle w:val="aa"/>
        <w:spacing w:after="0"/>
        <w:jc w:val="center"/>
        <w:rPr>
          <w:sz w:val="32"/>
          <w:szCs w:val="32"/>
          <w:rPrChange w:id="212" w:author="凡 张" w:date="2019-05-26T07:05:00Z">
            <w:rPr>
              <w:sz w:val="32"/>
              <w:szCs w:val="32"/>
            </w:rPr>
          </w:rPrChange>
        </w:rPr>
      </w:pPr>
    </w:p>
    <w:p w:rsidR="00BE4EAB" w:rsidRPr="00D62216" w:rsidRDefault="00BE4EAB" w:rsidP="00BE4EAB">
      <w:pPr>
        <w:pStyle w:val="aa"/>
        <w:spacing w:after="0"/>
        <w:jc w:val="center"/>
        <w:rPr>
          <w:sz w:val="32"/>
          <w:szCs w:val="32"/>
          <w:rPrChange w:id="213" w:author="凡 张" w:date="2019-05-26T07:05:00Z">
            <w:rPr>
              <w:sz w:val="32"/>
              <w:szCs w:val="32"/>
            </w:rPr>
          </w:rPrChange>
        </w:rPr>
      </w:pPr>
    </w:p>
    <w:p w:rsidR="00BE4EAB" w:rsidRPr="00D62216" w:rsidRDefault="00BE4EAB" w:rsidP="00BE4EAB">
      <w:pPr>
        <w:pStyle w:val="aa"/>
        <w:spacing w:after="0"/>
        <w:jc w:val="center"/>
        <w:rPr>
          <w:sz w:val="32"/>
          <w:szCs w:val="32"/>
          <w:rPrChange w:id="214" w:author="凡 张" w:date="2019-05-26T07:05:00Z">
            <w:rPr>
              <w:sz w:val="32"/>
              <w:szCs w:val="32"/>
            </w:rPr>
          </w:rPrChange>
        </w:rPr>
      </w:pPr>
    </w:p>
    <w:p w:rsidR="00BE4EAB" w:rsidRPr="00D62216" w:rsidRDefault="00BE4EAB" w:rsidP="00BE4EAB">
      <w:pPr>
        <w:pStyle w:val="aa"/>
        <w:spacing w:after="0"/>
        <w:jc w:val="center"/>
        <w:rPr>
          <w:sz w:val="32"/>
          <w:szCs w:val="32"/>
          <w:rPrChange w:id="215" w:author="凡 张" w:date="2019-05-26T07:05:00Z">
            <w:rPr>
              <w:sz w:val="32"/>
              <w:szCs w:val="32"/>
            </w:rPr>
          </w:rPrChange>
        </w:rPr>
      </w:pPr>
    </w:p>
    <w:p w:rsidR="00BE4EAB" w:rsidRPr="00D62216" w:rsidRDefault="00BE4EAB" w:rsidP="00BE4EAB">
      <w:pPr>
        <w:pStyle w:val="aa"/>
        <w:spacing w:after="0"/>
        <w:rPr>
          <w:sz w:val="32"/>
          <w:szCs w:val="32"/>
          <w:rPrChange w:id="216" w:author="凡 张" w:date="2019-05-26T07:05:00Z">
            <w:rPr>
              <w:sz w:val="32"/>
              <w:szCs w:val="32"/>
            </w:rPr>
          </w:rPrChange>
        </w:rPr>
      </w:pPr>
    </w:p>
    <w:p w:rsidR="00BE4EAB" w:rsidRPr="00D62216" w:rsidRDefault="00BE4EAB" w:rsidP="00BE4EAB">
      <w:pPr>
        <w:pStyle w:val="aa"/>
        <w:spacing w:after="0"/>
        <w:jc w:val="center"/>
        <w:rPr>
          <w:sz w:val="32"/>
          <w:szCs w:val="32"/>
          <w:rPrChange w:id="217" w:author="凡 张" w:date="2019-05-26T07:05:00Z">
            <w:rPr>
              <w:sz w:val="32"/>
              <w:szCs w:val="32"/>
            </w:rPr>
          </w:rPrChange>
        </w:rPr>
      </w:pPr>
    </w:p>
    <w:p w:rsidR="00BE4EAB" w:rsidRPr="00D62216" w:rsidRDefault="00BE4EAB" w:rsidP="00BE4EAB">
      <w:pPr>
        <w:pStyle w:val="aa"/>
        <w:spacing w:after="0"/>
        <w:rPr>
          <w:sz w:val="32"/>
          <w:szCs w:val="32"/>
          <w:rPrChange w:id="218" w:author="凡 张" w:date="2019-05-26T07:05:00Z">
            <w:rPr>
              <w:sz w:val="32"/>
              <w:szCs w:val="32"/>
            </w:rPr>
          </w:rPrChange>
        </w:rPr>
      </w:pPr>
    </w:p>
    <w:p w:rsidR="00BE4EAB" w:rsidRPr="00D62216" w:rsidRDefault="00BE4EAB" w:rsidP="00BE4EAB">
      <w:pPr>
        <w:pStyle w:val="aa"/>
        <w:spacing w:after="0"/>
        <w:jc w:val="center"/>
        <w:rPr>
          <w:bCs/>
          <w:sz w:val="32"/>
          <w:szCs w:val="32"/>
          <w:rPrChange w:id="219" w:author="凡 张" w:date="2019-05-26T07:05:00Z">
            <w:rPr>
              <w:bCs/>
              <w:sz w:val="32"/>
              <w:szCs w:val="32"/>
            </w:rPr>
          </w:rPrChange>
        </w:rPr>
      </w:pPr>
      <w:r w:rsidRPr="00D62216">
        <w:rPr>
          <w:bCs/>
          <w:sz w:val="32"/>
          <w:szCs w:val="32"/>
          <w:rPrChange w:id="220" w:author="凡 张" w:date="2019-05-26T07:05:00Z">
            <w:rPr>
              <w:bCs/>
              <w:sz w:val="32"/>
              <w:szCs w:val="32"/>
            </w:rPr>
          </w:rPrChange>
        </w:rPr>
        <w:t>Hefei University of Technology</w:t>
      </w:r>
    </w:p>
    <w:p w:rsidR="00BE4EAB" w:rsidRPr="00D62216" w:rsidRDefault="00BE4EAB" w:rsidP="00BE4EAB">
      <w:pPr>
        <w:pStyle w:val="aa"/>
        <w:spacing w:after="0"/>
        <w:jc w:val="center"/>
        <w:rPr>
          <w:bCs/>
          <w:sz w:val="32"/>
          <w:szCs w:val="32"/>
          <w:lang w:val="pt-BR"/>
          <w:rPrChange w:id="221" w:author="凡 张" w:date="2019-05-26T07:05:00Z">
            <w:rPr>
              <w:bCs/>
              <w:sz w:val="32"/>
              <w:szCs w:val="32"/>
              <w:lang w:val="pt-BR"/>
            </w:rPr>
          </w:rPrChange>
        </w:rPr>
      </w:pPr>
      <w:r w:rsidRPr="00D62216">
        <w:rPr>
          <w:bCs/>
          <w:sz w:val="32"/>
          <w:szCs w:val="32"/>
          <w:lang w:val="pt-BR"/>
          <w:rPrChange w:id="222" w:author="凡 张" w:date="2019-05-26T07:05:00Z">
            <w:rPr>
              <w:bCs/>
              <w:sz w:val="32"/>
              <w:szCs w:val="32"/>
              <w:lang w:val="pt-BR"/>
            </w:rPr>
          </w:rPrChange>
        </w:rPr>
        <w:t>Hefei, Anhui, P.R.China</w:t>
      </w:r>
    </w:p>
    <w:p w:rsidR="00BE4EAB" w:rsidRPr="00D62216" w:rsidRDefault="00BE4EAB" w:rsidP="00BE4EAB">
      <w:pPr>
        <w:pStyle w:val="aa"/>
        <w:spacing w:after="0"/>
        <w:jc w:val="center"/>
        <w:rPr>
          <w:bCs/>
          <w:sz w:val="30"/>
          <w:lang w:val="pt-BR"/>
          <w:rPrChange w:id="223" w:author="凡 张" w:date="2019-05-26T07:05:00Z">
            <w:rPr>
              <w:bCs/>
              <w:sz w:val="30"/>
              <w:lang w:val="pt-BR"/>
            </w:rPr>
          </w:rPrChange>
        </w:rPr>
      </w:pPr>
      <w:r w:rsidRPr="00D62216">
        <w:rPr>
          <w:bCs/>
          <w:sz w:val="32"/>
          <w:szCs w:val="32"/>
          <w:lang w:val="pt-BR"/>
          <w:rPrChange w:id="224" w:author="凡 张" w:date="2019-05-26T07:05:00Z">
            <w:rPr>
              <w:bCs/>
              <w:sz w:val="32"/>
              <w:szCs w:val="32"/>
              <w:lang w:val="pt-BR"/>
            </w:rPr>
          </w:rPrChange>
        </w:rPr>
        <w:t>M</w:t>
      </w:r>
      <w:r w:rsidR="004840E1" w:rsidRPr="00D62216">
        <w:rPr>
          <w:bCs/>
          <w:sz w:val="32"/>
          <w:szCs w:val="32"/>
          <w:lang w:val="pt-BR"/>
          <w:rPrChange w:id="225" w:author="凡 张" w:date="2019-05-26T07:05:00Z">
            <w:rPr>
              <w:bCs/>
              <w:sz w:val="32"/>
              <w:szCs w:val="32"/>
              <w:lang w:val="pt-BR"/>
            </w:rPr>
          </w:rPrChange>
        </w:rPr>
        <w:t>ay</w:t>
      </w:r>
      <w:r w:rsidRPr="00D62216">
        <w:rPr>
          <w:bCs/>
          <w:sz w:val="32"/>
          <w:szCs w:val="32"/>
          <w:lang w:val="pt-BR"/>
          <w:rPrChange w:id="226" w:author="凡 张" w:date="2019-05-26T07:05:00Z">
            <w:rPr>
              <w:bCs/>
              <w:sz w:val="32"/>
              <w:szCs w:val="32"/>
              <w:lang w:val="pt-BR"/>
            </w:rPr>
          </w:rPrChange>
        </w:rPr>
        <w:t xml:space="preserve">, </w:t>
      </w:r>
      <w:r w:rsidR="004840E1" w:rsidRPr="00D62216">
        <w:rPr>
          <w:bCs/>
          <w:sz w:val="32"/>
          <w:szCs w:val="32"/>
          <w:lang w:val="pt-BR"/>
          <w:rPrChange w:id="227" w:author="凡 张" w:date="2019-05-26T07:05:00Z">
            <w:rPr>
              <w:bCs/>
              <w:sz w:val="32"/>
              <w:szCs w:val="32"/>
              <w:lang w:val="pt-BR"/>
            </w:rPr>
          </w:rPrChange>
        </w:rPr>
        <w:t>2019</w:t>
      </w:r>
    </w:p>
    <w:p w:rsidR="00637D00" w:rsidRPr="00D62216" w:rsidRDefault="00637D00">
      <w:pPr>
        <w:widowControl/>
        <w:spacing w:line="240" w:lineRule="auto"/>
        <w:jc w:val="left"/>
        <w:rPr>
          <w:b/>
          <w:bCs/>
          <w:kern w:val="0"/>
          <w:sz w:val="36"/>
          <w:szCs w:val="36"/>
          <w:rPrChange w:id="228" w:author="凡 张" w:date="2019-05-26T07:05:00Z">
            <w:rPr>
              <w:b/>
              <w:bCs/>
              <w:kern w:val="0"/>
              <w:sz w:val="36"/>
              <w:szCs w:val="36"/>
            </w:rPr>
          </w:rPrChange>
        </w:rPr>
      </w:pPr>
      <w:r w:rsidRPr="00D62216">
        <w:rPr>
          <w:b/>
          <w:bCs/>
          <w:kern w:val="0"/>
          <w:sz w:val="36"/>
          <w:szCs w:val="36"/>
          <w:rPrChange w:id="229" w:author="凡 张" w:date="2019-05-26T07:05:00Z">
            <w:rPr>
              <w:b/>
              <w:bCs/>
              <w:kern w:val="0"/>
              <w:sz w:val="36"/>
              <w:szCs w:val="36"/>
            </w:rPr>
          </w:rPrChange>
        </w:rPr>
        <w:br w:type="page"/>
      </w:r>
    </w:p>
    <w:p w:rsidR="00DE72AF" w:rsidRPr="00D62216" w:rsidRDefault="00015CA9" w:rsidP="000047E8">
      <w:pPr>
        <w:spacing w:beforeLines="50" w:before="156" w:afterLines="150" w:after="468" w:line="360" w:lineRule="auto"/>
        <w:jc w:val="center"/>
        <w:rPr>
          <w:b/>
          <w:bCs/>
          <w:kern w:val="0"/>
          <w:sz w:val="36"/>
          <w:szCs w:val="36"/>
          <w:rPrChange w:id="230" w:author="凡 张" w:date="2019-05-26T07:05:00Z">
            <w:rPr>
              <w:b/>
              <w:bCs/>
              <w:kern w:val="0"/>
              <w:sz w:val="36"/>
              <w:szCs w:val="36"/>
            </w:rPr>
          </w:rPrChange>
        </w:rPr>
      </w:pPr>
      <w:r w:rsidRPr="00D62216">
        <w:rPr>
          <w:b/>
          <w:bCs/>
          <w:kern w:val="0"/>
          <w:sz w:val="36"/>
          <w:szCs w:val="36"/>
          <w:rPrChange w:id="231" w:author="凡 张" w:date="2019-05-26T07:05:00Z">
            <w:rPr>
              <w:b/>
              <w:bCs/>
              <w:kern w:val="0"/>
              <w:sz w:val="36"/>
              <w:szCs w:val="36"/>
            </w:rPr>
          </w:rPrChange>
        </w:rPr>
        <w:lastRenderedPageBreak/>
        <w:t>（论文）</w:t>
      </w:r>
      <w:r w:rsidR="00DE72AF" w:rsidRPr="00D62216">
        <w:rPr>
          <w:b/>
          <w:bCs/>
          <w:kern w:val="0"/>
          <w:sz w:val="36"/>
          <w:szCs w:val="36"/>
          <w:rPrChange w:id="232" w:author="凡 张" w:date="2019-05-26T07:05:00Z">
            <w:rPr>
              <w:b/>
              <w:bCs/>
              <w:kern w:val="0"/>
              <w:sz w:val="36"/>
              <w:szCs w:val="36"/>
            </w:rPr>
          </w:rPrChange>
        </w:rPr>
        <w:t>独创性声明</w:t>
      </w:r>
    </w:p>
    <w:p w:rsidR="00DE72AF" w:rsidRPr="00D62216" w:rsidRDefault="00DE72AF" w:rsidP="00EC1ABF">
      <w:pPr>
        <w:spacing w:line="440" w:lineRule="exact"/>
        <w:ind w:firstLineChars="200" w:firstLine="480"/>
        <w:rPr>
          <w:sz w:val="24"/>
          <w:rPrChange w:id="233" w:author="凡 张" w:date="2019-05-26T07:05:00Z">
            <w:rPr>
              <w:sz w:val="24"/>
            </w:rPr>
          </w:rPrChange>
        </w:rPr>
      </w:pPr>
      <w:r w:rsidRPr="00D62216">
        <w:rPr>
          <w:sz w:val="24"/>
          <w:rPrChange w:id="234" w:author="凡 张" w:date="2019-05-26T07:05:00Z">
            <w:rPr>
              <w:sz w:val="24"/>
            </w:rPr>
          </w:rPrChange>
        </w:rPr>
        <w:t>本人郑重声明：所呈交的</w:t>
      </w:r>
      <w:r w:rsidR="00015CA9" w:rsidRPr="00D62216">
        <w:rPr>
          <w:sz w:val="24"/>
          <w:rPrChange w:id="235" w:author="凡 张" w:date="2019-05-26T07:05:00Z">
            <w:rPr>
              <w:sz w:val="24"/>
            </w:rPr>
          </w:rPrChange>
        </w:rPr>
        <w:t>毕业设计（论文）</w:t>
      </w:r>
      <w:r w:rsidRPr="00D62216">
        <w:rPr>
          <w:sz w:val="24"/>
          <w:rPrChange w:id="236" w:author="凡 张" w:date="2019-05-26T07:05:00Z">
            <w:rPr>
              <w:sz w:val="24"/>
            </w:rPr>
          </w:rPrChange>
        </w:rPr>
        <w:t>是本人在</w:t>
      </w:r>
      <w:r w:rsidR="00015CA9" w:rsidRPr="00D62216">
        <w:rPr>
          <w:sz w:val="24"/>
          <w:rPrChange w:id="237" w:author="凡 张" w:date="2019-05-26T07:05:00Z">
            <w:rPr>
              <w:sz w:val="24"/>
            </w:rPr>
          </w:rPrChange>
        </w:rPr>
        <w:t>指导教师</w:t>
      </w:r>
      <w:r w:rsidRPr="00D62216">
        <w:rPr>
          <w:sz w:val="24"/>
          <w:rPrChange w:id="238" w:author="凡 张" w:date="2019-05-26T07:05:00Z">
            <w:rPr>
              <w:sz w:val="24"/>
            </w:rPr>
          </w:rPrChange>
        </w:rPr>
        <w:t>指导下进行独立研究工作所取得的成果。据我所知，除了文中特别加以标注和致谢的内容外，</w:t>
      </w:r>
      <w:r w:rsidR="00A50C98" w:rsidRPr="00D62216">
        <w:rPr>
          <w:sz w:val="24"/>
          <w:rPrChange w:id="239" w:author="凡 张" w:date="2019-05-26T07:05:00Z">
            <w:rPr>
              <w:sz w:val="24"/>
            </w:rPr>
          </w:rPrChange>
        </w:rPr>
        <w:t>设计（论文）</w:t>
      </w:r>
      <w:r w:rsidRPr="00D62216">
        <w:rPr>
          <w:sz w:val="24"/>
          <w:rPrChange w:id="240" w:author="凡 张" w:date="2019-05-26T07:05:00Z">
            <w:rPr>
              <w:sz w:val="24"/>
            </w:rPr>
          </w:rPrChange>
        </w:rPr>
        <w:t>中不包含其他人已经发表或撰写过的研究成果，也不包含为获得</w:t>
      </w:r>
      <w:r w:rsidRPr="00D62216">
        <w:rPr>
          <w:sz w:val="24"/>
          <w:u w:val="single"/>
          <w:rPrChange w:id="241" w:author="凡 张" w:date="2019-05-26T07:05:00Z">
            <w:rPr>
              <w:sz w:val="24"/>
              <w:u w:val="single"/>
            </w:rPr>
          </w:rPrChange>
        </w:rPr>
        <w:t xml:space="preserve">  </w:t>
      </w:r>
      <w:r w:rsidR="00A50C98" w:rsidRPr="00D62216">
        <w:rPr>
          <w:sz w:val="24"/>
          <w:u w:val="single"/>
          <w:rPrChange w:id="242" w:author="凡 张" w:date="2019-05-26T07:05:00Z">
            <w:rPr>
              <w:sz w:val="24"/>
              <w:u w:val="single"/>
            </w:rPr>
          </w:rPrChange>
        </w:rPr>
        <w:t xml:space="preserve">  </w:t>
      </w:r>
      <w:r w:rsidRPr="00D62216">
        <w:rPr>
          <w:sz w:val="24"/>
          <w:u w:val="single"/>
          <w:rPrChange w:id="243" w:author="凡 张" w:date="2019-05-26T07:05:00Z">
            <w:rPr>
              <w:sz w:val="24"/>
              <w:u w:val="single"/>
            </w:rPr>
          </w:rPrChange>
        </w:rPr>
        <w:t>合肥工业大学</w:t>
      </w:r>
      <w:r w:rsidRPr="00D62216">
        <w:rPr>
          <w:sz w:val="24"/>
          <w:u w:val="single"/>
          <w:rPrChange w:id="244" w:author="凡 张" w:date="2019-05-26T07:05:00Z">
            <w:rPr>
              <w:sz w:val="24"/>
              <w:u w:val="single"/>
            </w:rPr>
          </w:rPrChange>
        </w:rPr>
        <w:t xml:space="preserve">   </w:t>
      </w:r>
      <w:r w:rsidRPr="00D62216">
        <w:rPr>
          <w:sz w:val="24"/>
          <w:rPrChange w:id="245" w:author="凡 张" w:date="2019-05-26T07:05:00Z">
            <w:rPr>
              <w:sz w:val="24"/>
            </w:rPr>
          </w:rPrChange>
        </w:rPr>
        <w:t>或其他教育机构的学位或证书而使用过的材料。对</w:t>
      </w:r>
      <w:r w:rsidR="00637D00" w:rsidRPr="00D62216">
        <w:rPr>
          <w:sz w:val="24"/>
          <w:rPrChange w:id="246" w:author="凡 张" w:date="2019-05-26T07:05:00Z">
            <w:rPr>
              <w:sz w:val="24"/>
            </w:rPr>
          </w:rPrChange>
        </w:rPr>
        <w:t>本论文</w:t>
      </w:r>
      <w:r w:rsidRPr="00D62216">
        <w:rPr>
          <w:sz w:val="24"/>
          <w:rPrChange w:id="247" w:author="凡 张" w:date="2019-05-26T07:05:00Z">
            <w:rPr>
              <w:sz w:val="24"/>
            </w:rPr>
          </w:rPrChange>
        </w:rPr>
        <w:t>成果做出贡献的个人和集体，本人已在</w:t>
      </w:r>
      <w:r w:rsidR="00A50C98" w:rsidRPr="00D62216">
        <w:rPr>
          <w:sz w:val="24"/>
          <w:rPrChange w:id="248" w:author="凡 张" w:date="2019-05-26T07:05:00Z">
            <w:rPr>
              <w:sz w:val="24"/>
            </w:rPr>
          </w:rPrChange>
        </w:rPr>
        <w:t>设计（论文）</w:t>
      </w:r>
      <w:r w:rsidRPr="00D62216">
        <w:rPr>
          <w:sz w:val="24"/>
          <w:rPrChange w:id="249" w:author="凡 张" w:date="2019-05-26T07:05:00Z">
            <w:rPr>
              <w:sz w:val="24"/>
            </w:rPr>
          </w:rPrChange>
        </w:rPr>
        <w:t>中作了明确的说明，并表示谢意。</w:t>
      </w:r>
    </w:p>
    <w:p w:rsidR="00DE72AF" w:rsidRPr="00D62216" w:rsidRDefault="00A50C98" w:rsidP="00EC1ABF">
      <w:pPr>
        <w:spacing w:line="440" w:lineRule="exact"/>
        <w:ind w:firstLineChars="200" w:firstLine="480"/>
        <w:rPr>
          <w:kern w:val="0"/>
          <w:sz w:val="24"/>
          <w:rPrChange w:id="250" w:author="凡 张" w:date="2019-05-26T07:05:00Z">
            <w:rPr>
              <w:kern w:val="0"/>
              <w:sz w:val="24"/>
            </w:rPr>
          </w:rPrChange>
        </w:rPr>
      </w:pPr>
      <w:r w:rsidRPr="00D62216">
        <w:rPr>
          <w:sz w:val="24"/>
          <w:rPrChange w:id="251" w:author="凡 张" w:date="2019-05-26T07:05:00Z">
            <w:rPr>
              <w:sz w:val="24"/>
            </w:rPr>
          </w:rPrChange>
        </w:rPr>
        <w:t>毕业设计（论文）</w:t>
      </w:r>
      <w:r w:rsidR="00A31A07" w:rsidRPr="00D62216">
        <w:rPr>
          <w:kern w:val="0"/>
          <w:sz w:val="24"/>
          <w:rPrChange w:id="252" w:author="凡 张" w:date="2019-05-26T07:05:00Z">
            <w:rPr>
              <w:kern w:val="0"/>
              <w:sz w:val="24"/>
            </w:rPr>
          </w:rPrChange>
        </w:rPr>
        <w:t>中表达的观点纯属作者本人观点，与合肥工业大学无关。</w:t>
      </w:r>
    </w:p>
    <w:p w:rsidR="00A31A07" w:rsidRPr="00D62216" w:rsidRDefault="00A31A07" w:rsidP="00EC1ABF">
      <w:pPr>
        <w:spacing w:line="440" w:lineRule="exact"/>
        <w:ind w:firstLineChars="200" w:firstLine="480"/>
        <w:rPr>
          <w:sz w:val="24"/>
          <w:rPrChange w:id="253" w:author="凡 张" w:date="2019-05-26T07:05:00Z">
            <w:rPr>
              <w:sz w:val="24"/>
            </w:rPr>
          </w:rPrChange>
        </w:rPr>
      </w:pPr>
    </w:p>
    <w:p w:rsidR="00DE72AF" w:rsidRPr="00D62216" w:rsidRDefault="00A50C98" w:rsidP="00EC1ABF">
      <w:pPr>
        <w:spacing w:line="440" w:lineRule="exact"/>
        <w:ind w:firstLineChars="200" w:firstLine="480"/>
        <w:rPr>
          <w:sz w:val="24"/>
          <w:rPrChange w:id="254" w:author="凡 张" w:date="2019-05-26T07:05:00Z">
            <w:rPr>
              <w:sz w:val="24"/>
            </w:rPr>
          </w:rPrChange>
        </w:rPr>
      </w:pPr>
      <w:r w:rsidRPr="00D62216">
        <w:rPr>
          <w:sz w:val="24"/>
          <w:rPrChange w:id="255" w:author="凡 张" w:date="2019-05-26T07:05:00Z">
            <w:rPr>
              <w:sz w:val="24"/>
            </w:rPr>
          </w:rPrChange>
        </w:rPr>
        <w:t>毕业设计（论文）</w:t>
      </w:r>
      <w:r w:rsidR="00DE72AF" w:rsidRPr="00D62216">
        <w:rPr>
          <w:sz w:val="24"/>
          <w:rPrChange w:id="256" w:author="凡 张" w:date="2019-05-26T07:05:00Z">
            <w:rPr>
              <w:sz w:val="24"/>
            </w:rPr>
          </w:rPrChange>
        </w:rPr>
        <w:t>作者签名：</w:t>
      </w:r>
      <w:r w:rsidRPr="00D62216">
        <w:rPr>
          <w:sz w:val="24"/>
          <w:rPrChange w:id="257" w:author="凡 张" w:date="2019-05-26T07:05:00Z">
            <w:rPr>
              <w:sz w:val="24"/>
            </w:rPr>
          </w:rPrChange>
        </w:rPr>
        <w:t xml:space="preserve">　　　</w:t>
      </w:r>
      <w:r w:rsidR="00DE72AF" w:rsidRPr="00D62216">
        <w:rPr>
          <w:sz w:val="24"/>
          <w:rPrChange w:id="258" w:author="凡 张" w:date="2019-05-26T07:05:00Z">
            <w:rPr>
              <w:sz w:val="24"/>
            </w:rPr>
          </w:rPrChange>
        </w:rPr>
        <w:t xml:space="preserve">　　　　签名日期：　　　年　　月　　日</w:t>
      </w:r>
    </w:p>
    <w:p w:rsidR="00DE72AF" w:rsidRPr="00D62216" w:rsidRDefault="00DE72AF" w:rsidP="00EC1ABF">
      <w:pPr>
        <w:spacing w:line="440" w:lineRule="exact"/>
        <w:rPr>
          <w:sz w:val="24"/>
          <w:rPrChange w:id="259" w:author="凡 张" w:date="2019-05-26T07:05:00Z">
            <w:rPr>
              <w:sz w:val="24"/>
            </w:rPr>
          </w:rPrChange>
        </w:rPr>
      </w:pPr>
    </w:p>
    <w:p w:rsidR="00C337E4" w:rsidRPr="00D62216" w:rsidRDefault="00C337E4" w:rsidP="00EC1ABF">
      <w:pPr>
        <w:spacing w:line="440" w:lineRule="exact"/>
        <w:rPr>
          <w:sz w:val="24"/>
          <w:rPrChange w:id="260" w:author="凡 张" w:date="2019-05-26T07:05:00Z">
            <w:rPr>
              <w:sz w:val="24"/>
            </w:rPr>
          </w:rPrChange>
        </w:rPr>
      </w:pPr>
    </w:p>
    <w:p w:rsidR="00C337E4" w:rsidRPr="00D62216" w:rsidRDefault="00C337E4" w:rsidP="00EC1ABF">
      <w:pPr>
        <w:spacing w:line="440" w:lineRule="exact"/>
        <w:rPr>
          <w:sz w:val="24"/>
          <w:rPrChange w:id="261" w:author="凡 张" w:date="2019-05-26T07:05:00Z">
            <w:rPr>
              <w:sz w:val="24"/>
            </w:rPr>
          </w:rPrChange>
        </w:rPr>
      </w:pPr>
    </w:p>
    <w:p w:rsidR="00DE72AF" w:rsidRPr="00D62216" w:rsidRDefault="00A50C98" w:rsidP="000047E8">
      <w:pPr>
        <w:spacing w:beforeLines="50" w:before="156" w:afterLines="150" w:after="468" w:line="360" w:lineRule="auto"/>
        <w:jc w:val="center"/>
        <w:rPr>
          <w:b/>
          <w:bCs/>
          <w:kern w:val="0"/>
          <w:sz w:val="36"/>
          <w:szCs w:val="36"/>
          <w:rPrChange w:id="262" w:author="凡 张" w:date="2019-05-26T07:05:00Z">
            <w:rPr>
              <w:b/>
              <w:bCs/>
              <w:kern w:val="0"/>
              <w:sz w:val="36"/>
              <w:szCs w:val="36"/>
            </w:rPr>
          </w:rPrChange>
        </w:rPr>
      </w:pPr>
      <w:r w:rsidRPr="00D62216">
        <w:rPr>
          <w:b/>
          <w:bCs/>
          <w:kern w:val="0"/>
          <w:sz w:val="36"/>
          <w:szCs w:val="36"/>
          <w:rPrChange w:id="263" w:author="凡 张" w:date="2019-05-26T07:05:00Z">
            <w:rPr>
              <w:b/>
              <w:bCs/>
              <w:kern w:val="0"/>
              <w:sz w:val="36"/>
              <w:szCs w:val="36"/>
            </w:rPr>
          </w:rPrChange>
        </w:rPr>
        <w:t>毕业设计（论文）</w:t>
      </w:r>
      <w:r w:rsidR="00DE72AF" w:rsidRPr="00D62216">
        <w:rPr>
          <w:b/>
          <w:bCs/>
          <w:kern w:val="0"/>
          <w:sz w:val="36"/>
          <w:szCs w:val="36"/>
          <w:rPrChange w:id="264" w:author="凡 张" w:date="2019-05-26T07:05:00Z">
            <w:rPr>
              <w:b/>
              <w:bCs/>
              <w:kern w:val="0"/>
              <w:sz w:val="36"/>
              <w:szCs w:val="36"/>
            </w:rPr>
          </w:rPrChange>
        </w:rPr>
        <w:t>版权使用授权书</w:t>
      </w:r>
    </w:p>
    <w:p w:rsidR="00DE72AF" w:rsidRPr="00D62216" w:rsidRDefault="00DE72AF" w:rsidP="00EC1ABF">
      <w:pPr>
        <w:spacing w:line="440" w:lineRule="exact"/>
        <w:ind w:firstLineChars="200" w:firstLine="480"/>
        <w:rPr>
          <w:sz w:val="24"/>
          <w:rPrChange w:id="265" w:author="凡 张" w:date="2019-05-26T07:05:00Z">
            <w:rPr>
              <w:sz w:val="24"/>
            </w:rPr>
          </w:rPrChange>
        </w:rPr>
      </w:pPr>
      <w:r w:rsidRPr="00D62216">
        <w:rPr>
          <w:sz w:val="24"/>
          <w:rPrChange w:id="266" w:author="凡 张" w:date="2019-05-26T07:05:00Z">
            <w:rPr>
              <w:sz w:val="24"/>
            </w:rPr>
          </w:rPrChange>
        </w:rPr>
        <w:t>本学位论文作者完全了解</w:t>
      </w:r>
      <w:r w:rsidRPr="00D62216">
        <w:rPr>
          <w:sz w:val="24"/>
          <w:u w:val="single"/>
          <w:rPrChange w:id="267" w:author="凡 张" w:date="2019-05-26T07:05:00Z">
            <w:rPr>
              <w:sz w:val="24"/>
              <w:u w:val="single"/>
            </w:rPr>
          </w:rPrChange>
        </w:rPr>
        <w:t xml:space="preserve">  </w:t>
      </w:r>
      <w:r w:rsidRPr="00D62216">
        <w:rPr>
          <w:sz w:val="24"/>
          <w:u w:val="single"/>
          <w:rPrChange w:id="268" w:author="凡 张" w:date="2019-05-26T07:05:00Z">
            <w:rPr>
              <w:sz w:val="24"/>
              <w:u w:val="single"/>
            </w:rPr>
          </w:rPrChange>
        </w:rPr>
        <w:t>合肥工业大学</w:t>
      </w:r>
      <w:r w:rsidRPr="00D62216">
        <w:rPr>
          <w:sz w:val="24"/>
          <w:u w:val="single"/>
          <w:rPrChange w:id="269" w:author="凡 张" w:date="2019-05-26T07:05:00Z">
            <w:rPr>
              <w:sz w:val="24"/>
              <w:u w:val="single"/>
            </w:rPr>
          </w:rPrChange>
        </w:rPr>
        <w:t xml:space="preserve">  </w:t>
      </w:r>
      <w:r w:rsidRPr="00D62216">
        <w:rPr>
          <w:sz w:val="24"/>
          <w:rPrChange w:id="270" w:author="凡 张" w:date="2019-05-26T07:05:00Z">
            <w:rPr>
              <w:sz w:val="24"/>
            </w:rPr>
          </w:rPrChange>
        </w:rPr>
        <w:t>有关保留、使用</w:t>
      </w:r>
      <w:r w:rsidR="00A50C98" w:rsidRPr="00D62216">
        <w:rPr>
          <w:sz w:val="24"/>
          <w:rPrChange w:id="271" w:author="凡 张" w:date="2019-05-26T07:05:00Z">
            <w:rPr>
              <w:sz w:val="24"/>
            </w:rPr>
          </w:rPrChange>
        </w:rPr>
        <w:t>毕业设计（论文）</w:t>
      </w:r>
      <w:proofErr w:type="spellStart"/>
      <w:r w:rsidR="004033B5" w:rsidRPr="00D62216">
        <w:rPr>
          <w:sz w:val="24"/>
          <w:rPrChange w:id="272" w:author="凡 张" w:date="2019-05-26T07:05:00Z">
            <w:rPr>
              <w:rFonts w:hint="eastAsia"/>
              <w:sz w:val="24"/>
            </w:rPr>
          </w:rPrChange>
        </w:rPr>
        <w:t>i</w:t>
      </w:r>
      <w:proofErr w:type="spellEnd"/>
      <w:r w:rsidRPr="00D62216">
        <w:rPr>
          <w:sz w:val="24"/>
          <w:rPrChange w:id="273" w:author="凡 张" w:date="2019-05-26T07:05:00Z">
            <w:rPr>
              <w:sz w:val="24"/>
            </w:rPr>
          </w:rPrChange>
        </w:rPr>
        <w:t>的规定，即：除保密期内的涉密</w:t>
      </w:r>
      <w:r w:rsidR="00A50C98" w:rsidRPr="00D62216">
        <w:rPr>
          <w:sz w:val="24"/>
          <w:rPrChange w:id="274" w:author="凡 张" w:date="2019-05-26T07:05:00Z">
            <w:rPr>
              <w:sz w:val="24"/>
            </w:rPr>
          </w:rPrChange>
        </w:rPr>
        <w:t>设计（论文）</w:t>
      </w:r>
      <w:r w:rsidRPr="00D62216">
        <w:rPr>
          <w:sz w:val="24"/>
          <w:rPrChange w:id="275" w:author="凡 张" w:date="2019-05-26T07:05:00Z">
            <w:rPr>
              <w:sz w:val="24"/>
            </w:rPr>
          </w:rPrChange>
        </w:rPr>
        <w:t>外，学校有权保存并向国家有关部门或机构送交</w:t>
      </w:r>
      <w:r w:rsidR="00A50C98" w:rsidRPr="00D62216">
        <w:rPr>
          <w:sz w:val="24"/>
          <w:rPrChange w:id="276" w:author="凡 张" w:date="2019-05-26T07:05:00Z">
            <w:rPr>
              <w:sz w:val="24"/>
            </w:rPr>
          </w:rPrChange>
        </w:rPr>
        <w:t>设计（论文）</w:t>
      </w:r>
      <w:r w:rsidRPr="00D62216">
        <w:rPr>
          <w:sz w:val="24"/>
          <w:rPrChange w:id="277" w:author="凡 张" w:date="2019-05-26T07:05:00Z">
            <w:rPr>
              <w:sz w:val="24"/>
            </w:rPr>
          </w:rPrChange>
        </w:rPr>
        <w:t>的复印件和电子光盘，允许</w:t>
      </w:r>
      <w:r w:rsidR="00A50C98" w:rsidRPr="00D62216">
        <w:rPr>
          <w:sz w:val="24"/>
          <w:rPrChange w:id="278" w:author="凡 张" w:date="2019-05-26T07:05:00Z">
            <w:rPr>
              <w:sz w:val="24"/>
            </w:rPr>
          </w:rPrChange>
        </w:rPr>
        <w:t>设计（论文）</w:t>
      </w:r>
      <w:r w:rsidRPr="00D62216">
        <w:rPr>
          <w:sz w:val="24"/>
          <w:rPrChange w:id="279" w:author="凡 张" w:date="2019-05-26T07:05:00Z">
            <w:rPr>
              <w:sz w:val="24"/>
            </w:rPr>
          </w:rPrChange>
        </w:rPr>
        <w:t>被查阅或借阅。本人授权</w:t>
      </w:r>
      <w:r w:rsidRPr="00D62216">
        <w:rPr>
          <w:sz w:val="24"/>
          <w:u w:val="single"/>
          <w:rPrChange w:id="280" w:author="凡 张" w:date="2019-05-26T07:05:00Z">
            <w:rPr>
              <w:sz w:val="24"/>
              <w:u w:val="single"/>
            </w:rPr>
          </w:rPrChange>
        </w:rPr>
        <w:t xml:space="preserve">  </w:t>
      </w:r>
      <w:r w:rsidRPr="00D62216">
        <w:rPr>
          <w:sz w:val="24"/>
          <w:u w:val="single"/>
          <w:rPrChange w:id="281" w:author="凡 张" w:date="2019-05-26T07:05:00Z">
            <w:rPr>
              <w:sz w:val="24"/>
              <w:u w:val="single"/>
            </w:rPr>
          </w:rPrChange>
        </w:rPr>
        <w:t>合肥工业大学</w:t>
      </w:r>
      <w:r w:rsidRPr="00D62216">
        <w:rPr>
          <w:sz w:val="24"/>
          <w:u w:val="single"/>
          <w:rPrChange w:id="282" w:author="凡 张" w:date="2019-05-26T07:05:00Z">
            <w:rPr>
              <w:sz w:val="24"/>
              <w:u w:val="single"/>
            </w:rPr>
          </w:rPrChange>
        </w:rPr>
        <w:t xml:space="preserve">  </w:t>
      </w:r>
      <w:r w:rsidR="0009665E" w:rsidRPr="00D62216">
        <w:rPr>
          <w:sz w:val="24"/>
          <w:rPrChange w:id="283" w:author="凡 张" w:date="2019-05-26T07:05:00Z">
            <w:rPr>
              <w:sz w:val="24"/>
            </w:rPr>
          </w:rPrChange>
        </w:rPr>
        <w:t>可以将本</w:t>
      </w:r>
      <w:r w:rsidR="00A50C98" w:rsidRPr="00D62216">
        <w:rPr>
          <w:sz w:val="24"/>
          <w:rPrChange w:id="284" w:author="凡 张" w:date="2019-05-26T07:05:00Z">
            <w:rPr>
              <w:sz w:val="24"/>
            </w:rPr>
          </w:rPrChange>
        </w:rPr>
        <w:t>毕业设计（论文）</w:t>
      </w:r>
      <w:r w:rsidR="0009665E" w:rsidRPr="00D62216">
        <w:rPr>
          <w:sz w:val="24"/>
          <w:rPrChange w:id="285" w:author="凡 张" w:date="2019-05-26T07:05:00Z">
            <w:rPr>
              <w:sz w:val="24"/>
            </w:rPr>
          </w:rPrChange>
        </w:rPr>
        <w:t>的全部或部分</w:t>
      </w:r>
      <w:r w:rsidRPr="00D62216">
        <w:rPr>
          <w:sz w:val="24"/>
          <w:rPrChange w:id="286" w:author="凡 张" w:date="2019-05-26T07:05:00Z">
            <w:rPr>
              <w:sz w:val="24"/>
            </w:rPr>
          </w:rPrChange>
        </w:rPr>
        <w:t>内容编入有关数据库，允许采用影印、缩印或扫描等复制手段保存、汇编</w:t>
      </w:r>
      <w:r w:rsidR="00A50C98" w:rsidRPr="00D62216">
        <w:rPr>
          <w:sz w:val="24"/>
          <w:rPrChange w:id="287" w:author="凡 张" w:date="2019-05-26T07:05:00Z">
            <w:rPr>
              <w:sz w:val="24"/>
            </w:rPr>
          </w:rPrChange>
        </w:rPr>
        <w:t>毕业设计（论文）</w:t>
      </w:r>
      <w:r w:rsidRPr="00D62216">
        <w:rPr>
          <w:sz w:val="24"/>
          <w:rPrChange w:id="288" w:author="凡 张" w:date="2019-05-26T07:05:00Z">
            <w:rPr>
              <w:sz w:val="24"/>
            </w:rPr>
          </w:rPrChange>
        </w:rPr>
        <w:t>。</w:t>
      </w:r>
    </w:p>
    <w:p w:rsidR="00DE72AF" w:rsidRPr="00D62216" w:rsidRDefault="00DE72AF" w:rsidP="00EC1ABF">
      <w:pPr>
        <w:spacing w:line="440" w:lineRule="exact"/>
        <w:ind w:firstLine="480"/>
        <w:rPr>
          <w:sz w:val="24"/>
          <w:rPrChange w:id="289" w:author="凡 张" w:date="2019-05-26T07:05:00Z">
            <w:rPr>
              <w:sz w:val="24"/>
            </w:rPr>
          </w:rPrChange>
        </w:rPr>
      </w:pPr>
      <w:r w:rsidRPr="00D62216">
        <w:rPr>
          <w:sz w:val="24"/>
          <w:rPrChange w:id="290" w:author="凡 张" w:date="2019-05-26T07:05:00Z">
            <w:rPr>
              <w:sz w:val="24"/>
            </w:rPr>
          </w:rPrChange>
        </w:rPr>
        <w:t>（保密的</w:t>
      </w:r>
      <w:r w:rsidR="00A50C98" w:rsidRPr="00D62216">
        <w:rPr>
          <w:sz w:val="24"/>
          <w:rPrChange w:id="291" w:author="凡 张" w:date="2019-05-26T07:05:00Z">
            <w:rPr>
              <w:sz w:val="24"/>
            </w:rPr>
          </w:rPrChange>
        </w:rPr>
        <w:t>毕业设计（论文）</w:t>
      </w:r>
      <w:r w:rsidRPr="00D62216">
        <w:rPr>
          <w:sz w:val="24"/>
          <w:rPrChange w:id="292" w:author="凡 张" w:date="2019-05-26T07:05:00Z">
            <w:rPr>
              <w:sz w:val="24"/>
            </w:rPr>
          </w:rPrChange>
        </w:rPr>
        <w:t>在解密后适用本授权书）</w:t>
      </w:r>
    </w:p>
    <w:p w:rsidR="00DE72AF" w:rsidRPr="00D62216" w:rsidRDefault="00DE72AF" w:rsidP="00EC1ABF">
      <w:pPr>
        <w:spacing w:line="440" w:lineRule="exact"/>
        <w:rPr>
          <w:sz w:val="24"/>
          <w:rPrChange w:id="293" w:author="凡 张" w:date="2019-05-26T07:05:00Z">
            <w:rPr>
              <w:sz w:val="24"/>
            </w:rPr>
          </w:rPrChange>
        </w:rPr>
      </w:pPr>
    </w:p>
    <w:tbl>
      <w:tblPr>
        <w:tblW w:w="0" w:type="auto"/>
        <w:tblInd w:w="468" w:type="dxa"/>
        <w:tblLook w:val="01E0" w:firstRow="1" w:lastRow="1" w:firstColumn="1" w:lastColumn="1" w:noHBand="0" w:noVBand="0"/>
      </w:tblPr>
      <w:tblGrid>
        <w:gridCol w:w="4018"/>
        <w:gridCol w:w="4018"/>
      </w:tblGrid>
      <w:tr w:rsidR="00DE72AF" w:rsidRPr="00D62216" w:rsidTr="002F3E63">
        <w:tc>
          <w:tcPr>
            <w:tcW w:w="4027" w:type="dxa"/>
          </w:tcPr>
          <w:p w:rsidR="00DE72AF" w:rsidRPr="00D62216" w:rsidRDefault="00DE72AF" w:rsidP="002F3E63">
            <w:pPr>
              <w:spacing w:beforeLines="50" w:before="156" w:afterLines="50" w:after="156" w:line="440" w:lineRule="exact"/>
              <w:rPr>
                <w:sz w:val="24"/>
                <w:rPrChange w:id="294" w:author="凡 张" w:date="2019-05-26T07:05:00Z">
                  <w:rPr>
                    <w:sz w:val="24"/>
                  </w:rPr>
                </w:rPrChange>
              </w:rPr>
            </w:pPr>
            <w:r w:rsidRPr="00D62216">
              <w:rPr>
                <w:sz w:val="24"/>
                <w:rPrChange w:id="295" w:author="凡 张" w:date="2019-05-26T07:05:00Z">
                  <w:rPr>
                    <w:sz w:val="24"/>
                  </w:rPr>
                </w:rPrChange>
              </w:rPr>
              <w:t>学位论文作者签名：</w:t>
            </w:r>
          </w:p>
        </w:tc>
        <w:tc>
          <w:tcPr>
            <w:tcW w:w="4028" w:type="dxa"/>
          </w:tcPr>
          <w:p w:rsidR="00DE72AF" w:rsidRPr="00D62216" w:rsidRDefault="00DE72AF" w:rsidP="002F3E63">
            <w:pPr>
              <w:spacing w:beforeLines="50" w:before="156" w:afterLines="50" w:after="156" w:line="440" w:lineRule="exact"/>
              <w:rPr>
                <w:sz w:val="24"/>
                <w:rPrChange w:id="296" w:author="凡 张" w:date="2019-05-26T07:05:00Z">
                  <w:rPr>
                    <w:sz w:val="24"/>
                  </w:rPr>
                </w:rPrChange>
              </w:rPr>
            </w:pPr>
            <w:r w:rsidRPr="00D62216">
              <w:rPr>
                <w:sz w:val="24"/>
                <w:rPrChange w:id="297" w:author="凡 张" w:date="2019-05-26T07:05:00Z">
                  <w:rPr>
                    <w:sz w:val="24"/>
                  </w:rPr>
                </w:rPrChange>
              </w:rPr>
              <w:t>指导教师签名：</w:t>
            </w:r>
          </w:p>
        </w:tc>
      </w:tr>
      <w:tr w:rsidR="00DE72AF" w:rsidRPr="00D62216" w:rsidTr="002F3E63">
        <w:tc>
          <w:tcPr>
            <w:tcW w:w="4027" w:type="dxa"/>
          </w:tcPr>
          <w:p w:rsidR="00DE72AF" w:rsidRPr="00D62216" w:rsidRDefault="00DE72AF" w:rsidP="002F3E63">
            <w:pPr>
              <w:spacing w:line="440" w:lineRule="exact"/>
              <w:rPr>
                <w:sz w:val="24"/>
                <w:rPrChange w:id="298" w:author="凡 张" w:date="2019-05-26T07:05:00Z">
                  <w:rPr>
                    <w:sz w:val="24"/>
                  </w:rPr>
                </w:rPrChange>
              </w:rPr>
            </w:pPr>
            <w:r w:rsidRPr="00D62216">
              <w:rPr>
                <w:sz w:val="24"/>
                <w:rPrChange w:id="299" w:author="凡 张" w:date="2019-05-26T07:05:00Z">
                  <w:rPr>
                    <w:sz w:val="24"/>
                  </w:rPr>
                </w:rPrChange>
              </w:rPr>
              <w:t>签名日期：　　　年</w:t>
            </w:r>
            <w:r w:rsidRPr="00D62216">
              <w:rPr>
                <w:sz w:val="24"/>
                <w:rPrChange w:id="300" w:author="凡 张" w:date="2019-05-26T07:05:00Z">
                  <w:rPr>
                    <w:sz w:val="24"/>
                  </w:rPr>
                </w:rPrChange>
              </w:rPr>
              <w:t xml:space="preserve"> </w:t>
            </w:r>
            <w:r w:rsidR="0009665E" w:rsidRPr="00D62216">
              <w:rPr>
                <w:sz w:val="24"/>
                <w:rPrChange w:id="301" w:author="凡 张" w:date="2019-05-26T07:05:00Z">
                  <w:rPr>
                    <w:sz w:val="24"/>
                  </w:rPr>
                </w:rPrChange>
              </w:rPr>
              <w:t xml:space="preserve"> </w:t>
            </w:r>
            <w:r w:rsidRPr="00D62216">
              <w:rPr>
                <w:sz w:val="24"/>
                <w:rPrChange w:id="302" w:author="凡 张" w:date="2019-05-26T07:05:00Z">
                  <w:rPr>
                    <w:sz w:val="24"/>
                  </w:rPr>
                </w:rPrChange>
              </w:rPr>
              <w:t xml:space="preserve"> </w:t>
            </w:r>
            <w:r w:rsidRPr="00D62216">
              <w:rPr>
                <w:sz w:val="24"/>
                <w:rPrChange w:id="303" w:author="凡 张" w:date="2019-05-26T07:05:00Z">
                  <w:rPr>
                    <w:sz w:val="24"/>
                  </w:rPr>
                </w:rPrChange>
              </w:rPr>
              <w:t>月</w:t>
            </w:r>
            <w:r w:rsidRPr="00D62216">
              <w:rPr>
                <w:sz w:val="24"/>
                <w:rPrChange w:id="304" w:author="凡 张" w:date="2019-05-26T07:05:00Z">
                  <w:rPr>
                    <w:sz w:val="24"/>
                  </w:rPr>
                </w:rPrChange>
              </w:rPr>
              <w:t xml:space="preserve"> </w:t>
            </w:r>
            <w:r w:rsidR="0009665E" w:rsidRPr="00D62216">
              <w:rPr>
                <w:sz w:val="24"/>
                <w:rPrChange w:id="305" w:author="凡 张" w:date="2019-05-26T07:05:00Z">
                  <w:rPr>
                    <w:sz w:val="24"/>
                  </w:rPr>
                </w:rPrChange>
              </w:rPr>
              <w:t xml:space="preserve"> </w:t>
            </w:r>
            <w:r w:rsidRPr="00D62216">
              <w:rPr>
                <w:sz w:val="24"/>
                <w:rPrChange w:id="306" w:author="凡 张" w:date="2019-05-26T07:05:00Z">
                  <w:rPr>
                    <w:sz w:val="24"/>
                  </w:rPr>
                </w:rPrChange>
              </w:rPr>
              <w:t xml:space="preserve"> </w:t>
            </w:r>
            <w:r w:rsidRPr="00D62216">
              <w:rPr>
                <w:sz w:val="24"/>
                <w:rPrChange w:id="307" w:author="凡 张" w:date="2019-05-26T07:05:00Z">
                  <w:rPr>
                    <w:sz w:val="24"/>
                  </w:rPr>
                </w:rPrChange>
              </w:rPr>
              <w:t>日</w:t>
            </w:r>
          </w:p>
        </w:tc>
        <w:tc>
          <w:tcPr>
            <w:tcW w:w="4028" w:type="dxa"/>
          </w:tcPr>
          <w:p w:rsidR="00DE72AF" w:rsidRPr="00D62216" w:rsidRDefault="00DE72AF" w:rsidP="002F3E63">
            <w:pPr>
              <w:spacing w:line="440" w:lineRule="exact"/>
              <w:rPr>
                <w:sz w:val="24"/>
                <w:rPrChange w:id="308" w:author="凡 张" w:date="2019-05-26T07:05:00Z">
                  <w:rPr>
                    <w:sz w:val="24"/>
                  </w:rPr>
                </w:rPrChange>
              </w:rPr>
            </w:pPr>
            <w:r w:rsidRPr="00D62216">
              <w:rPr>
                <w:sz w:val="24"/>
                <w:rPrChange w:id="309" w:author="凡 张" w:date="2019-05-26T07:05:00Z">
                  <w:rPr>
                    <w:sz w:val="24"/>
                  </w:rPr>
                </w:rPrChange>
              </w:rPr>
              <w:t>签名日期：　　　年</w:t>
            </w:r>
            <w:r w:rsidRPr="00D62216">
              <w:rPr>
                <w:sz w:val="24"/>
                <w:rPrChange w:id="310" w:author="凡 张" w:date="2019-05-26T07:05:00Z">
                  <w:rPr>
                    <w:sz w:val="24"/>
                  </w:rPr>
                </w:rPrChange>
              </w:rPr>
              <w:t xml:space="preserve"> </w:t>
            </w:r>
            <w:r w:rsidR="0009665E" w:rsidRPr="00D62216">
              <w:rPr>
                <w:sz w:val="24"/>
                <w:rPrChange w:id="311" w:author="凡 张" w:date="2019-05-26T07:05:00Z">
                  <w:rPr>
                    <w:sz w:val="24"/>
                  </w:rPr>
                </w:rPrChange>
              </w:rPr>
              <w:t xml:space="preserve"> </w:t>
            </w:r>
            <w:r w:rsidRPr="00D62216">
              <w:rPr>
                <w:sz w:val="24"/>
                <w:rPrChange w:id="312" w:author="凡 张" w:date="2019-05-26T07:05:00Z">
                  <w:rPr>
                    <w:sz w:val="24"/>
                  </w:rPr>
                </w:rPrChange>
              </w:rPr>
              <w:t xml:space="preserve"> </w:t>
            </w:r>
            <w:r w:rsidRPr="00D62216">
              <w:rPr>
                <w:sz w:val="24"/>
                <w:rPrChange w:id="313" w:author="凡 张" w:date="2019-05-26T07:05:00Z">
                  <w:rPr>
                    <w:sz w:val="24"/>
                  </w:rPr>
                </w:rPrChange>
              </w:rPr>
              <w:t>月</w:t>
            </w:r>
            <w:r w:rsidRPr="00D62216">
              <w:rPr>
                <w:sz w:val="24"/>
                <w:rPrChange w:id="314" w:author="凡 张" w:date="2019-05-26T07:05:00Z">
                  <w:rPr>
                    <w:sz w:val="24"/>
                  </w:rPr>
                </w:rPrChange>
              </w:rPr>
              <w:t xml:space="preserve">  </w:t>
            </w:r>
            <w:r w:rsidR="0009665E" w:rsidRPr="00D62216">
              <w:rPr>
                <w:sz w:val="24"/>
                <w:rPrChange w:id="315" w:author="凡 张" w:date="2019-05-26T07:05:00Z">
                  <w:rPr>
                    <w:sz w:val="24"/>
                  </w:rPr>
                </w:rPrChange>
              </w:rPr>
              <w:t xml:space="preserve"> </w:t>
            </w:r>
            <w:r w:rsidRPr="00D62216">
              <w:rPr>
                <w:sz w:val="24"/>
                <w:rPrChange w:id="316" w:author="凡 张" w:date="2019-05-26T07:05:00Z">
                  <w:rPr>
                    <w:sz w:val="24"/>
                  </w:rPr>
                </w:rPrChange>
              </w:rPr>
              <w:t>日</w:t>
            </w:r>
          </w:p>
        </w:tc>
      </w:tr>
      <w:tr w:rsidR="00DE72AF" w:rsidRPr="00D62216" w:rsidTr="002F3E63">
        <w:tc>
          <w:tcPr>
            <w:tcW w:w="4027" w:type="dxa"/>
          </w:tcPr>
          <w:p w:rsidR="00DE72AF" w:rsidRPr="00D62216" w:rsidRDefault="00DE72AF" w:rsidP="002F3E63">
            <w:pPr>
              <w:spacing w:line="440" w:lineRule="exact"/>
              <w:rPr>
                <w:sz w:val="24"/>
                <w:rPrChange w:id="317" w:author="凡 张" w:date="2019-05-26T07:05:00Z">
                  <w:rPr>
                    <w:sz w:val="24"/>
                  </w:rPr>
                </w:rPrChange>
              </w:rPr>
            </w:pPr>
          </w:p>
        </w:tc>
        <w:tc>
          <w:tcPr>
            <w:tcW w:w="4028" w:type="dxa"/>
          </w:tcPr>
          <w:p w:rsidR="00DE72AF" w:rsidRPr="00D62216" w:rsidRDefault="00DE72AF" w:rsidP="002F3E63">
            <w:pPr>
              <w:spacing w:line="440" w:lineRule="exact"/>
              <w:rPr>
                <w:sz w:val="24"/>
                <w:rPrChange w:id="318" w:author="凡 张" w:date="2019-05-26T07:05:00Z">
                  <w:rPr>
                    <w:sz w:val="24"/>
                  </w:rPr>
                </w:rPrChange>
              </w:rPr>
            </w:pPr>
          </w:p>
        </w:tc>
      </w:tr>
    </w:tbl>
    <w:p w:rsidR="00CB736D" w:rsidRPr="00D62216" w:rsidRDefault="00CB736D" w:rsidP="00444B6C">
      <w:pPr>
        <w:spacing w:line="240" w:lineRule="exact"/>
        <w:rPr>
          <w:rPrChange w:id="319" w:author="凡 张" w:date="2019-05-26T07:05:00Z">
            <w:rPr/>
          </w:rPrChange>
        </w:rPr>
      </w:pPr>
    </w:p>
    <w:p w:rsidR="00FC642A" w:rsidRPr="00D62216" w:rsidRDefault="00FC642A" w:rsidP="00444B6C">
      <w:pPr>
        <w:spacing w:line="240" w:lineRule="exact"/>
        <w:rPr>
          <w:rPrChange w:id="320" w:author="凡 张" w:date="2019-05-26T07:05:00Z">
            <w:rPr/>
          </w:rPrChange>
        </w:rPr>
      </w:pPr>
    </w:p>
    <w:p w:rsidR="00FC642A" w:rsidRPr="00D62216" w:rsidRDefault="00FC642A" w:rsidP="005144AA">
      <w:pPr>
        <w:spacing w:line="440" w:lineRule="exact"/>
        <w:rPr>
          <w:rPrChange w:id="321" w:author="凡 张" w:date="2019-05-26T07:05:00Z">
            <w:rPr/>
          </w:rPrChange>
        </w:rPr>
      </w:pPr>
    </w:p>
    <w:p w:rsidR="00FC642A" w:rsidRPr="00D62216" w:rsidRDefault="00FC642A" w:rsidP="005144AA">
      <w:pPr>
        <w:pageBreakBefore/>
        <w:spacing w:beforeLines="50" w:before="156" w:afterLines="150" w:after="468" w:line="440" w:lineRule="exact"/>
        <w:jc w:val="center"/>
        <w:rPr>
          <w:b/>
          <w:sz w:val="36"/>
          <w:szCs w:val="36"/>
          <w:rPrChange w:id="322" w:author="凡 张" w:date="2019-05-26T07:05:00Z">
            <w:rPr>
              <w:b/>
              <w:sz w:val="36"/>
              <w:szCs w:val="36"/>
            </w:rPr>
          </w:rPrChange>
        </w:rPr>
      </w:pPr>
      <w:bookmarkStart w:id="323" w:name="_Toc290067201"/>
      <w:bookmarkStart w:id="324" w:name="_Toc290068043"/>
      <w:bookmarkStart w:id="325" w:name="_Toc290068417"/>
      <w:bookmarkStart w:id="326" w:name="_Toc290139572"/>
      <w:bookmarkStart w:id="327" w:name="_Toc290545863"/>
      <w:bookmarkStart w:id="328" w:name="_Toc291181743"/>
      <w:bookmarkStart w:id="329" w:name="_Toc291235019"/>
      <w:bookmarkStart w:id="330" w:name="_Toc291447988"/>
      <w:bookmarkStart w:id="331" w:name="_Toc291854673"/>
      <w:bookmarkStart w:id="332" w:name="_Toc294175489"/>
      <w:r w:rsidRPr="00D62216">
        <w:rPr>
          <w:b/>
          <w:sz w:val="36"/>
          <w:szCs w:val="36"/>
          <w:rPrChange w:id="333" w:author="凡 张" w:date="2019-05-26T07:05:00Z">
            <w:rPr>
              <w:b/>
              <w:sz w:val="36"/>
              <w:szCs w:val="36"/>
            </w:rPr>
          </w:rPrChange>
        </w:rPr>
        <w:lastRenderedPageBreak/>
        <w:t>摘</w:t>
      </w:r>
      <w:r w:rsidRPr="00D62216">
        <w:rPr>
          <w:b/>
          <w:sz w:val="36"/>
          <w:szCs w:val="36"/>
          <w:rPrChange w:id="334" w:author="凡 张" w:date="2019-05-26T07:05:00Z">
            <w:rPr>
              <w:b/>
              <w:sz w:val="36"/>
              <w:szCs w:val="36"/>
            </w:rPr>
          </w:rPrChange>
        </w:rPr>
        <w:t xml:space="preserve">  </w:t>
      </w:r>
      <w:r w:rsidRPr="00D62216">
        <w:rPr>
          <w:b/>
          <w:sz w:val="36"/>
          <w:szCs w:val="36"/>
          <w:rPrChange w:id="335" w:author="凡 张" w:date="2019-05-26T07:05:00Z">
            <w:rPr>
              <w:b/>
              <w:sz w:val="36"/>
              <w:szCs w:val="36"/>
            </w:rPr>
          </w:rPrChange>
        </w:rPr>
        <w:t>要</w:t>
      </w:r>
      <w:bookmarkEnd w:id="323"/>
      <w:bookmarkEnd w:id="324"/>
      <w:bookmarkEnd w:id="325"/>
      <w:bookmarkEnd w:id="326"/>
      <w:bookmarkEnd w:id="327"/>
      <w:bookmarkEnd w:id="328"/>
      <w:bookmarkEnd w:id="329"/>
      <w:bookmarkEnd w:id="330"/>
      <w:bookmarkEnd w:id="331"/>
      <w:bookmarkEnd w:id="332"/>
    </w:p>
    <w:p w:rsidR="00BD71B1" w:rsidRPr="00D62216" w:rsidRDefault="007807C6" w:rsidP="00D5535B">
      <w:pPr>
        <w:pStyle w:val="aff8"/>
        <w:ind w:firstLine="480"/>
        <w:rPr>
          <w:rPrChange w:id="336" w:author="凡 张" w:date="2019-05-26T07:05:00Z">
            <w:rPr/>
          </w:rPrChange>
        </w:rPr>
      </w:pPr>
      <w:bookmarkStart w:id="337" w:name="_Hlk9009967"/>
      <w:r w:rsidRPr="00D62216">
        <w:rPr>
          <w:rPrChange w:id="338" w:author="凡 张" w:date="2019-05-26T07:05:00Z">
            <w:rPr>
              <w:rFonts w:hint="eastAsia"/>
            </w:rPr>
          </w:rPrChange>
        </w:rPr>
        <w:t>数字莫尔三维测量，</w:t>
      </w:r>
      <w:r w:rsidR="00116A50" w:rsidRPr="00D62216">
        <w:rPr>
          <w:rPrChange w:id="339" w:author="凡 张" w:date="2019-05-26T07:05:00Z">
            <w:rPr>
              <w:rFonts w:hint="eastAsia"/>
            </w:rPr>
          </w:rPrChange>
        </w:rPr>
        <w:t>是</w:t>
      </w:r>
      <w:r w:rsidRPr="00D62216">
        <w:rPr>
          <w:rPrChange w:id="340" w:author="凡 张" w:date="2019-05-26T07:05:00Z">
            <w:rPr>
              <w:rFonts w:hint="eastAsia"/>
            </w:rPr>
          </w:rPrChange>
        </w:rPr>
        <w:t>在传统莫尔三维测量的理论基础上，利用计算机生成和处理莫尔条纹，并建立被测物体的三维模型。该测量过程最少仅需捕捉一张图像，能满足多样测量任务。</w:t>
      </w:r>
      <w:r w:rsidR="00BD71B1" w:rsidRPr="00D62216">
        <w:rPr>
          <w:rPrChange w:id="341" w:author="凡 张" w:date="2019-05-26T07:05:00Z">
            <w:rPr>
              <w:rFonts w:hint="eastAsia"/>
            </w:rPr>
          </w:rPrChange>
        </w:rPr>
        <w:t>数字莫尔测量方法的这一优点</w:t>
      </w:r>
      <w:r w:rsidR="0048595E" w:rsidRPr="00D62216">
        <w:rPr>
          <w:rPrChange w:id="342" w:author="凡 张" w:date="2019-05-26T07:05:00Z">
            <w:rPr>
              <w:rFonts w:hint="eastAsia"/>
            </w:rPr>
          </w:rPrChange>
        </w:rPr>
        <w:t>，</w:t>
      </w:r>
      <w:r w:rsidR="00BD71B1" w:rsidRPr="00D62216">
        <w:rPr>
          <w:rPrChange w:id="343" w:author="凡 张" w:date="2019-05-26T07:05:00Z">
            <w:rPr>
              <w:rFonts w:hint="eastAsia"/>
            </w:rPr>
          </w:rPrChange>
        </w:rPr>
        <w:t>使得该方法各项处理步骤成为学者们不断优化和改进的对象。</w:t>
      </w:r>
      <w:r w:rsidRPr="00D62216">
        <w:rPr>
          <w:rPrChange w:id="344" w:author="凡 张" w:date="2019-05-26T07:05:00Z">
            <w:rPr>
              <w:rFonts w:hint="eastAsia"/>
            </w:rPr>
          </w:rPrChange>
        </w:rPr>
        <w:t>本论文</w:t>
      </w:r>
      <w:r w:rsidR="00082C61" w:rsidRPr="00D62216">
        <w:rPr>
          <w:rPrChange w:id="345" w:author="凡 张" w:date="2019-05-26T07:05:00Z">
            <w:rPr>
              <w:rFonts w:hint="eastAsia"/>
            </w:rPr>
          </w:rPrChange>
        </w:rPr>
        <w:t>探究了</w:t>
      </w:r>
      <w:r w:rsidR="00BD71B1" w:rsidRPr="00D62216">
        <w:rPr>
          <w:rPrChange w:id="346" w:author="凡 张" w:date="2019-05-26T07:05:00Z">
            <w:rPr>
              <w:rFonts w:hint="eastAsia"/>
            </w:rPr>
          </w:rPrChange>
        </w:rPr>
        <w:t>数字莫尔的测量原理，推导了莫尔条纹相位分布和待测物体</w:t>
      </w:r>
      <w:r w:rsidR="00C40D21" w:rsidRPr="00D62216">
        <w:rPr>
          <w:rPrChange w:id="347" w:author="凡 张" w:date="2019-05-26T07:05:00Z">
            <w:rPr>
              <w:rFonts w:hint="eastAsia"/>
            </w:rPr>
          </w:rPrChange>
        </w:rPr>
        <w:t>高度</w:t>
      </w:r>
      <w:r w:rsidR="00BD71B1" w:rsidRPr="00D62216">
        <w:rPr>
          <w:rPrChange w:id="348" w:author="凡 张" w:date="2019-05-26T07:05:00Z">
            <w:rPr>
              <w:rFonts w:hint="eastAsia"/>
            </w:rPr>
          </w:rPrChange>
        </w:rPr>
        <w:t>分布</w:t>
      </w:r>
      <w:r w:rsidR="00C40D21" w:rsidRPr="00D62216">
        <w:rPr>
          <w:rPrChange w:id="349" w:author="凡 张" w:date="2019-05-26T07:05:00Z">
            <w:rPr>
              <w:rFonts w:hint="eastAsia"/>
            </w:rPr>
          </w:rPrChange>
        </w:rPr>
        <w:t>的映射</w:t>
      </w:r>
      <w:r w:rsidR="00BD71B1" w:rsidRPr="00D62216">
        <w:rPr>
          <w:rPrChange w:id="350" w:author="凡 张" w:date="2019-05-26T07:05:00Z">
            <w:rPr>
              <w:rFonts w:hint="eastAsia"/>
            </w:rPr>
          </w:rPrChange>
        </w:rPr>
        <w:t>。</w:t>
      </w:r>
      <w:r w:rsidR="00BD71B1" w:rsidRPr="00D62216">
        <w:rPr>
          <w:rPrChange w:id="351" w:author="凡 张" w:date="2019-05-26T07:05:00Z">
            <w:rPr/>
          </w:rPrChange>
        </w:rPr>
        <w:t>利用该理论基础，本论文使用</w:t>
      </w:r>
      <w:r w:rsidR="00BD71B1" w:rsidRPr="00D62216">
        <w:rPr>
          <w:rPrChange w:id="352" w:author="凡 张" w:date="2019-05-26T07:05:00Z">
            <w:rPr/>
          </w:rPrChange>
        </w:rPr>
        <w:t>3d</w:t>
      </w:r>
      <w:r w:rsidR="00BD71B1" w:rsidRPr="00D62216">
        <w:rPr>
          <w:rPrChange w:id="353" w:author="凡 张" w:date="2019-05-26T07:05:00Z">
            <w:rPr>
              <w:rFonts w:hint="eastAsia"/>
            </w:rPr>
          </w:rPrChange>
        </w:rPr>
        <w:t>s</w:t>
      </w:r>
      <w:r w:rsidR="00BD71B1" w:rsidRPr="00D62216">
        <w:rPr>
          <w:rPrChange w:id="354" w:author="凡 张" w:date="2019-05-26T07:05:00Z">
            <w:rPr/>
          </w:rPrChange>
        </w:rPr>
        <w:t xml:space="preserve"> Max</w:t>
      </w:r>
      <w:r w:rsidR="00BD71B1" w:rsidRPr="00D62216">
        <w:rPr>
          <w:rPrChange w:id="355" w:author="凡 张" w:date="2019-05-26T07:05:00Z">
            <w:rPr/>
          </w:rPrChange>
        </w:rPr>
        <w:t>三维建模仿真软件，和</w:t>
      </w:r>
      <w:r w:rsidR="00BD71B1" w:rsidRPr="00D62216">
        <w:rPr>
          <w:rPrChange w:id="356" w:author="凡 张" w:date="2019-05-26T07:05:00Z">
            <w:rPr/>
          </w:rPrChange>
        </w:rPr>
        <w:t>MATLAB</w:t>
      </w:r>
      <w:r w:rsidR="00BD71B1" w:rsidRPr="00D62216">
        <w:rPr>
          <w:rPrChange w:id="357" w:author="凡 张" w:date="2019-05-26T07:05:00Z">
            <w:rPr/>
          </w:rPrChange>
        </w:rPr>
        <w:t>科学计算包，探索并验证了数字莫尔测量过程中关键步骤和对应的处理算法。本论文实现了在计算机后期生成莫尔</w:t>
      </w:r>
      <w:r w:rsidR="0048595E" w:rsidRPr="00D62216">
        <w:rPr>
          <w:rPrChange w:id="358" w:author="凡 张" w:date="2019-05-26T07:05:00Z">
            <w:rPr>
              <w:rFonts w:hint="eastAsia"/>
            </w:rPr>
          </w:rPrChange>
        </w:rPr>
        <w:t>条纹</w:t>
      </w:r>
      <w:r w:rsidR="00BD71B1" w:rsidRPr="00D62216">
        <w:rPr>
          <w:rPrChange w:id="359" w:author="凡 张" w:date="2019-05-26T07:05:00Z">
            <w:rPr/>
          </w:rPrChange>
        </w:rPr>
        <w:t>，滤除高频噪声得到折叠的相位图。</w:t>
      </w:r>
      <w:r w:rsidR="00BD71B1" w:rsidRPr="00D62216">
        <w:rPr>
          <w:rPrChange w:id="360" w:author="凡 张" w:date="2019-05-26T07:05:00Z">
            <w:rPr>
              <w:rFonts w:hint="eastAsia"/>
            </w:rPr>
          </w:rPrChange>
        </w:rPr>
        <w:t>最后</w:t>
      </w:r>
      <w:r w:rsidR="00BD71B1" w:rsidRPr="00D62216">
        <w:rPr>
          <w:rPrChange w:id="361" w:author="凡 张" w:date="2019-05-26T07:05:00Z">
            <w:rPr/>
          </w:rPrChange>
        </w:rPr>
        <w:t>，本论文讨论和比较了相位提取和解包裹的方法，并结合实际应用场景分析了相位分布图计算的途径。</w:t>
      </w:r>
    </w:p>
    <w:bookmarkEnd w:id="337"/>
    <w:p w:rsidR="00FC642A" w:rsidRPr="00D62216" w:rsidRDefault="00FC642A" w:rsidP="005144AA">
      <w:pPr>
        <w:spacing w:beforeLines="100" w:before="312" w:line="440" w:lineRule="exact"/>
        <w:rPr>
          <w:sz w:val="24"/>
          <w:szCs w:val="24"/>
          <w:rPrChange w:id="362" w:author="凡 张" w:date="2019-05-26T07:05:00Z">
            <w:rPr>
              <w:sz w:val="24"/>
              <w:szCs w:val="24"/>
            </w:rPr>
          </w:rPrChange>
        </w:rPr>
      </w:pPr>
      <w:r w:rsidRPr="00D62216">
        <w:rPr>
          <w:b/>
          <w:sz w:val="24"/>
          <w:szCs w:val="24"/>
          <w:rPrChange w:id="363" w:author="凡 张" w:date="2019-05-26T07:05:00Z">
            <w:rPr>
              <w:b/>
              <w:sz w:val="24"/>
              <w:szCs w:val="24"/>
            </w:rPr>
          </w:rPrChange>
        </w:rPr>
        <w:t>关键词：</w:t>
      </w:r>
      <w:r w:rsidR="00637D00" w:rsidRPr="00D62216">
        <w:rPr>
          <w:rStyle w:val="aff2"/>
          <w:rFonts w:ascii="Times New Roman" w:hAnsi="Times New Roman"/>
          <w:rPrChange w:id="364" w:author="凡 张" w:date="2019-05-26T07:05:00Z">
            <w:rPr>
              <w:rStyle w:val="aff2"/>
              <w:rFonts w:ascii="Times New Roman" w:hAnsi="Times New Roman"/>
            </w:rPr>
          </w:rPrChange>
        </w:rPr>
        <w:t>三维测量</w:t>
      </w:r>
      <w:r w:rsidRPr="00D62216">
        <w:rPr>
          <w:rStyle w:val="aff2"/>
          <w:rFonts w:ascii="Times New Roman" w:hAnsi="Times New Roman"/>
          <w:rPrChange w:id="365" w:author="凡 张" w:date="2019-05-26T07:05:00Z">
            <w:rPr>
              <w:rStyle w:val="aff2"/>
              <w:rFonts w:ascii="Times New Roman" w:hAnsi="Times New Roman"/>
            </w:rPr>
          </w:rPrChange>
        </w:rPr>
        <w:t>；</w:t>
      </w:r>
      <w:r w:rsidR="00637D00" w:rsidRPr="00D62216">
        <w:rPr>
          <w:rStyle w:val="aff2"/>
          <w:rFonts w:ascii="Times New Roman" w:hAnsi="Times New Roman"/>
          <w:rPrChange w:id="366" w:author="凡 张" w:date="2019-05-26T07:05:00Z">
            <w:rPr>
              <w:rStyle w:val="aff2"/>
              <w:rFonts w:ascii="Times New Roman" w:hAnsi="Times New Roman"/>
            </w:rPr>
          </w:rPrChange>
        </w:rPr>
        <w:t>莫尔条纹</w:t>
      </w:r>
      <w:r w:rsidRPr="00D62216">
        <w:rPr>
          <w:rStyle w:val="aff2"/>
          <w:rFonts w:ascii="Times New Roman" w:hAnsi="Times New Roman"/>
          <w:rPrChange w:id="367" w:author="凡 张" w:date="2019-05-26T07:05:00Z">
            <w:rPr>
              <w:rStyle w:val="aff2"/>
              <w:rFonts w:ascii="Times New Roman" w:hAnsi="Times New Roman"/>
            </w:rPr>
          </w:rPrChange>
        </w:rPr>
        <w:t>；</w:t>
      </w:r>
      <w:r w:rsidR="00637D00" w:rsidRPr="00D62216">
        <w:rPr>
          <w:rStyle w:val="aff2"/>
          <w:rFonts w:ascii="Times New Roman" w:hAnsi="Times New Roman"/>
          <w:rPrChange w:id="368" w:author="凡 张" w:date="2019-05-26T07:05:00Z">
            <w:rPr>
              <w:rStyle w:val="aff2"/>
              <w:rFonts w:ascii="Times New Roman" w:hAnsi="Times New Roman"/>
            </w:rPr>
          </w:rPrChange>
        </w:rPr>
        <w:t>数字相移</w:t>
      </w:r>
      <w:r w:rsidRPr="00D62216">
        <w:rPr>
          <w:rStyle w:val="aff2"/>
          <w:rFonts w:ascii="Times New Roman" w:hAnsi="Times New Roman"/>
          <w:rPrChange w:id="369" w:author="凡 张" w:date="2019-05-26T07:05:00Z">
            <w:rPr>
              <w:rStyle w:val="aff2"/>
              <w:rFonts w:ascii="Times New Roman" w:hAnsi="Times New Roman"/>
            </w:rPr>
          </w:rPrChange>
        </w:rPr>
        <w:t>；</w:t>
      </w:r>
      <w:r w:rsidR="00637D00" w:rsidRPr="00D62216">
        <w:rPr>
          <w:rStyle w:val="aff2"/>
          <w:rFonts w:ascii="Times New Roman" w:hAnsi="Times New Roman"/>
          <w:rPrChange w:id="370" w:author="凡 张" w:date="2019-05-26T07:05:00Z">
            <w:rPr>
              <w:rStyle w:val="aff2"/>
              <w:rFonts w:ascii="Times New Roman" w:hAnsi="Times New Roman"/>
            </w:rPr>
          </w:rPrChange>
        </w:rPr>
        <w:t>平稳小波变换</w:t>
      </w:r>
      <w:r w:rsidRPr="00D62216">
        <w:rPr>
          <w:rStyle w:val="aff2"/>
          <w:rFonts w:ascii="Times New Roman" w:hAnsi="Times New Roman"/>
          <w:rPrChange w:id="371" w:author="凡 张" w:date="2019-05-26T07:05:00Z">
            <w:rPr>
              <w:rStyle w:val="aff2"/>
              <w:rFonts w:ascii="Times New Roman" w:hAnsi="Times New Roman"/>
            </w:rPr>
          </w:rPrChange>
        </w:rPr>
        <w:t>；</w:t>
      </w:r>
      <w:r w:rsidR="00637D00" w:rsidRPr="00D62216">
        <w:rPr>
          <w:rStyle w:val="aff2"/>
          <w:rFonts w:ascii="Times New Roman" w:hAnsi="Times New Roman"/>
          <w:rPrChange w:id="372" w:author="凡 张" w:date="2019-05-26T07:05:00Z">
            <w:rPr>
              <w:rStyle w:val="aff2"/>
              <w:rFonts w:ascii="Times New Roman" w:hAnsi="Times New Roman"/>
            </w:rPr>
          </w:rPrChange>
        </w:rPr>
        <w:t>图像处理</w:t>
      </w:r>
    </w:p>
    <w:p w:rsidR="00FC642A" w:rsidRPr="00D62216" w:rsidRDefault="00FC642A" w:rsidP="005144AA">
      <w:pPr>
        <w:pStyle w:val="a4"/>
        <w:spacing w:beforeLines="50" w:before="156" w:afterLines="150" w:after="468" w:line="440" w:lineRule="exact"/>
        <w:outlineLvl w:val="9"/>
        <w:rPr>
          <w:rFonts w:eastAsia="宋体"/>
          <w:rPrChange w:id="373" w:author="凡 张" w:date="2019-05-26T07:05:00Z">
            <w:rPr>
              <w:rFonts w:eastAsia="宋体"/>
            </w:rPr>
          </w:rPrChange>
        </w:rPr>
      </w:pPr>
      <w:bookmarkStart w:id="374" w:name="_Toc290067202"/>
      <w:bookmarkStart w:id="375" w:name="_Toc290068044"/>
      <w:bookmarkStart w:id="376" w:name="_Toc290068418"/>
      <w:bookmarkStart w:id="377" w:name="_Toc290139573"/>
      <w:bookmarkStart w:id="378" w:name="_Toc290545864"/>
      <w:bookmarkStart w:id="379" w:name="_Toc291181744"/>
      <w:bookmarkStart w:id="380" w:name="_Toc291235020"/>
      <w:bookmarkStart w:id="381" w:name="_Toc291447989"/>
      <w:bookmarkStart w:id="382" w:name="_Toc291854674"/>
      <w:bookmarkStart w:id="383" w:name="_Toc294175490"/>
      <w:r w:rsidRPr="00D62216">
        <w:rPr>
          <w:rFonts w:eastAsia="宋体"/>
          <w:b w:val="0"/>
          <w:sz w:val="24"/>
          <w:szCs w:val="24"/>
          <w:rPrChange w:id="384" w:author="凡 张" w:date="2019-05-26T07:05:00Z">
            <w:rPr>
              <w:rFonts w:eastAsia="宋体"/>
              <w:b w:val="0"/>
              <w:sz w:val="24"/>
              <w:szCs w:val="24"/>
            </w:rPr>
          </w:rPrChange>
        </w:rPr>
        <w:br w:type="page"/>
      </w:r>
      <w:r w:rsidRPr="00D62216">
        <w:rPr>
          <w:rFonts w:eastAsia="宋体"/>
          <w:rPrChange w:id="385" w:author="凡 张" w:date="2019-05-26T07:05:00Z">
            <w:rPr>
              <w:rFonts w:eastAsia="宋体"/>
            </w:rPr>
          </w:rPrChange>
        </w:rPr>
        <w:lastRenderedPageBreak/>
        <w:t>ABSTRACT</w:t>
      </w:r>
      <w:bookmarkEnd w:id="374"/>
      <w:bookmarkEnd w:id="375"/>
      <w:bookmarkEnd w:id="376"/>
      <w:bookmarkEnd w:id="377"/>
      <w:bookmarkEnd w:id="378"/>
      <w:bookmarkEnd w:id="379"/>
      <w:bookmarkEnd w:id="380"/>
      <w:bookmarkEnd w:id="381"/>
      <w:bookmarkEnd w:id="382"/>
      <w:bookmarkEnd w:id="383"/>
    </w:p>
    <w:p w:rsidR="00BD71B1" w:rsidRPr="00D62216" w:rsidRDefault="00BD71B1" w:rsidP="00CF4488">
      <w:pPr>
        <w:pStyle w:val="aff3"/>
        <w:ind w:firstLine="240"/>
        <w:jc w:val="both"/>
        <w:rPr>
          <w:rPrChange w:id="386" w:author="凡 张" w:date="2019-05-26T07:05:00Z">
            <w:rPr/>
          </w:rPrChange>
        </w:rPr>
      </w:pPr>
      <w:r w:rsidRPr="00D62216">
        <w:rPr>
          <w:rPrChange w:id="387" w:author="凡 张" w:date="2019-05-26T07:05:00Z">
            <w:rPr>
              <w:rFonts w:hint="eastAsia"/>
            </w:rPr>
          </w:rPrChange>
        </w:rPr>
        <w:t xml:space="preserve">Digital </w:t>
      </w:r>
      <w:r w:rsidRPr="00D62216">
        <w:rPr>
          <w:rPrChange w:id="388" w:author="凡 张" w:date="2019-05-26T07:05:00Z">
            <w:rPr/>
          </w:rPrChange>
        </w:rPr>
        <w:t xml:space="preserve">Moiré </w:t>
      </w:r>
      <w:r w:rsidR="00AD0A0B" w:rsidRPr="00D62216">
        <w:rPr>
          <w:rPrChange w:id="389" w:author="凡 张" w:date="2019-05-26T07:05:00Z">
            <w:rPr/>
          </w:rPrChange>
        </w:rPr>
        <w:t xml:space="preserve">profilometry </w:t>
      </w:r>
      <w:r w:rsidRPr="00D62216">
        <w:rPr>
          <w:rPrChange w:id="390" w:author="凡 张" w:date="2019-05-26T07:05:00Z">
            <w:rPr/>
          </w:rPrChange>
        </w:rPr>
        <w:t>uses the same measuring theory as the traditional Moiré</w:t>
      </w:r>
      <w:r w:rsidRPr="00D62216">
        <w:rPr>
          <w:rPrChange w:id="391" w:author="凡 张" w:date="2019-05-26T07:05:00Z">
            <w:rPr>
              <w:rFonts w:hint="eastAsia"/>
            </w:rPr>
          </w:rPrChange>
        </w:rPr>
        <w:t xml:space="preserve"> Profilomet</w:t>
      </w:r>
      <w:r w:rsidR="00AD0A0B" w:rsidRPr="00D62216">
        <w:rPr>
          <w:rPrChange w:id="392" w:author="凡 张" w:date="2019-05-26T07:05:00Z">
            <w:rPr>
              <w:rFonts w:hint="eastAsia"/>
            </w:rPr>
          </w:rPrChange>
        </w:rPr>
        <w:t>r</w:t>
      </w:r>
      <w:r w:rsidRPr="00D62216">
        <w:rPr>
          <w:rPrChange w:id="393" w:author="凡 张" w:date="2019-05-26T07:05:00Z">
            <w:rPr>
              <w:rFonts w:hint="eastAsia"/>
            </w:rPr>
          </w:rPrChange>
        </w:rPr>
        <w:t xml:space="preserve">y. Unlike the established method, however, it generates and analyses the </w:t>
      </w:r>
      <w:r w:rsidRPr="00D62216">
        <w:rPr>
          <w:rPrChange w:id="394" w:author="凡 张" w:date="2019-05-26T07:05:00Z">
            <w:rPr/>
          </w:rPrChange>
        </w:rPr>
        <w:t>Moiré</w:t>
      </w:r>
      <w:r w:rsidRPr="00D62216">
        <w:rPr>
          <w:rPrChange w:id="395" w:author="凡 张" w:date="2019-05-26T07:05:00Z">
            <w:rPr>
              <w:rFonts w:hint="eastAsia"/>
            </w:rPr>
          </w:rPrChange>
        </w:rPr>
        <w:t xml:space="preserve"> </w:t>
      </w:r>
      <w:r w:rsidR="00AD0A0B" w:rsidRPr="00D62216">
        <w:rPr>
          <w:rPrChange w:id="396" w:author="凡 张" w:date="2019-05-26T07:05:00Z">
            <w:rPr>
              <w:rFonts w:hint="eastAsia"/>
            </w:rPr>
          </w:rPrChange>
        </w:rPr>
        <w:t>p</w:t>
      </w:r>
      <w:r w:rsidRPr="00D62216">
        <w:rPr>
          <w:rPrChange w:id="397" w:author="凡 张" w:date="2019-05-26T07:05:00Z">
            <w:rPr>
              <w:rFonts w:hint="eastAsia"/>
            </w:rPr>
          </w:rPrChange>
        </w:rPr>
        <w:t>atterns</w:t>
      </w:r>
      <w:r w:rsidR="00AD0A0B" w:rsidRPr="00D62216">
        <w:rPr>
          <w:rPrChange w:id="398" w:author="凡 张" w:date="2019-05-26T07:05:00Z">
            <w:rPr/>
          </w:rPrChange>
        </w:rPr>
        <w:t xml:space="preserve"> </w:t>
      </w:r>
      <w:r w:rsidRPr="00D62216">
        <w:rPr>
          <w:rPrChange w:id="399" w:author="凡 张" w:date="2019-05-26T07:05:00Z">
            <w:rPr>
              <w:rFonts w:hint="eastAsia"/>
            </w:rPr>
          </w:rPrChange>
        </w:rPr>
        <w:t>afterwards by exploiting computer algorithms. To re</w:t>
      </w:r>
      <w:r w:rsidR="00AD0A0B" w:rsidRPr="00D62216">
        <w:rPr>
          <w:rPrChange w:id="400" w:author="凡 张" w:date="2019-05-26T07:05:00Z">
            <w:rPr/>
          </w:rPrChange>
        </w:rPr>
        <w:t>-</w:t>
      </w:r>
      <w:r w:rsidRPr="00D62216">
        <w:rPr>
          <w:rPrChange w:id="401" w:author="凡 张" w:date="2019-05-26T07:05:00Z">
            <w:rPr>
              <w:rFonts w:hint="eastAsia"/>
            </w:rPr>
          </w:rPrChange>
        </w:rPr>
        <w:t>build the 3D model for the object, this method captures only one image and can be applied to multiple measuring tasks.</w:t>
      </w:r>
      <w:r w:rsidR="00AD0A0B" w:rsidRPr="00D62216">
        <w:rPr>
          <w:rPrChange w:id="402" w:author="凡 张" w:date="2019-05-26T07:05:00Z">
            <w:rPr/>
          </w:rPrChange>
        </w:rPr>
        <w:t xml:space="preserve"> </w:t>
      </w:r>
      <w:r w:rsidRPr="00D62216">
        <w:rPr>
          <w:rPrChange w:id="403" w:author="凡 张" w:date="2019-05-26T07:05:00Z">
            <w:rPr>
              <w:rFonts w:hint="eastAsia"/>
            </w:rPr>
          </w:rPrChange>
        </w:rPr>
        <w:t xml:space="preserve">This benefit has driven researchers to improve and optimize the processing performance of </w:t>
      </w:r>
      <w:r w:rsidR="00AD0A0B" w:rsidRPr="00D62216">
        <w:rPr>
          <w:rPrChange w:id="404" w:author="凡 张" w:date="2019-05-26T07:05:00Z">
            <w:rPr/>
          </w:rPrChange>
        </w:rPr>
        <w:t>d</w:t>
      </w:r>
      <w:r w:rsidR="00AD0A0B" w:rsidRPr="00D62216">
        <w:rPr>
          <w:rPrChange w:id="405" w:author="凡 张" w:date="2019-05-26T07:05:00Z">
            <w:rPr>
              <w:rFonts w:hint="eastAsia"/>
            </w:rPr>
          </w:rPrChange>
        </w:rPr>
        <w:t xml:space="preserve">igital </w:t>
      </w:r>
      <w:r w:rsidRPr="00D62216">
        <w:rPr>
          <w:rPrChange w:id="406" w:author="凡 张" w:date="2019-05-26T07:05:00Z">
            <w:rPr/>
          </w:rPrChange>
        </w:rPr>
        <w:t>Moiré</w:t>
      </w:r>
      <w:r w:rsidRPr="00D62216">
        <w:rPr>
          <w:rPrChange w:id="407" w:author="凡 张" w:date="2019-05-26T07:05:00Z">
            <w:rPr>
              <w:rFonts w:hint="eastAsia"/>
            </w:rPr>
          </w:rPrChange>
        </w:rPr>
        <w:t xml:space="preserve">. In this research, the fundamentals of </w:t>
      </w:r>
      <w:proofErr w:type="spellStart"/>
      <w:r w:rsidR="00AD0A0B" w:rsidRPr="00D62216">
        <w:rPr>
          <w:rPrChange w:id="408" w:author="凡 张" w:date="2019-05-26T07:05:00Z">
            <w:rPr/>
          </w:rPrChange>
        </w:rPr>
        <w:t>d</w:t>
      </w:r>
      <w:r w:rsidR="00AD0A0B" w:rsidRPr="00D62216">
        <w:rPr>
          <w:rPrChange w:id="409" w:author="凡 张" w:date="2019-05-26T07:05:00Z">
            <w:rPr>
              <w:rFonts w:hint="eastAsia"/>
            </w:rPr>
          </w:rPrChange>
        </w:rPr>
        <w:t>itial</w:t>
      </w:r>
      <w:proofErr w:type="spellEnd"/>
      <w:r w:rsidR="00AD0A0B" w:rsidRPr="00D62216">
        <w:rPr>
          <w:rPrChange w:id="410" w:author="凡 张" w:date="2019-05-26T07:05:00Z">
            <w:rPr>
              <w:rFonts w:hint="eastAsia"/>
            </w:rPr>
          </w:rPrChange>
        </w:rPr>
        <w:t xml:space="preserve"> </w:t>
      </w:r>
      <w:r w:rsidRPr="00D62216">
        <w:rPr>
          <w:rPrChange w:id="411" w:author="凡 张" w:date="2019-05-26T07:05:00Z">
            <w:rPr/>
          </w:rPrChange>
        </w:rPr>
        <w:t>Moiré</w:t>
      </w:r>
      <w:r w:rsidRPr="00D62216">
        <w:rPr>
          <w:rPrChange w:id="412" w:author="凡 张" w:date="2019-05-26T07:05:00Z">
            <w:rPr>
              <w:rFonts w:hint="eastAsia"/>
            </w:rPr>
          </w:rPrChange>
        </w:rPr>
        <w:t xml:space="preserve"> </w:t>
      </w:r>
      <w:r w:rsidR="00AD0A0B" w:rsidRPr="00D62216">
        <w:rPr>
          <w:rPrChange w:id="413" w:author="凡 张" w:date="2019-05-26T07:05:00Z">
            <w:rPr/>
          </w:rPrChange>
        </w:rPr>
        <w:t>p</w:t>
      </w:r>
      <w:r w:rsidRPr="00D62216">
        <w:rPr>
          <w:rPrChange w:id="414" w:author="凡 张" w:date="2019-05-26T07:05:00Z">
            <w:rPr>
              <w:rFonts w:hint="eastAsia"/>
            </w:rPr>
          </w:rPrChange>
        </w:rPr>
        <w:t>rofilometry is explored by affirming that the phase map of the</w:t>
      </w:r>
      <w:r w:rsidRPr="00D62216">
        <w:rPr>
          <w:rPrChange w:id="415" w:author="凡 张" w:date="2019-05-26T07:05:00Z">
            <w:rPr/>
          </w:rPrChange>
        </w:rPr>
        <w:t xml:space="preserve"> Moiré</w:t>
      </w:r>
      <w:r w:rsidRPr="00D62216">
        <w:rPr>
          <w:rPrChange w:id="416" w:author="凡 张" w:date="2019-05-26T07:05:00Z">
            <w:rPr>
              <w:rFonts w:hint="eastAsia"/>
            </w:rPr>
          </w:rPrChange>
        </w:rPr>
        <w:t xml:space="preserve"> </w:t>
      </w:r>
      <w:r w:rsidR="00AD0A0B" w:rsidRPr="00D62216">
        <w:rPr>
          <w:rPrChange w:id="417" w:author="凡 张" w:date="2019-05-26T07:05:00Z">
            <w:rPr/>
          </w:rPrChange>
        </w:rPr>
        <w:t>p</w:t>
      </w:r>
      <w:r w:rsidRPr="00D62216">
        <w:rPr>
          <w:rPrChange w:id="418" w:author="凡 张" w:date="2019-05-26T07:05:00Z">
            <w:rPr>
              <w:rFonts w:hint="eastAsia"/>
            </w:rPr>
          </w:rPrChange>
        </w:rPr>
        <w:t xml:space="preserve">atterns is in direct </w:t>
      </w:r>
      <w:proofErr w:type="spellStart"/>
      <w:r w:rsidRPr="00D62216">
        <w:rPr>
          <w:rPrChange w:id="419" w:author="凡 张" w:date="2019-05-26T07:05:00Z">
            <w:rPr>
              <w:rFonts w:hint="eastAsia"/>
            </w:rPr>
          </w:rPrChange>
        </w:rPr>
        <w:t>propotion</w:t>
      </w:r>
      <w:proofErr w:type="spellEnd"/>
      <w:r w:rsidRPr="00D62216">
        <w:rPr>
          <w:rPrChange w:id="420" w:author="凡 张" w:date="2019-05-26T07:05:00Z">
            <w:rPr>
              <w:rFonts w:hint="eastAsia"/>
            </w:rPr>
          </w:rPrChange>
        </w:rPr>
        <w:t xml:space="preserve"> with the height map of the object. To verify the theory of </w:t>
      </w:r>
      <w:r w:rsidR="00AD0A0B" w:rsidRPr="00D62216">
        <w:rPr>
          <w:rPrChange w:id="421" w:author="凡 张" w:date="2019-05-26T07:05:00Z">
            <w:rPr/>
          </w:rPrChange>
        </w:rPr>
        <w:t>d</w:t>
      </w:r>
      <w:r w:rsidRPr="00D62216">
        <w:rPr>
          <w:rPrChange w:id="422" w:author="凡 张" w:date="2019-05-26T07:05:00Z">
            <w:rPr>
              <w:rFonts w:hint="eastAsia"/>
            </w:rPr>
          </w:rPrChange>
        </w:rPr>
        <w:t xml:space="preserve">igital </w:t>
      </w:r>
      <w:r w:rsidRPr="00D62216">
        <w:rPr>
          <w:rPrChange w:id="423" w:author="凡 张" w:date="2019-05-26T07:05:00Z">
            <w:rPr/>
          </w:rPrChange>
        </w:rPr>
        <w:t>Moiré</w:t>
      </w:r>
      <w:r w:rsidRPr="00D62216">
        <w:rPr>
          <w:rPrChange w:id="424" w:author="凡 张" w:date="2019-05-26T07:05:00Z">
            <w:rPr>
              <w:rFonts w:hint="eastAsia"/>
            </w:rPr>
          </w:rPrChange>
        </w:rPr>
        <w:t xml:space="preserve"> </w:t>
      </w:r>
      <w:r w:rsidR="00AD0A0B" w:rsidRPr="00D62216">
        <w:rPr>
          <w:rPrChange w:id="425" w:author="凡 张" w:date="2019-05-26T07:05:00Z">
            <w:rPr/>
          </w:rPrChange>
        </w:rPr>
        <w:t>p</w:t>
      </w:r>
      <w:r w:rsidRPr="00D62216">
        <w:rPr>
          <w:rPrChange w:id="426" w:author="凡 张" w:date="2019-05-26T07:05:00Z">
            <w:rPr>
              <w:rFonts w:hint="eastAsia"/>
            </w:rPr>
          </w:rPrChange>
        </w:rPr>
        <w:t xml:space="preserve">rofilometry, its key procedures and algorithms are implemented with a 3D modeling software, 3ds Max, and a scientific computing library, MATLAB. Specifically, </w:t>
      </w:r>
      <w:r w:rsidR="00AD0A0B" w:rsidRPr="00D62216">
        <w:rPr>
          <w:rPrChange w:id="427" w:author="凡 张" w:date="2019-05-26T07:05:00Z">
            <w:rPr/>
          </w:rPrChange>
        </w:rPr>
        <w:t xml:space="preserve">the </w:t>
      </w:r>
      <w:r w:rsidRPr="00D62216">
        <w:rPr>
          <w:rPrChange w:id="428" w:author="凡 张" w:date="2019-05-26T07:05:00Z">
            <w:rPr>
              <w:rFonts w:hint="eastAsia"/>
            </w:rPr>
          </w:rPrChange>
        </w:rPr>
        <w:t xml:space="preserve">algorithms to </w:t>
      </w:r>
      <w:proofErr w:type="spellStart"/>
      <w:r w:rsidRPr="00D62216">
        <w:rPr>
          <w:rPrChange w:id="429" w:author="凡 张" w:date="2019-05-26T07:05:00Z">
            <w:rPr>
              <w:rFonts w:hint="eastAsia"/>
            </w:rPr>
          </w:rPrChange>
        </w:rPr>
        <w:t>genertate</w:t>
      </w:r>
      <w:proofErr w:type="spellEnd"/>
      <w:r w:rsidRPr="00D62216">
        <w:rPr>
          <w:rPrChange w:id="430" w:author="凡 张" w:date="2019-05-26T07:05:00Z">
            <w:rPr>
              <w:rFonts w:hint="eastAsia"/>
            </w:rPr>
          </w:rPrChange>
        </w:rPr>
        <w:t xml:space="preserve"> </w:t>
      </w:r>
      <w:r w:rsidRPr="00D62216">
        <w:rPr>
          <w:rPrChange w:id="431" w:author="凡 张" w:date="2019-05-26T07:05:00Z">
            <w:rPr/>
          </w:rPrChange>
        </w:rPr>
        <w:t>Moiré</w:t>
      </w:r>
      <w:r w:rsidRPr="00D62216">
        <w:rPr>
          <w:rPrChange w:id="432" w:author="凡 张" w:date="2019-05-26T07:05:00Z">
            <w:rPr>
              <w:rFonts w:hint="eastAsia"/>
            </w:rPr>
          </w:rPrChange>
        </w:rPr>
        <w:t xml:space="preserve"> </w:t>
      </w:r>
      <w:r w:rsidR="00AD0A0B" w:rsidRPr="00D62216">
        <w:rPr>
          <w:rPrChange w:id="433" w:author="凡 张" w:date="2019-05-26T07:05:00Z">
            <w:rPr/>
          </w:rPrChange>
        </w:rPr>
        <w:t>p</w:t>
      </w:r>
      <w:r w:rsidRPr="00D62216">
        <w:rPr>
          <w:rPrChange w:id="434" w:author="凡 张" w:date="2019-05-26T07:05:00Z">
            <w:rPr>
              <w:rFonts w:hint="eastAsia"/>
            </w:rPr>
          </w:rPrChange>
        </w:rPr>
        <w:t xml:space="preserve">atterns and filter the high-frequency grids in it </w:t>
      </w:r>
      <w:r w:rsidR="00AD0A0B" w:rsidRPr="00D62216">
        <w:rPr>
          <w:rPrChange w:id="435" w:author="凡 张" w:date="2019-05-26T07:05:00Z">
            <w:rPr/>
          </w:rPrChange>
        </w:rPr>
        <w:t>are</w:t>
      </w:r>
      <w:r w:rsidR="00AD0A0B" w:rsidRPr="00D62216">
        <w:rPr>
          <w:rPrChange w:id="436" w:author="凡 张" w:date="2019-05-26T07:05:00Z">
            <w:rPr>
              <w:rFonts w:hint="eastAsia"/>
            </w:rPr>
          </w:rPrChange>
        </w:rPr>
        <w:t xml:space="preserve"> </w:t>
      </w:r>
      <w:r w:rsidR="00AD0A0B" w:rsidRPr="00D62216">
        <w:rPr>
          <w:rPrChange w:id="437" w:author="凡 张" w:date="2019-05-26T07:05:00Z">
            <w:rPr/>
          </w:rPrChange>
        </w:rPr>
        <w:t>investigated</w:t>
      </w:r>
      <w:r w:rsidRPr="00D62216">
        <w:rPr>
          <w:rPrChange w:id="438" w:author="凡 张" w:date="2019-05-26T07:05:00Z">
            <w:rPr>
              <w:rFonts w:hint="eastAsia"/>
            </w:rPr>
          </w:rPrChange>
        </w:rPr>
        <w:t xml:space="preserve">. Finally, this </w:t>
      </w:r>
      <w:r w:rsidR="00AD0A0B" w:rsidRPr="00D62216">
        <w:rPr>
          <w:rPrChange w:id="439" w:author="凡 张" w:date="2019-05-26T07:05:00Z">
            <w:rPr/>
          </w:rPrChange>
        </w:rPr>
        <w:t>paper</w:t>
      </w:r>
      <w:r w:rsidR="00AD0A0B" w:rsidRPr="00D62216">
        <w:rPr>
          <w:rPrChange w:id="440" w:author="凡 张" w:date="2019-05-26T07:05:00Z">
            <w:rPr>
              <w:rFonts w:hint="eastAsia"/>
            </w:rPr>
          </w:rPrChange>
        </w:rPr>
        <w:t xml:space="preserve"> </w:t>
      </w:r>
      <w:r w:rsidRPr="00D62216">
        <w:rPr>
          <w:rPrChange w:id="441" w:author="凡 张" w:date="2019-05-26T07:05:00Z">
            <w:rPr>
              <w:rFonts w:hint="eastAsia"/>
            </w:rPr>
          </w:rPrChange>
        </w:rPr>
        <w:t>compares different method</w:t>
      </w:r>
      <w:r w:rsidR="00AD0A0B" w:rsidRPr="00D62216">
        <w:rPr>
          <w:rPrChange w:id="442" w:author="凡 张" w:date="2019-05-26T07:05:00Z">
            <w:rPr/>
          </w:rPrChange>
        </w:rPr>
        <w:t>s</w:t>
      </w:r>
      <w:r w:rsidRPr="00D62216">
        <w:rPr>
          <w:rPrChange w:id="443" w:author="凡 张" w:date="2019-05-26T07:05:00Z">
            <w:rPr>
              <w:rFonts w:hint="eastAsia"/>
            </w:rPr>
          </w:rPrChange>
        </w:rPr>
        <w:t xml:space="preserve"> to extract and unwrap the phase map. To illustrate the two steps, several applications </w:t>
      </w:r>
      <w:r w:rsidR="00AD0A0B" w:rsidRPr="00D62216">
        <w:rPr>
          <w:rPrChange w:id="444" w:author="凡 张" w:date="2019-05-26T07:05:00Z">
            <w:rPr/>
          </w:rPrChange>
        </w:rPr>
        <w:t>are</w:t>
      </w:r>
      <w:r w:rsidR="00AD0A0B" w:rsidRPr="00D62216">
        <w:rPr>
          <w:rPrChange w:id="445" w:author="凡 张" w:date="2019-05-26T07:05:00Z">
            <w:rPr>
              <w:rFonts w:hint="eastAsia"/>
            </w:rPr>
          </w:rPrChange>
        </w:rPr>
        <w:t xml:space="preserve"> </w:t>
      </w:r>
      <w:r w:rsidRPr="00D62216">
        <w:rPr>
          <w:rPrChange w:id="446" w:author="凡 张" w:date="2019-05-26T07:05:00Z">
            <w:rPr>
              <w:rFonts w:hint="eastAsia"/>
            </w:rPr>
          </w:rPrChange>
        </w:rPr>
        <w:t>analyzed.</w:t>
      </w:r>
    </w:p>
    <w:p w:rsidR="00FC642A" w:rsidRPr="00D62216" w:rsidRDefault="00FC642A" w:rsidP="005144AA">
      <w:pPr>
        <w:spacing w:beforeLines="100" w:before="312" w:line="440" w:lineRule="exact"/>
        <w:rPr>
          <w:rStyle w:val="aff6"/>
          <w:rPrChange w:id="447" w:author="凡 张" w:date="2019-05-26T07:05:00Z">
            <w:rPr>
              <w:rStyle w:val="aff6"/>
            </w:rPr>
          </w:rPrChange>
        </w:rPr>
      </w:pPr>
      <w:r w:rsidRPr="00D62216">
        <w:rPr>
          <w:b/>
          <w:sz w:val="24"/>
          <w:szCs w:val="24"/>
          <w:lang w:val="en"/>
          <w:rPrChange w:id="448" w:author="凡 张" w:date="2019-05-26T07:05:00Z">
            <w:rPr>
              <w:b/>
              <w:sz w:val="24"/>
              <w:szCs w:val="24"/>
              <w:lang w:val="en"/>
            </w:rPr>
          </w:rPrChange>
        </w:rPr>
        <w:t>KEYWORDS:</w:t>
      </w:r>
      <w:r w:rsidRPr="00D62216">
        <w:rPr>
          <w:sz w:val="24"/>
          <w:szCs w:val="24"/>
          <w:lang w:val="en"/>
          <w:rPrChange w:id="449" w:author="凡 张" w:date="2019-05-26T07:05:00Z">
            <w:rPr>
              <w:sz w:val="24"/>
              <w:szCs w:val="24"/>
              <w:lang w:val="en"/>
            </w:rPr>
          </w:rPrChange>
        </w:rPr>
        <w:t xml:space="preserve"> </w:t>
      </w:r>
      <w:r w:rsidR="00E3398E" w:rsidRPr="00D62216">
        <w:rPr>
          <w:rStyle w:val="aff6"/>
          <w:lang w:val="en"/>
          <w:rPrChange w:id="450" w:author="凡 张" w:date="2019-05-26T07:05:00Z">
            <w:rPr>
              <w:rStyle w:val="aff6"/>
              <w:lang w:val="en"/>
            </w:rPr>
          </w:rPrChange>
        </w:rPr>
        <w:t>Profilometry</w:t>
      </w:r>
      <w:r w:rsidRPr="00D62216">
        <w:rPr>
          <w:rStyle w:val="aff6"/>
          <w:rPrChange w:id="451" w:author="凡 张" w:date="2019-05-26T07:05:00Z">
            <w:rPr>
              <w:rStyle w:val="aff6"/>
            </w:rPr>
          </w:rPrChange>
        </w:rPr>
        <w:t xml:space="preserve">; </w:t>
      </w:r>
      <w:r w:rsidR="00E3398E" w:rsidRPr="00D62216">
        <w:rPr>
          <w:rStyle w:val="aff6"/>
          <w:rPrChange w:id="452" w:author="凡 张" w:date="2019-05-26T07:05:00Z">
            <w:rPr>
              <w:rStyle w:val="aff6"/>
            </w:rPr>
          </w:rPrChange>
        </w:rPr>
        <w:t xml:space="preserve">Moiré </w:t>
      </w:r>
      <w:r w:rsidR="00AD0A0B" w:rsidRPr="00D62216">
        <w:rPr>
          <w:rStyle w:val="aff6"/>
          <w:rPrChange w:id="453" w:author="凡 张" w:date="2019-05-26T07:05:00Z">
            <w:rPr>
              <w:rStyle w:val="aff6"/>
            </w:rPr>
          </w:rPrChange>
        </w:rPr>
        <w:t>p</w:t>
      </w:r>
      <w:r w:rsidR="00E3398E" w:rsidRPr="00D62216">
        <w:rPr>
          <w:rStyle w:val="aff6"/>
          <w:rPrChange w:id="454" w:author="凡 张" w:date="2019-05-26T07:05:00Z">
            <w:rPr>
              <w:rStyle w:val="aff6"/>
            </w:rPr>
          </w:rPrChange>
        </w:rPr>
        <w:t>attern</w:t>
      </w:r>
      <w:r w:rsidRPr="00D62216">
        <w:rPr>
          <w:rStyle w:val="aff6"/>
          <w:rPrChange w:id="455" w:author="凡 张" w:date="2019-05-26T07:05:00Z">
            <w:rPr>
              <w:rStyle w:val="aff6"/>
            </w:rPr>
          </w:rPrChange>
        </w:rPr>
        <w:t xml:space="preserve">; </w:t>
      </w:r>
      <w:r w:rsidR="00AD0A0B" w:rsidRPr="00D62216">
        <w:rPr>
          <w:rStyle w:val="aff6"/>
          <w:rPrChange w:id="456" w:author="凡 张" w:date="2019-05-26T07:05:00Z">
            <w:rPr>
              <w:rStyle w:val="aff6"/>
            </w:rPr>
          </w:rPrChange>
        </w:rPr>
        <w:t>digital p</w:t>
      </w:r>
      <w:r w:rsidR="00261D03" w:rsidRPr="00D62216">
        <w:rPr>
          <w:rStyle w:val="aff6"/>
          <w:rPrChange w:id="457" w:author="凡 张" w:date="2019-05-26T07:05:00Z">
            <w:rPr>
              <w:rStyle w:val="aff6"/>
            </w:rPr>
          </w:rPrChange>
        </w:rPr>
        <w:t>hase-shift</w:t>
      </w:r>
      <w:r w:rsidRPr="00D62216">
        <w:rPr>
          <w:rStyle w:val="aff6"/>
          <w:rPrChange w:id="458" w:author="凡 张" w:date="2019-05-26T07:05:00Z">
            <w:rPr>
              <w:rStyle w:val="aff6"/>
            </w:rPr>
          </w:rPrChange>
        </w:rPr>
        <w:t xml:space="preserve">; </w:t>
      </w:r>
      <w:r w:rsidR="00AD0A0B" w:rsidRPr="00D62216">
        <w:rPr>
          <w:rStyle w:val="aff6"/>
          <w:rPrChange w:id="459" w:author="凡 张" w:date="2019-05-26T07:05:00Z">
            <w:rPr>
              <w:rStyle w:val="aff6"/>
            </w:rPr>
          </w:rPrChange>
        </w:rPr>
        <w:t>stationary w</w:t>
      </w:r>
      <w:r w:rsidR="00261D03" w:rsidRPr="00D62216">
        <w:rPr>
          <w:rStyle w:val="aff6"/>
          <w:rPrChange w:id="460" w:author="凡 张" w:date="2019-05-26T07:05:00Z">
            <w:rPr>
              <w:rStyle w:val="aff6"/>
            </w:rPr>
          </w:rPrChange>
        </w:rPr>
        <w:t xml:space="preserve">avelet </w:t>
      </w:r>
      <w:r w:rsidR="00AD0A0B" w:rsidRPr="00D62216">
        <w:rPr>
          <w:rStyle w:val="aff6"/>
          <w:rPrChange w:id="461" w:author="凡 张" w:date="2019-05-26T07:05:00Z">
            <w:rPr>
              <w:rStyle w:val="aff6"/>
            </w:rPr>
          </w:rPrChange>
        </w:rPr>
        <w:t>t</w:t>
      </w:r>
      <w:r w:rsidR="00261D03" w:rsidRPr="00D62216">
        <w:rPr>
          <w:rStyle w:val="aff6"/>
          <w:rPrChange w:id="462" w:author="凡 张" w:date="2019-05-26T07:05:00Z">
            <w:rPr>
              <w:rStyle w:val="aff6"/>
            </w:rPr>
          </w:rPrChange>
        </w:rPr>
        <w:t>ransform</w:t>
      </w:r>
      <w:r w:rsidRPr="00D62216">
        <w:rPr>
          <w:rStyle w:val="aff6"/>
          <w:rPrChange w:id="463" w:author="凡 张" w:date="2019-05-26T07:05:00Z">
            <w:rPr>
              <w:rStyle w:val="aff6"/>
            </w:rPr>
          </w:rPrChange>
        </w:rPr>
        <w:t xml:space="preserve">; </w:t>
      </w:r>
      <w:r w:rsidR="00AD0A0B" w:rsidRPr="00D62216">
        <w:rPr>
          <w:rStyle w:val="aff6"/>
          <w:rPrChange w:id="464" w:author="凡 张" w:date="2019-05-26T07:05:00Z">
            <w:rPr>
              <w:rStyle w:val="aff6"/>
            </w:rPr>
          </w:rPrChange>
        </w:rPr>
        <w:t>image p</w:t>
      </w:r>
      <w:r w:rsidR="00261D03" w:rsidRPr="00D62216">
        <w:rPr>
          <w:rStyle w:val="aff6"/>
          <w:rPrChange w:id="465" w:author="凡 张" w:date="2019-05-26T07:05:00Z">
            <w:rPr>
              <w:rStyle w:val="aff6"/>
            </w:rPr>
          </w:rPrChange>
        </w:rPr>
        <w:t>rocessing</w:t>
      </w:r>
    </w:p>
    <w:p w:rsidR="00D22502" w:rsidRPr="00D62216" w:rsidRDefault="00D22502" w:rsidP="00FC642A">
      <w:pPr>
        <w:spacing w:beforeLines="50" w:before="156" w:afterLines="150" w:after="468" w:line="240" w:lineRule="auto"/>
        <w:jc w:val="center"/>
        <w:rPr>
          <w:b/>
          <w:bCs/>
          <w:sz w:val="36"/>
          <w:szCs w:val="20"/>
          <w:rPrChange w:id="466" w:author="凡 张" w:date="2019-05-26T07:05:00Z">
            <w:rPr>
              <w:b/>
              <w:bCs/>
              <w:sz w:val="36"/>
              <w:szCs w:val="20"/>
            </w:rPr>
          </w:rPrChange>
        </w:rPr>
      </w:pPr>
      <w:bookmarkStart w:id="467" w:name="_Toc290068420"/>
      <w:bookmarkStart w:id="468" w:name="_Toc290139575"/>
      <w:bookmarkStart w:id="469" w:name="_Toc290545866"/>
      <w:bookmarkStart w:id="470" w:name="_Toc291181746"/>
      <w:bookmarkStart w:id="471" w:name="_Toc291235022"/>
      <w:bookmarkStart w:id="472" w:name="_Toc291447991"/>
      <w:bookmarkStart w:id="473" w:name="_Toc291854675"/>
      <w:bookmarkStart w:id="474" w:name="_Toc294175491"/>
    </w:p>
    <w:p w:rsidR="00415750" w:rsidRPr="00D62216" w:rsidRDefault="00FC642A">
      <w:pPr>
        <w:pStyle w:val="TOC1"/>
        <w:tabs>
          <w:tab w:val="left" w:pos="420"/>
          <w:tab w:val="right" w:leader="dot" w:pos="8494"/>
        </w:tabs>
        <w:rPr>
          <w:bCs/>
          <w:sz w:val="36"/>
          <w:szCs w:val="20"/>
          <w:lang w:val="en"/>
          <w:rPrChange w:id="475" w:author="凡 张" w:date="2019-05-26T07:05:00Z">
            <w:rPr>
              <w:bCs/>
              <w:sz w:val="36"/>
              <w:szCs w:val="20"/>
              <w:lang w:val="en"/>
            </w:rPr>
          </w:rPrChange>
        </w:rPr>
      </w:pPr>
      <w:r w:rsidRPr="00D62216">
        <w:rPr>
          <w:bCs/>
          <w:sz w:val="36"/>
          <w:szCs w:val="20"/>
          <w:lang w:val="en"/>
          <w:rPrChange w:id="476" w:author="凡 张" w:date="2019-05-26T07:05:00Z">
            <w:rPr>
              <w:bCs/>
              <w:sz w:val="36"/>
              <w:szCs w:val="20"/>
              <w:lang w:val="en"/>
            </w:rPr>
          </w:rPrChange>
        </w:rPr>
        <w:br w:type="page"/>
      </w:r>
    </w:p>
    <w:p w:rsidR="00415750" w:rsidRPr="00D62216" w:rsidRDefault="00415750" w:rsidP="00415750">
      <w:pPr>
        <w:spacing w:beforeLines="50" w:before="156" w:afterLines="150" w:after="468" w:line="440" w:lineRule="exact"/>
        <w:jc w:val="center"/>
        <w:rPr>
          <w:b/>
          <w:sz w:val="36"/>
          <w:szCs w:val="24"/>
          <w:rPrChange w:id="477" w:author="凡 张" w:date="2019-05-26T07:05:00Z">
            <w:rPr>
              <w:b/>
              <w:sz w:val="36"/>
              <w:szCs w:val="24"/>
            </w:rPr>
          </w:rPrChange>
        </w:rPr>
      </w:pPr>
      <w:r w:rsidRPr="00D62216">
        <w:rPr>
          <w:b/>
          <w:sz w:val="36"/>
          <w:szCs w:val="24"/>
          <w:rPrChange w:id="478" w:author="凡 张" w:date="2019-05-26T07:05:00Z">
            <w:rPr>
              <w:b/>
              <w:sz w:val="36"/>
              <w:szCs w:val="24"/>
            </w:rPr>
          </w:rPrChange>
        </w:rPr>
        <w:lastRenderedPageBreak/>
        <w:t>目</w:t>
      </w:r>
      <w:r w:rsidRPr="00D62216">
        <w:rPr>
          <w:b/>
          <w:sz w:val="36"/>
          <w:szCs w:val="24"/>
          <w:rPrChange w:id="479" w:author="凡 张" w:date="2019-05-26T07:05:00Z">
            <w:rPr>
              <w:b/>
              <w:sz w:val="36"/>
              <w:szCs w:val="24"/>
            </w:rPr>
          </w:rPrChange>
        </w:rPr>
        <w:t xml:space="preserve">  </w:t>
      </w:r>
      <w:r w:rsidRPr="00D62216">
        <w:rPr>
          <w:b/>
          <w:sz w:val="36"/>
          <w:szCs w:val="24"/>
          <w:rPrChange w:id="480" w:author="凡 张" w:date="2019-05-26T07:05:00Z">
            <w:rPr>
              <w:b/>
              <w:sz w:val="36"/>
              <w:szCs w:val="24"/>
            </w:rPr>
          </w:rPrChange>
        </w:rPr>
        <w:t>录</w:t>
      </w:r>
    </w:p>
    <w:p w:rsidR="00C127FF" w:rsidRPr="00D62216" w:rsidRDefault="000F2FB7">
      <w:pPr>
        <w:pStyle w:val="TOC1"/>
        <w:tabs>
          <w:tab w:val="left" w:pos="420"/>
          <w:tab w:val="right" w:leader="dot" w:pos="8494"/>
        </w:tabs>
        <w:rPr>
          <w:ins w:id="481" w:author="凡 张" w:date="2019-05-26T07:03:00Z"/>
          <w:rFonts w:eastAsiaTheme="minorEastAsia"/>
          <w:b w:val="0"/>
          <w:sz w:val="21"/>
          <w:szCs w:val="22"/>
          <w:rPrChange w:id="482" w:author="凡 张" w:date="2019-05-26T07:05:00Z">
            <w:rPr>
              <w:ins w:id="483" w:author="凡 张" w:date="2019-05-26T07:03:00Z"/>
              <w:rFonts w:asciiTheme="minorHAnsi" w:eastAsiaTheme="minorEastAsia" w:hAnsiTheme="minorHAnsi" w:cstheme="minorBidi"/>
              <w:b w:val="0"/>
              <w:sz w:val="21"/>
              <w:szCs w:val="22"/>
            </w:rPr>
          </w:rPrChange>
        </w:rPr>
      </w:pPr>
      <w:r w:rsidRPr="00D62216">
        <w:rPr>
          <w:b w:val="0"/>
          <w:bCs/>
          <w:sz w:val="36"/>
          <w:szCs w:val="20"/>
          <w:lang w:val="en"/>
          <w:rPrChange w:id="484" w:author="凡 张" w:date="2019-05-26T07:05:00Z">
            <w:rPr>
              <w:b w:val="0"/>
              <w:bCs/>
              <w:sz w:val="36"/>
              <w:szCs w:val="20"/>
              <w:lang w:val="en"/>
            </w:rPr>
          </w:rPrChange>
        </w:rPr>
        <w:fldChar w:fldCharType="begin"/>
      </w:r>
      <w:r w:rsidRPr="00D62216">
        <w:rPr>
          <w:bCs/>
          <w:sz w:val="36"/>
          <w:szCs w:val="20"/>
          <w:lang w:val="en"/>
          <w:rPrChange w:id="485" w:author="凡 张" w:date="2019-05-26T07:05:00Z">
            <w:rPr>
              <w:bCs/>
              <w:sz w:val="36"/>
              <w:szCs w:val="20"/>
              <w:lang w:val="en"/>
            </w:rPr>
          </w:rPrChange>
        </w:rPr>
        <w:instrText xml:space="preserve"> TOC \o "1-3" \h \z \u </w:instrText>
      </w:r>
      <w:r w:rsidRPr="00D62216">
        <w:rPr>
          <w:b w:val="0"/>
          <w:bCs/>
          <w:sz w:val="36"/>
          <w:szCs w:val="20"/>
          <w:lang w:val="en"/>
          <w:rPrChange w:id="486" w:author="凡 张" w:date="2019-05-26T07:05:00Z">
            <w:rPr>
              <w:b w:val="0"/>
              <w:bCs/>
              <w:sz w:val="36"/>
              <w:szCs w:val="20"/>
              <w:lang w:val="en"/>
            </w:rPr>
          </w:rPrChange>
        </w:rPr>
        <w:fldChar w:fldCharType="separate"/>
      </w:r>
      <w:ins w:id="487" w:author="凡 张" w:date="2019-05-26T07:03:00Z">
        <w:r w:rsidR="00C127FF" w:rsidRPr="00D62216">
          <w:rPr>
            <w:rStyle w:val="a5"/>
            <w:rPrChange w:id="488" w:author="凡 张" w:date="2019-05-26T07:05:00Z">
              <w:rPr>
                <w:rStyle w:val="a5"/>
              </w:rPr>
            </w:rPrChange>
          </w:rPr>
          <w:fldChar w:fldCharType="begin"/>
        </w:r>
        <w:r w:rsidR="00C127FF" w:rsidRPr="00D62216">
          <w:rPr>
            <w:rStyle w:val="a5"/>
            <w:rPrChange w:id="489" w:author="凡 张" w:date="2019-05-26T07:05:00Z">
              <w:rPr>
                <w:rStyle w:val="a5"/>
              </w:rPr>
            </w:rPrChange>
          </w:rPr>
          <w:instrText xml:space="preserve"> </w:instrText>
        </w:r>
        <w:r w:rsidR="00C127FF" w:rsidRPr="00D62216">
          <w:rPr>
            <w:rPrChange w:id="490" w:author="凡 张" w:date="2019-05-26T07:05:00Z">
              <w:rPr/>
            </w:rPrChange>
          </w:rPr>
          <w:instrText>HYPERLINK \l "_Toc9746645"</w:instrText>
        </w:r>
        <w:r w:rsidR="00C127FF" w:rsidRPr="00D62216">
          <w:rPr>
            <w:rStyle w:val="a5"/>
            <w:rPrChange w:id="491" w:author="凡 张" w:date="2019-05-26T07:05:00Z">
              <w:rPr>
                <w:rStyle w:val="a5"/>
              </w:rPr>
            </w:rPrChange>
          </w:rPr>
          <w:instrText xml:space="preserve"> </w:instrText>
        </w:r>
        <w:r w:rsidR="00C127FF" w:rsidRPr="00D62216">
          <w:rPr>
            <w:rStyle w:val="a5"/>
            <w:rPrChange w:id="492" w:author="凡 张" w:date="2019-05-26T07:05:00Z">
              <w:rPr>
                <w:rStyle w:val="a5"/>
              </w:rPr>
            </w:rPrChange>
          </w:rPr>
        </w:r>
        <w:r w:rsidR="00C127FF" w:rsidRPr="00D62216">
          <w:rPr>
            <w:rStyle w:val="a5"/>
            <w:rPrChange w:id="493" w:author="凡 张" w:date="2019-05-26T07:05:00Z">
              <w:rPr>
                <w:rStyle w:val="a5"/>
              </w:rPr>
            </w:rPrChange>
          </w:rPr>
          <w:fldChar w:fldCharType="separate"/>
        </w:r>
        <w:r w:rsidR="00C127FF" w:rsidRPr="00D62216">
          <w:rPr>
            <w:rStyle w:val="a5"/>
            <w:rPrChange w:id="494" w:author="凡 张" w:date="2019-05-26T07:05:00Z">
              <w:rPr>
                <w:rStyle w:val="a5"/>
              </w:rPr>
            </w:rPrChange>
          </w:rPr>
          <w:t>1</w:t>
        </w:r>
        <w:r w:rsidR="00C127FF" w:rsidRPr="00D62216">
          <w:rPr>
            <w:rFonts w:eastAsiaTheme="minorEastAsia"/>
            <w:b w:val="0"/>
            <w:sz w:val="21"/>
            <w:szCs w:val="22"/>
            <w:rPrChange w:id="495" w:author="凡 张" w:date="2019-05-26T07:05:00Z">
              <w:rPr>
                <w:rFonts w:asciiTheme="minorHAnsi" w:eastAsiaTheme="minorEastAsia" w:hAnsiTheme="minorHAnsi" w:cstheme="minorBidi"/>
                <w:b w:val="0"/>
                <w:sz w:val="21"/>
                <w:szCs w:val="22"/>
              </w:rPr>
            </w:rPrChange>
          </w:rPr>
          <w:tab/>
        </w:r>
        <w:r w:rsidR="00C127FF" w:rsidRPr="00D62216">
          <w:rPr>
            <w:rStyle w:val="a5"/>
            <w:rPrChange w:id="496" w:author="凡 张" w:date="2019-05-26T07:05:00Z">
              <w:rPr>
                <w:rStyle w:val="a5"/>
              </w:rPr>
            </w:rPrChange>
          </w:rPr>
          <w:t>绪论</w:t>
        </w:r>
        <w:r w:rsidR="00C127FF" w:rsidRPr="00D62216">
          <w:rPr>
            <w:webHidden/>
            <w:rPrChange w:id="497" w:author="凡 张" w:date="2019-05-26T07:05:00Z">
              <w:rPr>
                <w:webHidden/>
              </w:rPr>
            </w:rPrChange>
          </w:rPr>
          <w:tab/>
        </w:r>
        <w:r w:rsidR="00C127FF" w:rsidRPr="00D62216">
          <w:rPr>
            <w:webHidden/>
            <w:rPrChange w:id="498" w:author="凡 张" w:date="2019-05-26T07:05:00Z">
              <w:rPr>
                <w:webHidden/>
              </w:rPr>
            </w:rPrChange>
          </w:rPr>
          <w:fldChar w:fldCharType="begin"/>
        </w:r>
        <w:r w:rsidR="00C127FF" w:rsidRPr="00D62216">
          <w:rPr>
            <w:webHidden/>
            <w:rPrChange w:id="499" w:author="凡 张" w:date="2019-05-26T07:05:00Z">
              <w:rPr>
                <w:webHidden/>
              </w:rPr>
            </w:rPrChange>
          </w:rPr>
          <w:instrText xml:space="preserve"> PAGEREF _Toc9746645 \h </w:instrText>
        </w:r>
        <w:r w:rsidR="00C127FF" w:rsidRPr="00D62216">
          <w:rPr>
            <w:webHidden/>
            <w:rPrChange w:id="500" w:author="凡 张" w:date="2019-05-26T07:05:00Z">
              <w:rPr>
                <w:webHidden/>
              </w:rPr>
            </w:rPrChange>
          </w:rPr>
        </w:r>
      </w:ins>
      <w:r w:rsidR="00C127FF" w:rsidRPr="00D62216">
        <w:rPr>
          <w:webHidden/>
          <w:rPrChange w:id="501" w:author="凡 张" w:date="2019-05-26T07:05:00Z">
            <w:rPr>
              <w:webHidden/>
            </w:rPr>
          </w:rPrChange>
        </w:rPr>
        <w:fldChar w:fldCharType="separate"/>
      </w:r>
      <w:ins w:id="502" w:author="凡 张" w:date="2019-05-26T07:03:00Z">
        <w:r w:rsidR="00C127FF" w:rsidRPr="00D62216">
          <w:rPr>
            <w:webHidden/>
            <w:rPrChange w:id="503" w:author="凡 张" w:date="2019-05-26T07:05:00Z">
              <w:rPr>
                <w:webHidden/>
              </w:rPr>
            </w:rPrChange>
          </w:rPr>
          <w:t>1</w:t>
        </w:r>
        <w:r w:rsidR="00C127FF" w:rsidRPr="00D62216">
          <w:rPr>
            <w:webHidden/>
            <w:rPrChange w:id="504" w:author="凡 张" w:date="2019-05-26T07:05:00Z">
              <w:rPr>
                <w:webHidden/>
              </w:rPr>
            </w:rPrChange>
          </w:rPr>
          <w:fldChar w:fldCharType="end"/>
        </w:r>
        <w:r w:rsidR="00C127FF" w:rsidRPr="00D62216">
          <w:rPr>
            <w:rStyle w:val="a5"/>
            <w:rPrChange w:id="505" w:author="凡 张" w:date="2019-05-26T07:05:00Z">
              <w:rPr>
                <w:rStyle w:val="a5"/>
              </w:rPr>
            </w:rPrChange>
          </w:rPr>
          <w:fldChar w:fldCharType="end"/>
        </w:r>
      </w:ins>
    </w:p>
    <w:p w:rsidR="00C127FF" w:rsidRPr="00D62216" w:rsidRDefault="00C127FF">
      <w:pPr>
        <w:pStyle w:val="TOC2"/>
        <w:rPr>
          <w:ins w:id="506" w:author="凡 张" w:date="2019-05-26T07:03:00Z"/>
          <w:rFonts w:eastAsiaTheme="minorEastAsia"/>
          <w:noProof/>
          <w:szCs w:val="22"/>
          <w:rPrChange w:id="507" w:author="凡 张" w:date="2019-05-26T07:05:00Z">
            <w:rPr>
              <w:ins w:id="508" w:author="凡 张" w:date="2019-05-26T07:03:00Z"/>
              <w:rFonts w:asciiTheme="minorHAnsi" w:eastAsiaTheme="minorEastAsia" w:hAnsiTheme="minorHAnsi" w:cstheme="minorBidi"/>
              <w:noProof/>
              <w:szCs w:val="22"/>
            </w:rPr>
          </w:rPrChange>
        </w:rPr>
      </w:pPr>
      <w:ins w:id="509" w:author="凡 张" w:date="2019-05-26T07:03:00Z">
        <w:r w:rsidRPr="00D62216">
          <w:rPr>
            <w:rStyle w:val="a5"/>
            <w:noProof/>
            <w:rPrChange w:id="510" w:author="凡 张" w:date="2019-05-26T07:05:00Z">
              <w:rPr>
                <w:rStyle w:val="a5"/>
                <w:noProof/>
              </w:rPr>
            </w:rPrChange>
          </w:rPr>
          <w:fldChar w:fldCharType="begin"/>
        </w:r>
        <w:r w:rsidRPr="00D62216">
          <w:rPr>
            <w:rStyle w:val="a5"/>
            <w:noProof/>
            <w:rPrChange w:id="511" w:author="凡 张" w:date="2019-05-26T07:05:00Z">
              <w:rPr>
                <w:rStyle w:val="a5"/>
                <w:noProof/>
              </w:rPr>
            </w:rPrChange>
          </w:rPr>
          <w:instrText xml:space="preserve"> </w:instrText>
        </w:r>
        <w:r w:rsidRPr="00D62216">
          <w:rPr>
            <w:noProof/>
            <w:rPrChange w:id="512" w:author="凡 张" w:date="2019-05-26T07:05:00Z">
              <w:rPr>
                <w:noProof/>
              </w:rPr>
            </w:rPrChange>
          </w:rPr>
          <w:instrText>HYPERLINK \l "_Toc9746646"</w:instrText>
        </w:r>
        <w:r w:rsidRPr="00D62216">
          <w:rPr>
            <w:rStyle w:val="a5"/>
            <w:noProof/>
            <w:rPrChange w:id="513" w:author="凡 张" w:date="2019-05-26T07:05:00Z">
              <w:rPr>
                <w:rStyle w:val="a5"/>
                <w:noProof/>
              </w:rPr>
            </w:rPrChange>
          </w:rPr>
          <w:instrText xml:space="preserve"> </w:instrText>
        </w:r>
        <w:r w:rsidRPr="00D62216">
          <w:rPr>
            <w:rStyle w:val="a5"/>
            <w:noProof/>
            <w:rPrChange w:id="514" w:author="凡 张" w:date="2019-05-26T07:05:00Z">
              <w:rPr>
                <w:rStyle w:val="a5"/>
                <w:noProof/>
              </w:rPr>
            </w:rPrChange>
          </w:rPr>
        </w:r>
        <w:r w:rsidRPr="00D62216">
          <w:rPr>
            <w:rStyle w:val="a5"/>
            <w:noProof/>
            <w:rPrChange w:id="515" w:author="凡 张" w:date="2019-05-26T07:05:00Z">
              <w:rPr>
                <w:rStyle w:val="a5"/>
                <w:noProof/>
              </w:rPr>
            </w:rPrChange>
          </w:rPr>
          <w:fldChar w:fldCharType="separate"/>
        </w:r>
        <w:r w:rsidRPr="00D62216">
          <w:rPr>
            <w:rStyle w:val="a5"/>
            <w:noProof/>
            <w:rPrChange w:id="516" w:author="凡 张" w:date="2019-05-26T07:05:00Z">
              <w:rPr>
                <w:rStyle w:val="a5"/>
                <w:noProof/>
              </w:rPr>
            </w:rPrChange>
          </w:rPr>
          <w:t>1.1</w:t>
        </w:r>
        <w:r w:rsidRPr="00D62216">
          <w:rPr>
            <w:rFonts w:eastAsiaTheme="minorEastAsia"/>
            <w:noProof/>
            <w:szCs w:val="22"/>
            <w:rPrChange w:id="517" w:author="凡 张" w:date="2019-05-26T07:05:00Z">
              <w:rPr>
                <w:rFonts w:asciiTheme="minorHAnsi" w:eastAsiaTheme="minorEastAsia" w:hAnsiTheme="minorHAnsi" w:cstheme="minorBidi"/>
                <w:noProof/>
                <w:szCs w:val="22"/>
              </w:rPr>
            </w:rPrChange>
          </w:rPr>
          <w:tab/>
        </w:r>
        <w:r w:rsidRPr="00D62216">
          <w:rPr>
            <w:rStyle w:val="a5"/>
            <w:noProof/>
            <w:rPrChange w:id="518" w:author="凡 张" w:date="2019-05-26T07:05:00Z">
              <w:rPr>
                <w:rStyle w:val="a5"/>
                <w:noProof/>
              </w:rPr>
            </w:rPrChange>
          </w:rPr>
          <w:t>数字莫尔三维测量介绍</w:t>
        </w:r>
        <w:r w:rsidRPr="00D62216">
          <w:rPr>
            <w:noProof/>
            <w:webHidden/>
            <w:rPrChange w:id="519" w:author="凡 张" w:date="2019-05-26T07:05:00Z">
              <w:rPr>
                <w:noProof/>
                <w:webHidden/>
              </w:rPr>
            </w:rPrChange>
          </w:rPr>
          <w:tab/>
        </w:r>
        <w:r w:rsidRPr="00D62216">
          <w:rPr>
            <w:noProof/>
            <w:webHidden/>
            <w:rPrChange w:id="520" w:author="凡 张" w:date="2019-05-26T07:05:00Z">
              <w:rPr>
                <w:noProof/>
                <w:webHidden/>
              </w:rPr>
            </w:rPrChange>
          </w:rPr>
          <w:fldChar w:fldCharType="begin"/>
        </w:r>
        <w:r w:rsidRPr="00D62216">
          <w:rPr>
            <w:noProof/>
            <w:webHidden/>
            <w:rPrChange w:id="521" w:author="凡 张" w:date="2019-05-26T07:05:00Z">
              <w:rPr>
                <w:noProof/>
                <w:webHidden/>
              </w:rPr>
            </w:rPrChange>
          </w:rPr>
          <w:instrText xml:space="preserve"> PAGEREF _Toc9746646 \h </w:instrText>
        </w:r>
        <w:r w:rsidRPr="00D62216">
          <w:rPr>
            <w:noProof/>
            <w:webHidden/>
            <w:rPrChange w:id="522" w:author="凡 张" w:date="2019-05-26T07:05:00Z">
              <w:rPr>
                <w:noProof/>
                <w:webHidden/>
              </w:rPr>
            </w:rPrChange>
          </w:rPr>
        </w:r>
      </w:ins>
      <w:r w:rsidRPr="00D62216">
        <w:rPr>
          <w:noProof/>
          <w:webHidden/>
          <w:rPrChange w:id="523" w:author="凡 张" w:date="2019-05-26T07:05:00Z">
            <w:rPr>
              <w:noProof/>
              <w:webHidden/>
            </w:rPr>
          </w:rPrChange>
        </w:rPr>
        <w:fldChar w:fldCharType="separate"/>
      </w:r>
      <w:ins w:id="524" w:author="凡 张" w:date="2019-05-26T07:03:00Z">
        <w:r w:rsidRPr="00D62216">
          <w:rPr>
            <w:noProof/>
            <w:webHidden/>
            <w:rPrChange w:id="525" w:author="凡 张" w:date="2019-05-26T07:05:00Z">
              <w:rPr>
                <w:noProof/>
                <w:webHidden/>
              </w:rPr>
            </w:rPrChange>
          </w:rPr>
          <w:t>1</w:t>
        </w:r>
        <w:r w:rsidRPr="00D62216">
          <w:rPr>
            <w:noProof/>
            <w:webHidden/>
            <w:rPrChange w:id="526" w:author="凡 张" w:date="2019-05-26T07:05:00Z">
              <w:rPr>
                <w:noProof/>
                <w:webHidden/>
              </w:rPr>
            </w:rPrChange>
          </w:rPr>
          <w:fldChar w:fldCharType="end"/>
        </w:r>
        <w:r w:rsidRPr="00D62216">
          <w:rPr>
            <w:rStyle w:val="a5"/>
            <w:noProof/>
            <w:rPrChange w:id="527" w:author="凡 张" w:date="2019-05-26T07:05:00Z">
              <w:rPr>
                <w:rStyle w:val="a5"/>
                <w:noProof/>
              </w:rPr>
            </w:rPrChange>
          </w:rPr>
          <w:fldChar w:fldCharType="end"/>
        </w:r>
      </w:ins>
    </w:p>
    <w:p w:rsidR="00C127FF" w:rsidRPr="00D62216" w:rsidRDefault="00C127FF">
      <w:pPr>
        <w:pStyle w:val="TOC2"/>
        <w:rPr>
          <w:ins w:id="528" w:author="凡 张" w:date="2019-05-26T07:03:00Z"/>
          <w:rFonts w:eastAsiaTheme="minorEastAsia"/>
          <w:noProof/>
          <w:szCs w:val="22"/>
          <w:rPrChange w:id="529" w:author="凡 张" w:date="2019-05-26T07:05:00Z">
            <w:rPr>
              <w:ins w:id="530" w:author="凡 张" w:date="2019-05-26T07:03:00Z"/>
              <w:rFonts w:asciiTheme="minorHAnsi" w:eastAsiaTheme="minorEastAsia" w:hAnsiTheme="minorHAnsi" w:cstheme="minorBidi"/>
              <w:noProof/>
              <w:szCs w:val="22"/>
            </w:rPr>
          </w:rPrChange>
        </w:rPr>
      </w:pPr>
      <w:ins w:id="531" w:author="凡 张" w:date="2019-05-26T07:03:00Z">
        <w:r w:rsidRPr="00D62216">
          <w:rPr>
            <w:rStyle w:val="a5"/>
            <w:noProof/>
            <w:rPrChange w:id="532" w:author="凡 张" w:date="2019-05-26T07:05:00Z">
              <w:rPr>
                <w:rStyle w:val="a5"/>
                <w:noProof/>
              </w:rPr>
            </w:rPrChange>
          </w:rPr>
          <w:fldChar w:fldCharType="begin"/>
        </w:r>
        <w:r w:rsidRPr="00D62216">
          <w:rPr>
            <w:rStyle w:val="a5"/>
            <w:noProof/>
            <w:rPrChange w:id="533" w:author="凡 张" w:date="2019-05-26T07:05:00Z">
              <w:rPr>
                <w:rStyle w:val="a5"/>
                <w:noProof/>
              </w:rPr>
            </w:rPrChange>
          </w:rPr>
          <w:instrText xml:space="preserve"> </w:instrText>
        </w:r>
        <w:r w:rsidRPr="00D62216">
          <w:rPr>
            <w:noProof/>
            <w:rPrChange w:id="534" w:author="凡 张" w:date="2019-05-26T07:05:00Z">
              <w:rPr>
                <w:noProof/>
              </w:rPr>
            </w:rPrChange>
          </w:rPr>
          <w:instrText>HYPERLINK \l "_Toc9746647"</w:instrText>
        </w:r>
        <w:r w:rsidRPr="00D62216">
          <w:rPr>
            <w:rStyle w:val="a5"/>
            <w:noProof/>
            <w:rPrChange w:id="535" w:author="凡 张" w:date="2019-05-26T07:05:00Z">
              <w:rPr>
                <w:rStyle w:val="a5"/>
                <w:noProof/>
              </w:rPr>
            </w:rPrChange>
          </w:rPr>
          <w:instrText xml:space="preserve"> </w:instrText>
        </w:r>
        <w:r w:rsidRPr="00D62216">
          <w:rPr>
            <w:rStyle w:val="a5"/>
            <w:noProof/>
            <w:rPrChange w:id="536" w:author="凡 张" w:date="2019-05-26T07:05:00Z">
              <w:rPr>
                <w:rStyle w:val="a5"/>
                <w:noProof/>
              </w:rPr>
            </w:rPrChange>
          </w:rPr>
        </w:r>
        <w:r w:rsidRPr="00D62216">
          <w:rPr>
            <w:rStyle w:val="a5"/>
            <w:noProof/>
            <w:rPrChange w:id="537" w:author="凡 张" w:date="2019-05-26T07:05:00Z">
              <w:rPr>
                <w:rStyle w:val="a5"/>
                <w:noProof/>
              </w:rPr>
            </w:rPrChange>
          </w:rPr>
          <w:fldChar w:fldCharType="separate"/>
        </w:r>
        <w:r w:rsidRPr="00D62216">
          <w:rPr>
            <w:rStyle w:val="a5"/>
            <w:noProof/>
            <w:rPrChange w:id="538" w:author="凡 张" w:date="2019-05-26T07:05:00Z">
              <w:rPr>
                <w:rStyle w:val="a5"/>
                <w:noProof/>
              </w:rPr>
            </w:rPrChange>
          </w:rPr>
          <w:t>1.2</w:t>
        </w:r>
        <w:r w:rsidRPr="00D62216">
          <w:rPr>
            <w:rFonts w:eastAsiaTheme="minorEastAsia"/>
            <w:noProof/>
            <w:szCs w:val="22"/>
            <w:rPrChange w:id="539" w:author="凡 张" w:date="2019-05-26T07:05:00Z">
              <w:rPr>
                <w:rFonts w:asciiTheme="minorHAnsi" w:eastAsiaTheme="minorEastAsia" w:hAnsiTheme="minorHAnsi" w:cstheme="minorBidi"/>
                <w:noProof/>
                <w:szCs w:val="22"/>
              </w:rPr>
            </w:rPrChange>
          </w:rPr>
          <w:tab/>
        </w:r>
        <w:r w:rsidRPr="00D62216">
          <w:rPr>
            <w:rStyle w:val="a5"/>
            <w:noProof/>
            <w:rPrChange w:id="540" w:author="凡 张" w:date="2019-05-26T07:05:00Z">
              <w:rPr>
                <w:rStyle w:val="a5"/>
                <w:noProof/>
              </w:rPr>
            </w:rPrChange>
          </w:rPr>
          <w:t>本文主要内容</w:t>
        </w:r>
        <w:r w:rsidRPr="00D62216">
          <w:rPr>
            <w:noProof/>
            <w:webHidden/>
            <w:rPrChange w:id="541" w:author="凡 张" w:date="2019-05-26T07:05:00Z">
              <w:rPr>
                <w:noProof/>
                <w:webHidden/>
              </w:rPr>
            </w:rPrChange>
          </w:rPr>
          <w:tab/>
        </w:r>
        <w:r w:rsidRPr="00D62216">
          <w:rPr>
            <w:noProof/>
            <w:webHidden/>
            <w:rPrChange w:id="542" w:author="凡 张" w:date="2019-05-26T07:05:00Z">
              <w:rPr>
                <w:noProof/>
                <w:webHidden/>
              </w:rPr>
            </w:rPrChange>
          </w:rPr>
          <w:fldChar w:fldCharType="begin"/>
        </w:r>
        <w:r w:rsidRPr="00D62216">
          <w:rPr>
            <w:noProof/>
            <w:webHidden/>
            <w:rPrChange w:id="543" w:author="凡 张" w:date="2019-05-26T07:05:00Z">
              <w:rPr>
                <w:noProof/>
                <w:webHidden/>
              </w:rPr>
            </w:rPrChange>
          </w:rPr>
          <w:instrText xml:space="preserve"> PAGEREF _Toc9746647 \h </w:instrText>
        </w:r>
        <w:r w:rsidRPr="00D62216">
          <w:rPr>
            <w:noProof/>
            <w:webHidden/>
            <w:rPrChange w:id="544" w:author="凡 张" w:date="2019-05-26T07:05:00Z">
              <w:rPr>
                <w:noProof/>
                <w:webHidden/>
              </w:rPr>
            </w:rPrChange>
          </w:rPr>
        </w:r>
      </w:ins>
      <w:r w:rsidRPr="00D62216">
        <w:rPr>
          <w:noProof/>
          <w:webHidden/>
          <w:rPrChange w:id="545" w:author="凡 张" w:date="2019-05-26T07:05:00Z">
            <w:rPr>
              <w:noProof/>
              <w:webHidden/>
            </w:rPr>
          </w:rPrChange>
        </w:rPr>
        <w:fldChar w:fldCharType="separate"/>
      </w:r>
      <w:ins w:id="546" w:author="凡 张" w:date="2019-05-26T07:03:00Z">
        <w:r w:rsidRPr="00D62216">
          <w:rPr>
            <w:noProof/>
            <w:webHidden/>
            <w:rPrChange w:id="547" w:author="凡 张" w:date="2019-05-26T07:05:00Z">
              <w:rPr>
                <w:noProof/>
                <w:webHidden/>
              </w:rPr>
            </w:rPrChange>
          </w:rPr>
          <w:t>3</w:t>
        </w:r>
        <w:r w:rsidRPr="00D62216">
          <w:rPr>
            <w:noProof/>
            <w:webHidden/>
            <w:rPrChange w:id="548" w:author="凡 张" w:date="2019-05-26T07:05:00Z">
              <w:rPr>
                <w:noProof/>
                <w:webHidden/>
              </w:rPr>
            </w:rPrChange>
          </w:rPr>
          <w:fldChar w:fldCharType="end"/>
        </w:r>
        <w:r w:rsidRPr="00D62216">
          <w:rPr>
            <w:rStyle w:val="a5"/>
            <w:noProof/>
            <w:rPrChange w:id="549" w:author="凡 张" w:date="2019-05-26T07:05:00Z">
              <w:rPr>
                <w:rStyle w:val="a5"/>
                <w:noProof/>
              </w:rPr>
            </w:rPrChange>
          </w:rPr>
          <w:fldChar w:fldCharType="end"/>
        </w:r>
      </w:ins>
    </w:p>
    <w:p w:rsidR="00C127FF" w:rsidRPr="00D62216" w:rsidRDefault="00C127FF">
      <w:pPr>
        <w:pStyle w:val="TOC1"/>
        <w:tabs>
          <w:tab w:val="left" w:pos="420"/>
          <w:tab w:val="right" w:leader="dot" w:pos="8494"/>
        </w:tabs>
        <w:rPr>
          <w:ins w:id="550" w:author="凡 张" w:date="2019-05-26T07:03:00Z"/>
          <w:rFonts w:eastAsiaTheme="minorEastAsia"/>
          <w:b w:val="0"/>
          <w:sz w:val="21"/>
          <w:szCs w:val="22"/>
          <w:rPrChange w:id="551" w:author="凡 张" w:date="2019-05-26T07:05:00Z">
            <w:rPr>
              <w:ins w:id="552" w:author="凡 张" w:date="2019-05-26T07:03:00Z"/>
              <w:rFonts w:asciiTheme="minorHAnsi" w:eastAsiaTheme="minorEastAsia" w:hAnsiTheme="minorHAnsi" w:cstheme="minorBidi"/>
              <w:b w:val="0"/>
              <w:sz w:val="21"/>
              <w:szCs w:val="22"/>
            </w:rPr>
          </w:rPrChange>
        </w:rPr>
      </w:pPr>
      <w:ins w:id="553" w:author="凡 张" w:date="2019-05-26T07:03:00Z">
        <w:r w:rsidRPr="00D62216">
          <w:rPr>
            <w:rStyle w:val="a5"/>
            <w:rPrChange w:id="554" w:author="凡 张" w:date="2019-05-26T07:05:00Z">
              <w:rPr>
                <w:rStyle w:val="a5"/>
              </w:rPr>
            </w:rPrChange>
          </w:rPr>
          <w:fldChar w:fldCharType="begin"/>
        </w:r>
        <w:r w:rsidRPr="00D62216">
          <w:rPr>
            <w:rStyle w:val="a5"/>
            <w:rPrChange w:id="555" w:author="凡 张" w:date="2019-05-26T07:05:00Z">
              <w:rPr>
                <w:rStyle w:val="a5"/>
              </w:rPr>
            </w:rPrChange>
          </w:rPr>
          <w:instrText xml:space="preserve"> </w:instrText>
        </w:r>
        <w:r w:rsidRPr="00D62216">
          <w:rPr>
            <w:rPrChange w:id="556" w:author="凡 张" w:date="2019-05-26T07:05:00Z">
              <w:rPr/>
            </w:rPrChange>
          </w:rPr>
          <w:instrText>HYPERLINK \l "_Toc9746648"</w:instrText>
        </w:r>
        <w:r w:rsidRPr="00D62216">
          <w:rPr>
            <w:rStyle w:val="a5"/>
            <w:rPrChange w:id="557" w:author="凡 张" w:date="2019-05-26T07:05:00Z">
              <w:rPr>
                <w:rStyle w:val="a5"/>
              </w:rPr>
            </w:rPrChange>
          </w:rPr>
          <w:instrText xml:space="preserve"> </w:instrText>
        </w:r>
        <w:r w:rsidRPr="00D62216">
          <w:rPr>
            <w:rStyle w:val="a5"/>
            <w:rPrChange w:id="558" w:author="凡 张" w:date="2019-05-26T07:05:00Z">
              <w:rPr>
                <w:rStyle w:val="a5"/>
              </w:rPr>
            </w:rPrChange>
          </w:rPr>
        </w:r>
        <w:r w:rsidRPr="00D62216">
          <w:rPr>
            <w:rStyle w:val="a5"/>
            <w:rPrChange w:id="559" w:author="凡 张" w:date="2019-05-26T07:05:00Z">
              <w:rPr>
                <w:rStyle w:val="a5"/>
              </w:rPr>
            </w:rPrChange>
          </w:rPr>
          <w:fldChar w:fldCharType="separate"/>
        </w:r>
        <w:r w:rsidRPr="00D62216">
          <w:rPr>
            <w:rStyle w:val="a5"/>
            <w:rPrChange w:id="560" w:author="凡 张" w:date="2019-05-26T07:05:00Z">
              <w:rPr>
                <w:rStyle w:val="a5"/>
              </w:rPr>
            </w:rPrChange>
          </w:rPr>
          <w:t>2</w:t>
        </w:r>
        <w:r w:rsidRPr="00D62216">
          <w:rPr>
            <w:rFonts w:eastAsiaTheme="minorEastAsia"/>
            <w:b w:val="0"/>
            <w:sz w:val="21"/>
            <w:szCs w:val="22"/>
            <w:rPrChange w:id="561" w:author="凡 张" w:date="2019-05-26T07:05:00Z">
              <w:rPr>
                <w:rFonts w:asciiTheme="minorHAnsi" w:eastAsiaTheme="minorEastAsia" w:hAnsiTheme="minorHAnsi" w:cstheme="minorBidi"/>
                <w:b w:val="0"/>
                <w:sz w:val="21"/>
                <w:szCs w:val="22"/>
              </w:rPr>
            </w:rPrChange>
          </w:rPr>
          <w:tab/>
        </w:r>
        <w:r w:rsidRPr="00D62216">
          <w:rPr>
            <w:rStyle w:val="a5"/>
            <w:rPrChange w:id="562" w:author="凡 张" w:date="2019-05-26T07:05:00Z">
              <w:rPr>
                <w:rStyle w:val="a5"/>
              </w:rPr>
            </w:rPrChange>
          </w:rPr>
          <w:t>相位</w:t>
        </w:r>
        <w:r w:rsidRPr="00D62216">
          <w:rPr>
            <w:rStyle w:val="a5"/>
            <w:rPrChange w:id="563" w:author="凡 张" w:date="2019-05-26T07:05:00Z">
              <w:rPr>
                <w:rStyle w:val="a5"/>
              </w:rPr>
            </w:rPrChange>
          </w:rPr>
          <w:t>-</w:t>
        </w:r>
        <w:r w:rsidRPr="00D62216">
          <w:rPr>
            <w:rStyle w:val="a5"/>
            <w:rPrChange w:id="564" w:author="凡 张" w:date="2019-05-26T07:05:00Z">
              <w:rPr>
                <w:rStyle w:val="a5"/>
              </w:rPr>
            </w:rPrChange>
          </w:rPr>
          <w:t>高度对应关系</w:t>
        </w:r>
        <w:r w:rsidRPr="00D62216">
          <w:rPr>
            <w:webHidden/>
            <w:rPrChange w:id="565" w:author="凡 张" w:date="2019-05-26T07:05:00Z">
              <w:rPr>
                <w:webHidden/>
              </w:rPr>
            </w:rPrChange>
          </w:rPr>
          <w:tab/>
        </w:r>
        <w:r w:rsidRPr="00D62216">
          <w:rPr>
            <w:webHidden/>
            <w:rPrChange w:id="566" w:author="凡 张" w:date="2019-05-26T07:05:00Z">
              <w:rPr>
                <w:webHidden/>
              </w:rPr>
            </w:rPrChange>
          </w:rPr>
          <w:fldChar w:fldCharType="begin"/>
        </w:r>
        <w:r w:rsidRPr="00D62216">
          <w:rPr>
            <w:webHidden/>
            <w:rPrChange w:id="567" w:author="凡 张" w:date="2019-05-26T07:05:00Z">
              <w:rPr>
                <w:webHidden/>
              </w:rPr>
            </w:rPrChange>
          </w:rPr>
          <w:instrText xml:space="preserve"> PAGEREF _Toc9746648 \h </w:instrText>
        </w:r>
        <w:r w:rsidRPr="00D62216">
          <w:rPr>
            <w:webHidden/>
            <w:rPrChange w:id="568" w:author="凡 张" w:date="2019-05-26T07:05:00Z">
              <w:rPr>
                <w:webHidden/>
              </w:rPr>
            </w:rPrChange>
          </w:rPr>
        </w:r>
      </w:ins>
      <w:r w:rsidRPr="00D62216">
        <w:rPr>
          <w:webHidden/>
          <w:rPrChange w:id="569" w:author="凡 张" w:date="2019-05-26T07:05:00Z">
            <w:rPr>
              <w:webHidden/>
            </w:rPr>
          </w:rPrChange>
        </w:rPr>
        <w:fldChar w:fldCharType="separate"/>
      </w:r>
      <w:ins w:id="570" w:author="凡 张" w:date="2019-05-26T07:03:00Z">
        <w:r w:rsidRPr="00D62216">
          <w:rPr>
            <w:webHidden/>
            <w:rPrChange w:id="571" w:author="凡 张" w:date="2019-05-26T07:05:00Z">
              <w:rPr>
                <w:webHidden/>
              </w:rPr>
            </w:rPrChange>
          </w:rPr>
          <w:t>5</w:t>
        </w:r>
        <w:r w:rsidRPr="00D62216">
          <w:rPr>
            <w:webHidden/>
            <w:rPrChange w:id="572" w:author="凡 张" w:date="2019-05-26T07:05:00Z">
              <w:rPr>
                <w:webHidden/>
              </w:rPr>
            </w:rPrChange>
          </w:rPr>
          <w:fldChar w:fldCharType="end"/>
        </w:r>
        <w:r w:rsidRPr="00D62216">
          <w:rPr>
            <w:rStyle w:val="a5"/>
            <w:rPrChange w:id="573" w:author="凡 张" w:date="2019-05-26T07:05:00Z">
              <w:rPr>
                <w:rStyle w:val="a5"/>
              </w:rPr>
            </w:rPrChange>
          </w:rPr>
          <w:fldChar w:fldCharType="end"/>
        </w:r>
      </w:ins>
    </w:p>
    <w:p w:rsidR="00C127FF" w:rsidRPr="00D62216" w:rsidRDefault="00C127FF">
      <w:pPr>
        <w:pStyle w:val="TOC2"/>
        <w:rPr>
          <w:ins w:id="574" w:author="凡 张" w:date="2019-05-26T07:03:00Z"/>
          <w:rFonts w:eastAsiaTheme="minorEastAsia"/>
          <w:noProof/>
          <w:szCs w:val="22"/>
          <w:rPrChange w:id="575" w:author="凡 张" w:date="2019-05-26T07:05:00Z">
            <w:rPr>
              <w:ins w:id="576" w:author="凡 张" w:date="2019-05-26T07:03:00Z"/>
              <w:rFonts w:asciiTheme="minorHAnsi" w:eastAsiaTheme="minorEastAsia" w:hAnsiTheme="minorHAnsi" w:cstheme="minorBidi"/>
              <w:noProof/>
              <w:szCs w:val="22"/>
            </w:rPr>
          </w:rPrChange>
        </w:rPr>
      </w:pPr>
      <w:ins w:id="577" w:author="凡 张" w:date="2019-05-26T07:03:00Z">
        <w:r w:rsidRPr="00D62216">
          <w:rPr>
            <w:rStyle w:val="a5"/>
            <w:noProof/>
            <w:rPrChange w:id="578" w:author="凡 张" w:date="2019-05-26T07:05:00Z">
              <w:rPr>
                <w:rStyle w:val="a5"/>
                <w:noProof/>
              </w:rPr>
            </w:rPrChange>
          </w:rPr>
          <w:fldChar w:fldCharType="begin"/>
        </w:r>
        <w:r w:rsidRPr="00D62216">
          <w:rPr>
            <w:rStyle w:val="a5"/>
            <w:noProof/>
            <w:rPrChange w:id="579" w:author="凡 张" w:date="2019-05-26T07:05:00Z">
              <w:rPr>
                <w:rStyle w:val="a5"/>
                <w:noProof/>
              </w:rPr>
            </w:rPrChange>
          </w:rPr>
          <w:instrText xml:space="preserve"> </w:instrText>
        </w:r>
        <w:r w:rsidRPr="00D62216">
          <w:rPr>
            <w:noProof/>
            <w:rPrChange w:id="580" w:author="凡 张" w:date="2019-05-26T07:05:00Z">
              <w:rPr>
                <w:noProof/>
              </w:rPr>
            </w:rPrChange>
          </w:rPr>
          <w:instrText>HYPERLINK \l "_Toc9746649"</w:instrText>
        </w:r>
        <w:r w:rsidRPr="00D62216">
          <w:rPr>
            <w:rStyle w:val="a5"/>
            <w:noProof/>
            <w:rPrChange w:id="581" w:author="凡 张" w:date="2019-05-26T07:05:00Z">
              <w:rPr>
                <w:rStyle w:val="a5"/>
                <w:noProof/>
              </w:rPr>
            </w:rPrChange>
          </w:rPr>
          <w:instrText xml:space="preserve"> </w:instrText>
        </w:r>
        <w:r w:rsidRPr="00D62216">
          <w:rPr>
            <w:rStyle w:val="a5"/>
            <w:noProof/>
            <w:rPrChange w:id="582" w:author="凡 张" w:date="2019-05-26T07:05:00Z">
              <w:rPr>
                <w:rStyle w:val="a5"/>
                <w:noProof/>
              </w:rPr>
            </w:rPrChange>
          </w:rPr>
        </w:r>
        <w:r w:rsidRPr="00D62216">
          <w:rPr>
            <w:rStyle w:val="a5"/>
            <w:noProof/>
            <w:rPrChange w:id="583" w:author="凡 张" w:date="2019-05-26T07:05:00Z">
              <w:rPr>
                <w:rStyle w:val="a5"/>
                <w:noProof/>
              </w:rPr>
            </w:rPrChange>
          </w:rPr>
          <w:fldChar w:fldCharType="separate"/>
        </w:r>
        <w:r w:rsidRPr="00D62216">
          <w:rPr>
            <w:rStyle w:val="a5"/>
            <w:noProof/>
            <w:rPrChange w:id="584" w:author="凡 张" w:date="2019-05-26T07:05:00Z">
              <w:rPr>
                <w:rStyle w:val="a5"/>
                <w:noProof/>
              </w:rPr>
            </w:rPrChange>
          </w:rPr>
          <w:t>2.1</w:t>
        </w:r>
        <w:r w:rsidRPr="00D62216">
          <w:rPr>
            <w:rFonts w:eastAsiaTheme="minorEastAsia"/>
            <w:noProof/>
            <w:szCs w:val="22"/>
            <w:rPrChange w:id="585" w:author="凡 张" w:date="2019-05-26T07:05:00Z">
              <w:rPr>
                <w:rFonts w:asciiTheme="minorHAnsi" w:eastAsiaTheme="minorEastAsia" w:hAnsiTheme="minorHAnsi" w:cstheme="minorBidi"/>
                <w:noProof/>
                <w:szCs w:val="22"/>
              </w:rPr>
            </w:rPrChange>
          </w:rPr>
          <w:tab/>
        </w:r>
        <w:r w:rsidRPr="00D62216">
          <w:rPr>
            <w:rStyle w:val="a5"/>
            <w:noProof/>
            <w:rPrChange w:id="586" w:author="凡 张" w:date="2019-05-26T07:05:00Z">
              <w:rPr>
                <w:rStyle w:val="a5"/>
                <w:noProof/>
              </w:rPr>
            </w:rPrChange>
          </w:rPr>
          <w:t>莫尔条纹产生的原理</w:t>
        </w:r>
        <w:r w:rsidRPr="00D62216">
          <w:rPr>
            <w:noProof/>
            <w:webHidden/>
            <w:rPrChange w:id="587" w:author="凡 张" w:date="2019-05-26T07:05:00Z">
              <w:rPr>
                <w:noProof/>
                <w:webHidden/>
              </w:rPr>
            </w:rPrChange>
          </w:rPr>
          <w:tab/>
        </w:r>
        <w:r w:rsidRPr="00D62216">
          <w:rPr>
            <w:noProof/>
            <w:webHidden/>
            <w:rPrChange w:id="588" w:author="凡 张" w:date="2019-05-26T07:05:00Z">
              <w:rPr>
                <w:noProof/>
                <w:webHidden/>
              </w:rPr>
            </w:rPrChange>
          </w:rPr>
          <w:fldChar w:fldCharType="begin"/>
        </w:r>
        <w:r w:rsidRPr="00D62216">
          <w:rPr>
            <w:noProof/>
            <w:webHidden/>
            <w:rPrChange w:id="589" w:author="凡 张" w:date="2019-05-26T07:05:00Z">
              <w:rPr>
                <w:noProof/>
                <w:webHidden/>
              </w:rPr>
            </w:rPrChange>
          </w:rPr>
          <w:instrText xml:space="preserve"> PAGEREF _Toc9746649 \h </w:instrText>
        </w:r>
        <w:r w:rsidRPr="00D62216">
          <w:rPr>
            <w:noProof/>
            <w:webHidden/>
            <w:rPrChange w:id="590" w:author="凡 张" w:date="2019-05-26T07:05:00Z">
              <w:rPr>
                <w:noProof/>
                <w:webHidden/>
              </w:rPr>
            </w:rPrChange>
          </w:rPr>
        </w:r>
      </w:ins>
      <w:r w:rsidRPr="00D62216">
        <w:rPr>
          <w:noProof/>
          <w:webHidden/>
          <w:rPrChange w:id="591" w:author="凡 张" w:date="2019-05-26T07:05:00Z">
            <w:rPr>
              <w:noProof/>
              <w:webHidden/>
            </w:rPr>
          </w:rPrChange>
        </w:rPr>
        <w:fldChar w:fldCharType="separate"/>
      </w:r>
      <w:ins w:id="592" w:author="凡 张" w:date="2019-05-26T07:03:00Z">
        <w:r w:rsidRPr="00D62216">
          <w:rPr>
            <w:noProof/>
            <w:webHidden/>
            <w:rPrChange w:id="593" w:author="凡 张" w:date="2019-05-26T07:05:00Z">
              <w:rPr>
                <w:noProof/>
                <w:webHidden/>
              </w:rPr>
            </w:rPrChange>
          </w:rPr>
          <w:t>5</w:t>
        </w:r>
        <w:r w:rsidRPr="00D62216">
          <w:rPr>
            <w:noProof/>
            <w:webHidden/>
            <w:rPrChange w:id="594" w:author="凡 张" w:date="2019-05-26T07:05:00Z">
              <w:rPr>
                <w:noProof/>
                <w:webHidden/>
              </w:rPr>
            </w:rPrChange>
          </w:rPr>
          <w:fldChar w:fldCharType="end"/>
        </w:r>
        <w:r w:rsidRPr="00D62216">
          <w:rPr>
            <w:rStyle w:val="a5"/>
            <w:noProof/>
            <w:rPrChange w:id="595" w:author="凡 张" w:date="2019-05-26T07:05:00Z">
              <w:rPr>
                <w:rStyle w:val="a5"/>
                <w:noProof/>
              </w:rPr>
            </w:rPrChange>
          </w:rPr>
          <w:fldChar w:fldCharType="end"/>
        </w:r>
      </w:ins>
    </w:p>
    <w:p w:rsidR="00C127FF" w:rsidRPr="00D62216" w:rsidRDefault="00C127FF">
      <w:pPr>
        <w:pStyle w:val="TOC2"/>
        <w:rPr>
          <w:ins w:id="596" w:author="凡 张" w:date="2019-05-26T07:03:00Z"/>
          <w:rFonts w:eastAsiaTheme="minorEastAsia"/>
          <w:noProof/>
          <w:szCs w:val="22"/>
          <w:rPrChange w:id="597" w:author="凡 张" w:date="2019-05-26T07:05:00Z">
            <w:rPr>
              <w:ins w:id="598" w:author="凡 张" w:date="2019-05-26T07:03:00Z"/>
              <w:rFonts w:asciiTheme="minorHAnsi" w:eastAsiaTheme="minorEastAsia" w:hAnsiTheme="minorHAnsi" w:cstheme="minorBidi"/>
              <w:noProof/>
              <w:szCs w:val="22"/>
            </w:rPr>
          </w:rPrChange>
        </w:rPr>
      </w:pPr>
      <w:ins w:id="599" w:author="凡 张" w:date="2019-05-26T07:03:00Z">
        <w:r w:rsidRPr="00D62216">
          <w:rPr>
            <w:rStyle w:val="a5"/>
            <w:noProof/>
            <w:rPrChange w:id="600" w:author="凡 张" w:date="2019-05-26T07:05:00Z">
              <w:rPr>
                <w:rStyle w:val="a5"/>
                <w:noProof/>
              </w:rPr>
            </w:rPrChange>
          </w:rPr>
          <w:fldChar w:fldCharType="begin"/>
        </w:r>
        <w:r w:rsidRPr="00D62216">
          <w:rPr>
            <w:rStyle w:val="a5"/>
            <w:noProof/>
            <w:rPrChange w:id="601" w:author="凡 张" w:date="2019-05-26T07:05:00Z">
              <w:rPr>
                <w:rStyle w:val="a5"/>
                <w:noProof/>
              </w:rPr>
            </w:rPrChange>
          </w:rPr>
          <w:instrText xml:space="preserve"> </w:instrText>
        </w:r>
        <w:r w:rsidRPr="00D62216">
          <w:rPr>
            <w:noProof/>
            <w:rPrChange w:id="602" w:author="凡 张" w:date="2019-05-26T07:05:00Z">
              <w:rPr>
                <w:noProof/>
              </w:rPr>
            </w:rPrChange>
          </w:rPr>
          <w:instrText>HYPERLINK \l "_Toc9746650"</w:instrText>
        </w:r>
        <w:r w:rsidRPr="00D62216">
          <w:rPr>
            <w:rStyle w:val="a5"/>
            <w:noProof/>
            <w:rPrChange w:id="603" w:author="凡 张" w:date="2019-05-26T07:05:00Z">
              <w:rPr>
                <w:rStyle w:val="a5"/>
                <w:noProof/>
              </w:rPr>
            </w:rPrChange>
          </w:rPr>
          <w:instrText xml:space="preserve"> </w:instrText>
        </w:r>
        <w:r w:rsidRPr="00D62216">
          <w:rPr>
            <w:rStyle w:val="a5"/>
            <w:noProof/>
            <w:rPrChange w:id="604" w:author="凡 张" w:date="2019-05-26T07:05:00Z">
              <w:rPr>
                <w:rStyle w:val="a5"/>
                <w:noProof/>
              </w:rPr>
            </w:rPrChange>
          </w:rPr>
        </w:r>
        <w:r w:rsidRPr="00D62216">
          <w:rPr>
            <w:rStyle w:val="a5"/>
            <w:noProof/>
            <w:rPrChange w:id="605" w:author="凡 张" w:date="2019-05-26T07:05:00Z">
              <w:rPr>
                <w:rStyle w:val="a5"/>
                <w:noProof/>
              </w:rPr>
            </w:rPrChange>
          </w:rPr>
          <w:fldChar w:fldCharType="separate"/>
        </w:r>
        <w:r w:rsidRPr="00D62216">
          <w:rPr>
            <w:rStyle w:val="a5"/>
            <w:noProof/>
            <w:rPrChange w:id="606" w:author="凡 张" w:date="2019-05-26T07:05:00Z">
              <w:rPr>
                <w:rStyle w:val="a5"/>
                <w:noProof/>
              </w:rPr>
            </w:rPrChange>
          </w:rPr>
          <w:t>2.2</w:t>
        </w:r>
        <w:r w:rsidRPr="00D62216">
          <w:rPr>
            <w:rFonts w:eastAsiaTheme="minorEastAsia"/>
            <w:noProof/>
            <w:szCs w:val="22"/>
            <w:rPrChange w:id="607" w:author="凡 张" w:date="2019-05-26T07:05:00Z">
              <w:rPr>
                <w:rFonts w:asciiTheme="minorHAnsi" w:eastAsiaTheme="minorEastAsia" w:hAnsiTheme="minorHAnsi" w:cstheme="minorBidi"/>
                <w:noProof/>
                <w:szCs w:val="22"/>
              </w:rPr>
            </w:rPrChange>
          </w:rPr>
          <w:tab/>
        </w:r>
        <w:r w:rsidRPr="00D62216">
          <w:rPr>
            <w:rStyle w:val="a5"/>
            <w:noProof/>
            <w:rPrChange w:id="608" w:author="凡 张" w:date="2019-05-26T07:05:00Z">
              <w:rPr>
                <w:rStyle w:val="a5"/>
                <w:noProof/>
              </w:rPr>
            </w:rPrChange>
          </w:rPr>
          <w:t>三角测量法</w:t>
        </w:r>
        <w:r w:rsidRPr="00D62216">
          <w:rPr>
            <w:noProof/>
            <w:webHidden/>
            <w:rPrChange w:id="609" w:author="凡 张" w:date="2019-05-26T07:05:00Z">
              <w:rPr>
                <w:noProof/>
                <w:webHidden/>
              </w:rPr>
            </w:rPrChange>
          </w:rPr>
          <w:tab/>
        </w:r>
        <w:r w:rsidRPr="00D62216">
          <w:rPr>
            <w:noProof/>
            <w:webHidden/>
            <w:rPrChange w:id="610" w:author="凡 张" w:date="2019-05-26T07:05:00Z">
              <w:rPr>
                <w:noProof/>
                <w:webHidden/>
              </w:rPr>
            </w:rPrChange>
          </w:rPr>
          <w:fldChar w:fldCharType="begin"/>
        </w:r>
        <w:r w:rsidRPr="00D62216">
          <w:rPr>
            <w:noProof/>
            <w:webHidden/>
            <w:rPrChange w:id="611" w:author="凡 张" w:date="2019-05-26T07:05:00Z">
              <w:rPr>
                <w:noProof/>
                <w:webHidden/>
              </w:rPr>
            </w:rPrChange>
          </w:rPr>
          <w:instrText xml:space="preserve"> PAGEREF _Toc9746650 \h </w:instrText>
        </w:r>
        <w:r w:rsidRPr="00D62216">
          <w:rPr>
            <w:noProof/>
            <w:webHidden/>
            <w:rPrChange w:id="612" w:author="凡 张" w:date="2019-05-26T07:05:00Z">
              <w:rPr>
                <w:noProof/>
                <w:webHidden/>
              </w:rPr>
            </w:rPrChange>
          </w:rPr>
        </w:r>
      </w:ins>
      <w:r w:rsidRPr="00D62216">
        <w:rPr>
          <w:noProof/>
          <w:webHidden/>
          <w:rPrChange w:id="613" w:author="凡 张" w:date="2019-05-26T07:05:00Z">
            <w:rPr>
              <w:noProof/>
              <w:webHidden/>
            </w:rPr>
          </w:rPrChange>
        </w:rPr>
        <w:fldChar w:fldCharType="separate"/>
      </w:r>
      <w:ins w:id="614" w:author="凡 张" w:date="2019-05-26T07:03:00Z">
        <w:r w:rsidRPr="00D62216">
          <w:rPr>
            <w:noProof/>
            <w:webHidden/>
            <w:rPrChange w:id="615" w:author="凡 张" w:date="2019-05-26T07:05:00Z">
              <w:rPr>
                <w:noProof/>
                <w:webHidden/>
              </w:rPr>
            </w:rPrChange>
          </w:rPr>
          <w:t>9</w:t>
        </w:r>
        <w:r w:rsidRPr="00D62216">
          <w:rPr>
            <w:noProof/>
            <w:webHidden/>
            <w:rPrChange w:id="616" w:author="凡 张" w:date="2019-05-26T07:05:00Z">
              <w:rPr>
                <w:noProof/>
                <w:webHidden/>
              </w:rPr>
            </w:rPrChange>
          </w:rPr>
          <w:fldChar w:fldCharType="end"/>
        </w:r>
        <w:r w:rsidRPr="00D62216">
          <w:rPr>
            <w:rStyle w:val="a5"/>
            <w:noProof/>
            <w:rPrChange w:id="617" w:author="凡 张" w:date="2019-05-26T07:05:00Z">
              <w:rPr>
                <w:rStyle w:val="a5"/>
                <w:noProof/>
              </w:rPr>
            </w:rPrChange>
          </w:rPr>
          <w:fldChar w:fldCharType="end"/>
        </w:r>
      </w:ins>
    </w:p>
    <w:p w:rsidR="00C127FF" w:rsidRPr="00D62216" w:rsidRDefault="00C127FF">
      <w:pPr>
        <w:pStyle w:val="TOC1"/>
        <w:tabs>
          <w:tab w:val="left" w:pos="420"/>
          <w:tab w:val="right" w:leader="dot" w:pos="8494"/>
        </w:tabs>
        <w:rPr>
          <w:ins w:id="618" w:author="凡 张" w:date="2019-05-26T07:03:00Z"/>
          <w:rFonts w:eastAsiaTheme="minorEastAsia"/>
          <w:b w:val="0"/>
          <w:sz w:val="21"/>
          <w:szCs w:val="22"/>
          <w:rPrChange w:id="619" w:author="凡 张" w:date="2019-05-26T07:05:00Z">
            <w:rPr>
              <w:ins w:id="620" w:author="凡 张" w:date="2019-05-26T07:03:00Z"/>
              <w:rFonts w:asciiTheme="minorHAnsi" w:eastAsiaTheme="minorEastAsia" w:hAnsiTheme="minorHAnsi" w:cstheme="minorBidi"/>
              <w:b w:val="0"/>
              <w:sz w:val="21"/>
              <w:szCs w:val="22"/>
            </w:rPr>
          </w:rPrChange>
        </w:rPr>
      </w:pPr>
      <w:ins w:id="621" w:author="凡 张" w:date="2019-05-26T07:03:00Z">
        <w:r w:rsidRPr="00D62216">
          <w:rPr>
            <w:rStyle w:val="a5"/>
            <w:rPrChange w:id="622" w:author="凡 张" w:date="2019-05-26T07:05:00Z">
              <w:rPr>
                <w:rStyle w:val="a5"/>
              </w:rPr>
            </w:rPrChange>
          </w:rPr>
          <w:fldChar w:fldCharType="begin"/>
        </w:r>
        <w:r w:rsidRPr="00D62216">
          <w:rPr>
            <w:rStyle w:val="a5"/>
            <w:rPrChange w:id="623" w:author="凡 张" w:date="2019-05-26T07:05:00Z">
              <w:rPr>
                <w:rStyle w:val="a5"/>
              </w:rPr>
            </w:rPrChange>
          </w:rPr>
          <w:instrText xml:space="preserve"> </w:instrText>
        </w:r>
        <w:r w:rsidRPr="00D62216">
          <w:rPr>
            <w:rPrChange w:id="624" w:author="凡 张" w:date="2019-05-26T07:05:00Z">
              <w:rPr/>
            </w:rPrChange>
          </w:rPr>
          <w:instrText>HYPERLINK \l "_Toc9746651"</w:instrText>
        </w:r>
        <w:r w:rsidRPr="00D62216">
          <w:rPr>
            <w:rStyle w:val="a5"/>
            <w:rPrChange w:id="625" w:author="凡 张" w:date="2019-05-26T07:05:00Z">
              <w:rPr>
                <w:rStyle w:val="a5"/>
              </w:rPr>
            </w:rPrChange>
          </w:rPr>
          <w:instrText xml:space="preserve"> </w:instrText>
        </w:r>
        <w:r w:rsidRPr="00D62216">
          <w:rPr>
            <w:rStyle w:val="a5"/>
            <w:rPrChange w:id="626" w:author="凡 张" w:date="2019-05-26T07:05:00Z">
              <w:rPr>
                <w:rStyle w:val="a5"/>
              </w:rPr>
            </w:rPrChange>
          </w:rPr>
        </w:r>
        <w:r w:rsidRPr="00D62216">
          <w:rPr>
            <w:rStyle w:val="a5"/>
            <w:rPrChange w:id="627" w:author="凡 张" w:date="2019-05-26T07:05:00Z">
              <w:rPr>
                <w:rStyle w:val="a5"/>
              </w:rPr>
            </w:rPrChange>
          </w:rPr>
          <w:fldChar w:fldCharType="separate"/>
        </w:r>
        <w:r w:rsidRPr="00D62216">
          <w:rPr>
            <w:rStyle w:val="a5"/>
            <w:rPrChange w:id="628" w:author="凡 张" w:date="2019-05-26T07:05:00Z">
              <w:rPr>
                <w:rStyle w:val="a5"/>
              </w:rPr>
            </w:rPrChange>
          </w:rPr>
          <w:t>3</w:t>
        </w:r>
        <w:r w:rsidRPr="00D62216">
          <w:rPr>
            <w:rFonts w:eastAsiaTheme="minorEastAsia"/>
            <w:b w:val="0"/>
            <w:sz w:val="21"/>
            <w:szCs w:val="22"/>
            <w:rPrChange w:id="629" w:author="凡 张" w:date="2019-05-26T07:05:00Z">
              <w:rPr>
                <w:rFonts w:asciiTheme="minorHAnsi" w:eastAsiaTheme="minorEastAsia" w:hAnsiTheme="minorHAnsi" w:cstheme="minorBidi"/>
                <w:b w:val="0"/>
                <w:sz w:val="21"/>
                <w:szCs w:val="22"/>
              </w:rPr>
            </w:rPrChange>
          </w:rPr>
          <w:tab/>
        </w:r>
        <w:r w:rsidRPr="00D62216">
          <w:rPr>
            <w:rStyle w:val="a5"/>
            <w:rPrChange w:id="630" w:author="凡 张" w:date="2019-05-26T07:05:00Z">
              <w:rPr>
                <w:rStyle w:val="a5"/>
              </w:rPr>
            </w:rPrChange>
          </w:rPr>
          <w:t>实物系统校准</w:t>
        </w:r>
        <w:r w:rsidRPr="00D62216">
          <w:rPr>
            <w:webHidden/>
            <w:rPrChange w:id="631" w:author="凡 张" w:date="2019-05-26T07:05:00Z">
              <w:rPr>
                <w:webHidden/>
              </w:rPr>
            </w:rPrChange>
          </w:rPr>
          <w:tab/>
        </w:r>
        <w:r w:rsidRPr="00D62216">
          <w:rPr>
            <w:webHidden/>
            <w:rPrChange w:id="632" w:author="凡 张" w:date="2019-05-26T07:05:00Z">
              <w:rPr>
                <w:webHidden/>
              </w:rPr>
            </w:rPrChange>
          </w:rPr>
          <w:fldChar w:fldCharType="begin"/>
        </w:r>
        <w:r w:rsidRPr="00D62216">
          <w:rPr>
            <w:webHidden/>
            <w:rPrChange w:id="633" w:author="凡 张" w:date="2019-05-26T07:05:00Z">
              <w:rPr>
                <w:webHidden/>
              </w:rPr>
            </w:rPrChange>
          </w:rPr>
          <w:instrText xml:space="preserve"> PAGEREF _Toc9746651 \h </w:instrText>
        </w:r>
        <w:r w:rsidRPr="00D62216">
          <w:rPr>
            <w:webHidden/>
            <w:rPrChange w:id="634" w:author="凡 张" w:date="2019-05-26T07:05:00Z">
              <w:rPr>
                <w:webHidden/>
              </w:rPr>
            </w:rPrChange>
          </w:rPr>
        </w:r>
      </w:ins>
      <w:r w:rsidRPr="00D62216">
        <w:rPr>
          <w:webHidden/>
          <w:rPrChange w:id="635" w:author="凡 张" w:date="2019-05-26T07:05:00Z">
            <w:rPr>
              <w:webHidden/>
            </w:rPr>
          </w:rPrChange>
        </w:rPr>
        <w:fldChar w:fldCharType="separate"/>
      </w:r>
      <w:ins w:id="636" w:author="凡 张" w:date="2019-05-26T07:03:00Z">
        <w:r w:rsidRPr="00D62216">
          <w:rPr>
            <w:webHidden/>
            <w:rPrChange w:id="637" w:author="凡 张" w:date="2019-05-26T07:05:00Z">
              <w:rPr>
                <w:webHidden/>
              </w:rPr>
            </w:rPrChange>
          </w:rPr>
          <w:t>11</w:t>
        </w:r>
        <w:r w:rsidRPr="00D62216">
          <w:rPr>
            <w:webHidden/>
            <w:rPrChange w:id="638" w:author="凡 张" w:date="2019-05-26T07:05:00Z">
              <w:rPr>
                <w:webHidden/>
              </w:rPr>
            </w:rPrChange>
          </w:rPr>
          <w:fldChar w:fldCharType="end"/>
        </w:r>
        <w:r w:rsidRPr="00D62216">
          <w:rPr>
            <w:rStyle w:val="a5"/>
            <w:rPrChange w:id="639" w:author="凡 张" w:date="2019-05-26T07:05:00Z">
              <w:rPr>
                <w:rStyle w:val="a5"/>
              </w:rPr>
            </w:rPrChange>
          </w:rPr>
          <w:fldChar w:fldCharType="end"/>
        </w:r>
      </w:ins>
    </w:p>
    <w:p w:rsidR="00C127FF" w:rsidRPr="00D62216" w:rsidRDefault="00C127FF">
      <w:pPr>
        <w:pStyle w:val="TOC2"/>
        <w:rPr>
          <w:ins w:id="640" w:author="凡 张" w:date="2019-05-26T07:03:00Z"/>
          <w:rFonts w:eastAsiaTheme="minorEastAsia"/>
          <w:noProof/>
          <w:szCs w:val="22"/>
          <w:rPrChange w:id="641" w:author="凡 张" w:date="2019-05-26T07:05:00Z">
            <w:rPr>
              <w:ins w:id="642" w:author="凡 张" w:date="2019-05-26T07:03:00Z"/>
              <w:rFonts w:asciiTheme="minorHAnsi" w:eastAsiaTheme="minorEastAsia" w:hAnsiTheme="minorHAnsi" w:cstheme="minorBidi"/>
              <w:noProof/>
              <w:szCs w:val="22"/>
            </w:rPr>
          </w:rPrChange>
        </w:rPr>
      </w:pPr>
      <w:ins w:id="643" w:author="凡 张" w:date="2019-05-26T07:03:00Z">
        <w:r w:rsidRPr="00D62216">
          <w:rPr>
            <w:rStyle w:val="a5"/>
            <w:noProof/>
            <w:rPrChange w:id="644" w:author="凡 张" w:date="2019-05-26T07:05:00Z">
              <w:rPr>
                <w:rStyle w:val="a5"/>
                <w:noProof/>
              </w:rPr>
            </w:rPrChange>
          </w:rPr>
          <w:fldChar w:fldCharType="begin"/>
        </w:r>
        <w:r w:rsidRPr="00D62216">
          <w:rPr>
            <w:rStyle w:val="a5"/>
            <w:noProof/>
            <w:rPrChange w:id="645" w:author="凡 张" w:date="2019-05-26T07:05:00Z">
              <w:rPr>
                <w:rStyle w:val="a5"/>
                <w:noProof/>
              </w:rPr>
            </w:rPrChange>
          </w:rPr>
          <w:instrText xml:space="preserve"> </w:instrText>
        </w:r>
        <w:r w:rsidRPr="00D62216">
          <w:rPr>
            <w:noProof/>
            <w:rPrChange w:id="646" w:author="凡 张" w:date="2019-05-26T07:05:00Z">
              <w:rPr>
                <w:noProof/>
              </w:rPr>
            </w:rPrChange>
          </w:rPr>
          <w:instrText>HYPERLINK \l "_Toc9746652"</w:instrText>
        </w:r>
        <w:r w:rsidRPr="00D62216">
          <w:rPr>
            <w:rStyle w:val="a5"/>
            <w:noProof/>
            <w:rPrChange w:id="647" w:author="凡 张" w:date="2019-05-26T07:05:00Z">
              <w:rPr>
                <w:rStyle w:val="a5"/>
                <w:noProof/>
              </w:rPr>
            </w:rPrChange>
          </w:rPr>
          <w:instrText xml:space="preserve"> </w:instrText>
        </w:r>
        <w:r w:rsidRPr="00D62216">
          <w:rPr>
            <w:rStyle w:val="a5"/>
            <w:noProof/>
            <w:rPrChange w:id="648" w:author="凡 张" w:date="2019-05-26T07:05:00Z">
              <w:rPr>
                <w:rStyle w:val="a5"/>
                <w:noProof/>
              </w:rPr>
            </w:rPrChange>
          </w:rPr>
        </w:r>
        <w:r w:rsidRPr="00D62216">
          <w:rPr>
            <w:rStyle w:val="a5"/>
            <w:noProof/>
            <w:rPrChange w:id="649" w:author="凡 张" w:date="2019-05-26T07:05:00Z">
              <w:rPr>
                <w:rStyle w:val="a5"/>
                <w:noProof/>
              </w:rPr>
            </w:rPrChange>
          </w:rPr>
          <w:fldChar w:fldCharType="separate"/>
        </w:r>
        <w:r w:rsidRPr="00D62216">
          <w:rPr>
            <w:rStyle w:val="a5"/>
            <w:noProof/>
            <w:rPrChange w:id="650" w:author="凡 张" w:date="2019-05-26T07:05:00Z">
              <w:rPr>
                <w:rStyle w:val="a5"/>
                <w:noProof/>
              </w:rPr>
            </w:rPrChange>
          </w:rPr>
          <w:t>3.1</w:t>
        </w:r>
        <w:r w:rsidRPr="00D62216">
          <w:rPr>
            <w:rFonts w:eastAsiaTheme="minorEastAsia"/>
            <w:noProof/>
            <w:szCs w:val="22"/>
            <w:rPrChange w:id="651" w:author="凡 张" w:date="2019-05-26T07:05:00Z">
              <w:rPr>
                <w:rFonts w:asciiTheme="minorHAnsi" w:eastAsiaTheme="minorEastAsia" w:hAnsiTheme="minorHAnsi" w:cstheme="minorBidi"/>
                <w:noProof/>
                <w:szCs w:val="22"/>
              </w:rPr>
            </w:rPrChange>
          </w:rPr>
          <w:tab/>
        </w:r>
        <w:r w:rsidRPr="00D62216">
          <w:rPr>
            <w:rStyle w:val="a5"/>
            <w:noProof/>
            <w:rPrChange w:id="652" w:author="凡 张" w:date="2019-05-26T07:05:00Z">
              <w:rPr>
                <w:rStyle w:val="a5"/>
                <w:noProof/>
              </w:rPr>
            </w:rPrChange>
          </w:rPr>
          <w:t>非线性校准原理</w:t>
        </w:r>
        <w:r w:rsidRPr="00D62216">
          <w:rPr>
            <w:noProof/>
            <w:webHidden/>
            <w:rPrChange w:id="653" w:author="凡 张" w:date="2019-05-26T07:05:00Z">
              <w:rPr>
                <w:noProof/>
                <w:webHidden/>
              </w:rPr>
            </w:rPrChange>
          </w:rPr>
          <w:tab/>
        </w:r>
        <w:r w:rsidRPr="00D62216">
          <w:rPr>
            <w:noProof/>
            <w:webHidden/>
            <w:rPrChange w:id="654" w:author="凡 张" w:date="2019-05-26T07:05:00Z">
              <w:rPr>
                <w:noProof/>
                <w:webHidden/>
              </w:rPr>
            </w:rPrChange>
          </w:rPr>
          <w:fldChar w:fldCharType="begin"/>
        </w:r>
        <w:r w:rsidRPr="00D62216">
          <w:rPr>
            <w:noProof/>
            <w:webHidden/>
            <w:rPrChange w:id="655" w:author="凡 张" w:date="2019-05-26T07:05:00Z">
              <w:rPr>
                <w:noProof/>
                <w:webHidden/>
              </w:rPr>
            </w:rPrChange>
          </w:rPr>
          <w:instrText xml:space="preserve"> PAGEREF _Toc9746652 \h </w:instrText>
        </w:r>
        <w:r w:rsidRPr="00D62216">
          <w:rPr>
            <w:noProof/>
            <w:webHidden/>
            <w:rPrChange w:id="656" w:author="凡 张" w:date="2019-05-26T07:05:00Z">
              <w:rPr>
                <w:noProof/>
                <w:webHidden/>
              </w:rPr>
            </w:rPrChange>
          </w:rPr>
        </w:r>
      </w:ins>
      <w:r w:rsidRPr="00D62216">
        <w:rPr>
          <w:noProof/>
          <w:webHidden/>
          <w:rPrChange w:id="657" w:author="凡 张" w:date="2019-05-26T07:05:00Z">
            <w:rPr>
              <w:noProof/>
              <w:webHidden/>
            </w:rPr>
          </w:rPrChange>
        </w:rPr>
        <w:fldChar w:fldCharType="separate"/>
      </w:r>
      <w:ins w:id="658" w:author="凡 张" w:date="2019-05-26T07:03:00Z">
        <w:r w:rsidRPr="00D62216">
          <w:rPr>
            <w:noProof/>
            <w:webHidden/>
            <w:rPrChange w:id="659" w:author="凡 张" w:date="2019-05-26T07:05:00Z">
              <w:rPr>
                <w:noProof/>
                <w:webHidden/>
              </w:rPr>
            </w:rPrChange>
          </w:rPr>
          <w:t>11</w:t>
        </w:r>
        <w:r w:rsidRPr="00D62216">
          <w:rPr>
            <w:noProof/>
            <w:webHidden/>
            <w:rPrChange w:id="660" w:author="凡 张" w:date="2019-05-26T07:05:00Z">
              <w:rPr>
                <w:noProof/>
                <w:webHidden/>
              </w:rPr>
            </w:rPrChange>
          </w:rPr>
          <w:fldChar w:fldCharType="end"/>
        </w:r>
        <w:r w:rsidRPr="00D62216">
          <w:rPr>
            <w:rStyle w:val="a5"/>
            <w:noProof/>
            <w:rPrChange w:id="661" w:author="凡 张" w:date="2019-05-26T07:05:00Z">
              <w:rPr>
                <w:rStyle w:val="a5"/>
                <w:noProof/>
              </w:rPr>
            </w:rPrChange>
          </w:rPr>
          <w:fldChar w:fldCharType="end"/>
        </w:r>
      </w:ins>
    </w:p>
    <w:p w:rsidR="00C127FF" w:rsidRPr="00D62216" w:rsidRDefault="00C127FF">
      <w:pPr>
        <w:pStyle w:val="TOC2"/>
        <w:rPr>
          <w:ins w:id="662" w:author="凡 张" w:date="2019-05-26T07:03:00Z"/>
          <w:rFonts w:eastAsiaTheme="minorEastAsia"/>
          <w:noProof/>
          <w:szCs w:val="22"/>
          <w:rPrChange w:id="663" w:author="凡 张" w:date="2019-05-26T07:05:00Z">
            <w:rPr>
              <w:ins w:id="664" w:author="凡 张" w:date="2019-05-26T07:03:00Z"/>
              <w:rFonts w:asciiTheme="minorHAnsi" w:eastAsiaTheme="minorEastAsia" w:hAnsiTheme="minorHAnsi" w:cstheme="minorBidi"/>
              <w:noProof/>
              <w:szCs w:val="22"/>
            </w:rPr>
          </w:rPrChange>
        </w:rPr>
      </w:pPr>
      <w:ins w:id="665" w:author="凡 张" w:date="2019-05-26T07:03:00Z">
        <w:r w:rsidRPr="00D62216">
          <w:rPr>
            <w:rStyle w:val="a5"/>
            <w:noProof/>
            <w:rPrChange w:id="666" w:author="凡 张" w:date="2019-05-26T07:05:00Z">
              <w:rPr>
                <w:rStyle w:val="a5"/>
                <w:noProof/>
              </w:rPr>
            </w:rPrChange>
          </w:rPr>
          <w:fldChar w:fldCharType="begin"/>
        </w:r>
        <w:r w:rsidRPr="00D62216">
          <w:rPr>
            <w:rStyle w:val="a5"/>
            <w:noProof/>
            <w:rPrChange w:id="667" w:author="凡 张" w:date="2019-05-26T07:05:00Z">
              <w:rPr>
                <w:rStyle w:val="a5"/>
                <w:noProof/>
              </w:rPr>
            </w:rPrChange>
          </w:rPr>
          <w:instrText xml:space="preserve"> </w:instrText>
        </w:r>
        <w:r w:rsidRPr="00D62216">
          <w:rPr>
            <w:noProof/>
            <w:rPrChange w:id="668" w:author="凡 张" w:date="2019-05-26T07:05:00Z">
              <w:rPr>
                <w:noProof/>
              </w:rPr>
            </w:rPrChange>
          </w:rPr>
          <w:instrText>HYPERLINK \l "_Toc9746653"</w:instrText>
        </w:r>
        <w:r w:rsidRPr="00D62216">
          <w:rPr>
            <w:rStyle w:val="a5"/>
            <w:noProof/>
            <w:rPrChange w:id="669" w:author="凡 张" w:date="2019-05-26T07:05:00Z">
              <w:rPr>
                <w:rStyle w:val="a5"/>
                <w:noProof/>
              </w:rPr>
            </w:rPrChange>
          </w:rPr>
          <w:instrText xml:space="preserve"> </w:instrText>
        </w:r>
        <w:r w:rsidRPr="00D62216">
          <w:rPr>
            <w:rStyle w:val="a5"/>
            <w:noProof/>
            <w:rPrChange w:id="670" w:author="凡 张" w:date="2019-05-26T07:05:00Z">
              <w:rPr>
                <w:rStyle w:val="a5"/>
                <w:noProof/>
              </w:rPr>
            </w:rPrChange>
          </w:rPr>
        </w:r>
        <w:r w:rsidRPr="00D62216">
          <w:rPr>
            <w:rStyle w:val="a5"/>
            <w:noProof/>
            <w:rPrChange w:id="671" w:author="凡 张" w:date="2019-05-26T07:05:00Z">
              <w:rPr>
                <w:rStyle w:val="a5"/>
                <w:noProof/>
              </w:rPr>
            </w:rPrChange>
          </w:rPr>
          <w:fldChar w:fldCharType="separate"/>
        </w:r>
        <w:r w:rsidRPr="00D62216">
          <w:rPr>
            <w:rStyle w:val="a5"/>
            <w:noProof/>
            <w:rPrChange w:id="672" w:author="凡 张" w:date="2019-05-26T07:05:00Z">
              <w:rPr>
                <w:rStyle w:val="a5"/>
                <w:noProof/>
              </w:rPr>
            </w:rPrChange>
          </w:rPr>
          <w:t>3.2</w:t>
        </w:r>
        <w:r w:rsidRPr="00D62216">
          <w:rPr>
            <w:rFonts w:eastAsiaTheme="minorEastAsia"/>
            <w:noProof/>
            <w:szCs w:val="22"/>
            <w:rPrChange w:id="673" w:author="凡 张" w:date="2019-05-26T07:05:00Z">
              <w:rPr>
                <w:rFonts w:asciiTheme="minorHAnsi" w:eastAsiaTheme="minorEastAsia" w:hAnsiTheme="minorHAnsi" w:cstheme="minorBidi"/>
                <w:noProof/>
                <w:szCs w:val="22"/>
              </w:rPr>
            </w:rPrChange>
          </w:rPr>
          <w:tab/>
        </w:r>
        <w:r w:rsidRPr="00D62216">
          <w:rPr>
            <w:rStyle w:val="a5"/>
            <w:noProof/>
            <w:rPrChange w:id="674" w:author="凡 张" w:date="2019-05-26T07:05:00Z">
              <w:rPr>
                <w:rStyle w:val="a5"/>
                <w:noProof/>
              </w:rPr>
            </w:rPrChange>
          </w:rPr>
          <w:t>线性校准原理</w:t>
        </w:r>
        <w:r w:rsidRPr="00D62216">
          <w:rPr>
            <w:noProof/>
            <w:webHidden/>
            <w:rPrChange w:id="675" w:author="凡 张" w:date="2019-05-26T07:05:00Z">
              <w:rPr>
                <w:noProof/>
                <w:webHidden/>
              </w:rPr>
            </w:rPrChange>
          </w:rPr>
          <w:tab/>
        </w:r>
        <w:r w:rsidRPr="00D62216">
          <w:rPr>
            <w:noProof/>
            <w:webHidden/>
            <w:rPrChange w:id="676" w:author="凡 张" w:date="2019-05-26T07:05:00Z">
              <w:rPr>
                <w:noProof/>
                <w:webHidden/>
              </w:rPr>
            </w:rPrChange>
          </w:rPr>
          <w:fldChar w:fldCharType="begin"/>
        </w:r>
        <w:r w:rsidRPr="00D62216">
          <w:rPr>
            <w:noProof/>
            <w:webHidden/>
            <w:rPrChange w:id="677" w:author="凡 张" w:date="2019-05-26T07:05:00Z">
              <w:rPr>
                <w:noProof/>
                <w:webHidden/>
              </w:rPr>
            </w:rPrChange>
          </w:rPr>
          <w:instrText xml:space="preserve"> PAGEREF _Toc9746653 \h </w:instrText>
        </w:r>
        <w:r w:rsidRPr="00D62216">
          <w:rPr>
            <w:noProof/>
            <w:webHidden/>
            <w:rPrChange w:id="678" w:author="凡 张" w:date="2019-05-26T07:05:00Z">
              <w:rPr>
                <w:noProof/>
                <w:webHidden/>
              </w:rPr>
            </w:rPrChange>
          </w:rPr>
        </w:r>
      </w:ins>
      <w:r w:rsidRPr="00D62216">
        <w:rPr>
          <w:noProof/>
          <w:webHidden/>
          <w:rPrChange w:id="679" w:author="凡 张" w:date="2019-05-26T07:05:00Z">
            <w:rPr>
              <w:noProof/>
              <w:webHidden/>
            </w:rPr>
          </w:rPrChange>
        </w:rPr>
        <w:fldChar w:fldCharType="separate"/>
      </w:r>
      <w:ins w:id="680" w:author="凡 张" w:date="2019-05-26T07:03:00Z">
        <w:r w:rsidRPr="00D62216">
          <w:rPr>
            <w:noProof/>
            <w:webHidden/>
            <w:rPrChange w:id="681" w:author="凡 张" w:date="2019-05-26T07:05:00Z">
              <w:rPr>
                <w:noProof/>
                <w:webHidden/>
              </w:rPr>
            </w:rPrChange>
          </w:rPr>
          <w:t>13</w:t>
        </w:r>
        <w:r w:rsidRPr="00D62216">
          <w:rPr>
            <w:noProof/>
            <w:webHidden/>
            <w:rPrChange w:id="682" w:author="凡 张" w:date="2019-05-26T07:05:00Z">
              <w:rPr>
                <w:noProof/>
                <w:webHidden/>
              </w:rPr>
            </w:rPrChange>
          </w:rPr>
          <w:fldChar w:fldCharType="end"/>
        </w:r>
        <w:r w:rsidRPr="00D62216">
          <w:rPr>
            <w:rStyle w:val="a5"/>
            <w:noProof/>
            <w:rPrChange w:id="683" w:author="凡 张" w:date="2019-05-26T07:05:00Z">
              <w:rPr>
                <w:rStyle w:val="a5"/>
                <w:noProof/>
              </w:rPr>
            </w:rPrChange>
          </w:rPr>
          <w:fldChar w:fldCharType="end"/>
        </w:r>
      </w:ins>
    </w:p>
    <w:p w:rsidR="00C127FF" w:rsidRPr="00D62216" w:rsidRDefault="00C127FF">
      <w:pPr>
        <w:pStyle w:val="TOC2"/>
        <w:rPr>
          <w:ins w:id="684" w:author="凡 张" w:date="2019-05-26T07:03:00Z"/>
          <w:rFonts w:eastAsiaTheme="minorEastAsia"/>
          <w:noProof/>
          <w:szCs w:val="22"/>
          <w:rPrChange w:id="685" w:author="凡 张" w:date="2019-05-26T07:05:00Z">
            <w:rPr>
              <w:ins w:id="686" w:author="凡 张" w:date="2019-05-26T07:03:00Z"/>
              <w:rFonts w:asciiTheme="minorHAnsi" w:eastAsiaTheme="minorEastAsia" w:hAnsiTheme="minorHAnsi" w:cstheme="minorBidi"/>
              <w:noProof/>
              <w:szCs w:val="22"/>
            </w:rPr>
          </w:rPrChange>
        </w:rPr>
      </w:pPr>
      <w:ins w:id="687" w:author="凡 张" w:date="2019-05-26T07:03:00Z">
        <w:r w:rsidRPr="00D62216">
          <w:rPr>
            <w:rStyle w:val="a5"/>
            <w:noProof/>
            <w:rPrChange w:id="688" w:author="凡 张" w:date="2019-05-26T07:05:00Z">
              <w:rPr>
                <w:rStyle w:val="a5"/>
                <w:noProof/>
              </w:rPr>
            </w:rPrChange>
          </w:rPr>
          <w:fldChar w:fldCharType="begin"/>
        </w:r>
        <w:r w:rsidRPr="00D62216">
          <w:rPr>
            <w:rStyle w:val="a5"/>
            <w:noProof/>
            <w:rPrChange w:id="689" w:author="凡 张" w:date="2019-05-26T07:05:00Z">
              <w:rPr>
                <w:rStyle w:val="a5"/>
                <w:noProof/>
              </w:rPr>
            </w:rPrChange>
          </w:rPr>
          <w:instrText xml:space="preserve"> </w:instrText>
        </w:r>
        <w:r w:rsidRPr="00D62216">
          <w:rPr>
            <w:noProof/>
            <w:rPrChange w:id="690" w:author="凡 张" w:date="2019-05-26T07:05:00Z">
              <w:rPr>
                <w:noProof/>
              </w:rPr>
            </w:rPrChange>
          </w:rPr>
          <w:instrText>HYPERLINK \l "_Toc9746654"</w:instrText>
        </w:r>
        <w:r w:rsidRPr="00D62216">
          <w:rPr>
            <w:rStyle w:val="a5"/>
            <w:noProof/>
            <w:rPrChange w:id="691" w:author="凡 张" w:date="2019-05-26T07:05:00Z">
              <w:rPr>
                <w:rStyle w:val="a5"/>
                <w:noProof/>
              </w:rPr>
            </w:rPrChange>
          </w:rPr>
          <w:instrText xml:space="preserve"> </w:instrText>
        </w:r>
        <w:r w:rsidRPr="00D62216">
          <w:rPr>
            <w:rStyle w:val="a5"/>
            <w:noProof/>
            <w:rPrChange w:id="692" w:author="凡 张" w:date="2019-05-26T07:05:00Z">
              <w:rPr>
                <w:rStyle w:val="a5"/>
                <w:noProof/>
              </w:rPr>
            </w:rPrChange>
          </w:rPr>
        </w:r>
        <w:r w:rsidRPr="00D62216">
          <w:rPr>
            <w:rStyle w:val="a5"/>
            <w:noProof/>
            <w:rPrChange w:id="693" w:author="凡 张" w:date="2019-05-26T07:05:00Z">
              <w:rPr>
                <w:rStyle w:val="a5"/>
                <w:noProof/>
              </w:rPr>
            </w:rPrChange>
          </w:rPr>
          <w:fldChar w:fldCharType="separate"/>
        </w:r>
        <w:r w:rsidRPr="00D62216">
          <w:rPr>
            <w:rStyle w:val="a5"/>
            <w:noProof/>
            <w:rPrChange w:id="694" w:author="凡 张" w:date="2019-05-26T07:05:00Z">
              <w:rPr>
                <w:rStyle w:val="a5"/>
                <w:noProof/>
              </w:rPr>
            </w:rPrChange>
          </w:rPr>
          <w:t>3.3</w:t>
        </w:r>
        <w:r w:rsidRPr="00D62216">
          <w:rPr>
            <w:rFonts w:eastAsiaTheme="minorEastAsia"/>
            <w:noProof/>
            <w:szCs w:val="22"/>
            <w:rPrChange w:id="695" w:author="凡 张" w:date="2019-05-26T07:05:00Z">
              <w:rPr>
                <w:rFonts w:asciiTheme="minorHAnsi" w:eastAsiaTheme="minorEastAsia" w:hAnsiTheme="minorHAnsi" w:cstheme="minorBidi"/>
                <w:noProof/>
                <w:szCs w:val="22"/>
              </w:rPr>
            </w:rPrChange>
          </w:rPr>
          <w:tab/>
        </w:r>
        <w:r w:rsidRPr="00D62216">
          <w:rPr>
            <w:rStyle w:val="a5"/>
            <w:noProof/>
            <w:rPrChange w:id="696" w:author="凡 张" w:date="2019-05-26T07:05:00Z">
              <w:rPr>
                <w:rStyle w:val="a5"/>
                <w:noProof/>
              </w:rPr>
            </w:rPrChange>
          </w:rPr>
          <w:t>莫尔波长与相位</w:t>
        </w:r>
        <w:r w:rsidRPr="00D62216">
          <w:rPr>
            <w:rStyle w:val="a5"/>
            <w:noProof/>
            <w:rPrChange w:id="697" w:author="凡 张" w:date="2019-05-26T07:05:00Z">
              <w:rPr>
                <w:rStyle w:val="a5"/>
                <w:noProof/>
              </w:rPr>
            </w:rPrChange>
          </w:rPr>
          <w:t>-</w:t>
        </w:r>
        <w:r w:rsidRPr="00D62216">
          <w:rPr>
            <w:rStyle w:val="a5"/>
            <w:noProof/>
            <w:rPrChange w:id="698" w:author="凡 张" w:date="2019-05-26T07:05:00Z">
              <w:rPr>
                <w:rStyle w:val="a5"/>
                <w:noProof/>
              </w:rPr>
            </w:rPrChange>
          </w:rPr>
          <w:t>高度转换</w:t>
        </w:r>
        <w:r w:rsidRPr="00D62216">
          <w:rPr>
            <w:noProof/>
            <w:webHidden/>
            <w:rPrChange w:id="699" w:author="凡 张" w:date="2019-05-26T07:05:00Z">
              <w:rPr>
                <w:noProof/>
                <w:webHidden/>
              </w:rPr>
            </w:rPrChange>
          </w:rPr>
          <w:tab/>
        </w:r>
        <w:r w:rsidRPr="00D62216">
          <w:rPr>
            <w:noProof/>
            <w:webHidden/>
            <w:rPrChange w:id="700" w:author="凡 张" w:date="2019-05-26T07:05:00Z">
              <w:rPr>
                <w:noProof/>
                <w:webHidden/>
              </w:rPr>
            </w:rPrChange>
          </w:rPr>
          <w:fldChar w:fldCharType="begin"/>
        </w:r>
        <w:r w:rsidRPr="00D62216">
          <w:rPr>
            <w:noProof/>
            <w:webHidden/>
            <w:rPrChange w:id="701" w:author="凡 张" w:date="2019-05-26T07:05:00Z">
              <w:rPr>
                <w:noProof/>
                <w:webHidden/>
              </w:rPr>
            </w:rPrChange>
          </w:rPr>
          <w:instrText xml:space="preserve"> PAGEREF _Toc9746654 \h </w:instrText>
        </w:r>
        <w:r w:rsidRPr="00D62216">
          <w:rPr>
            <w:noProof/>
            <w:webHidden/>
            <w:rPrChange w:id="702" w:author="凡 张" w:date="2019-05-26T07:05:00Z">
              <w:rPr>
                <w:noProof/>
                <w:webHidden/>
              </w:rPr>
            </w:rPrChange>
          </w:rPr>
        </w:r>
      </w:ins>
      <w:r w:rsidRPr="00D62216">
        <w:rPr>
          <w:noProof/>
          <w:webHidden/>
          <w:rPrChange w:id="703" w:author="凡 张" w:date="2019-05-26T07:05:00Z">
            <w:rPr>
              <w:noProof/>
              <w:webHidden/>
            </w:rPr>
          </w:rPrChange>
        </w:rPr>
        <w:fldChar w:fldCharType="separate"/>
      </w:r>
      <w:ins w:id="704" w:author="凡 张" w:date="2019-05-26T07:03:00Z">
        <w:r w:rsidRPr="00D62216">
          <w:rPr>
            <w:noProof/>
            <w:webHidden/>
            <w:rPrChange w:id="705" w:author="凡 张" w:date="2019-05-26T07:05:00Z">
              <w:rPr>
                <w:noProof/>
                <w:webHidden/>
              </w:rPr>
            </w:rPrChange>
          </w:rPr>
          <w:t>13</w:t>
        </w:r>
        <w:r w:rsidRPr="00D62216">
          <w:rPr>
            <w:noProof/>
            <w:webHidden/>
            <w:rPrChange w:id="706" w:author="凡 张" w:date="2019-05-26T07:05:00Z">
              <w:rPr>
                <w:noProof/>
                <w:webHidden/>
              </w:rPr>
            </w:rPrChange>
          </w:rPr>
          <w:fldChar w:fldCharType="end"/>
        </w:r>
        <w:r w:rsidRPr="00D62216">
          <w:rPr>
            <w:rStyle w:val="a5"/>
            <w:noProof/>
            <w:rPrChange w:id="707" w:author="凡 张" w:date="2019-05-26T07:05:00Z">
              <w:rPr>
                <w:rStyle w:val="a5"/>
                <w:noProof/>
              </w:rPr>
            </w:rPrChange>
          </w:rPr>
          <w:fldChar w:fldCharType="end"/>
        </w:r>
      </w:ins>
    </w:p>
    <w:p w:rsidR="00C127FF" w:rsidRPr="00D62216" w:rsidRDefault="00C127FF">
      <w:pPr>
        <w:pStyle w:val="TOC2"/>
        <w:rPr>
          <w:ins w:id="708" w:author="凡 张" w:date="2019-05-26T07:03:00Z"/>
          <w:rFonts w:eastAsiaTheme="minorEastAsia"/>
          <w:noProof/>
          <w:szCs w:val="22"/>
          <w:rPrChange w:id="709" w:author="凡 张" w:date="2019-05-26T07:05:00Z">
            <w:rPr>
              <w:ins w:id="710" w:author="凡 张" w:date="2019-05-26T07:03:00Z"/>
              <w:rFonts w:asciiTheme="minorHAnsi" w:eastAsiaTheme="minorEastAsia" w:hAnsiTheme="minorHAnsi" w:cstheme="minorBidi"/>
              <w:noProof/>
              <w:szCs w:val="22"/>
            </w:rPr>
          </w:rPrChange>
        </w:rPr>
      </w:pPr>
      <w:ins w:id="711" w:author="凡 张" w:date="2019-05-26T07:03:00Z">
        <w:r w:rsidRPr="00D62216">
          <w:rPr>
            <w:rStyle w:val="a5"/>
            <w:noProof/>
            <w:rPrChange w:id="712" w:author="凡 张" w:date="2019-05-26T07:05:00Z">
              <w:rPr>
                <w:rStyle w:val="a5"/>
                <w:noProof/>
              </w:rPr>
            </w:rPrChange>
          </w:rPr>
          <w:fldChar w:fldCharType="begin"/>
        </w:r>
        <w:r w:rsidRPr="00D62216">
          <w:rPr>
            <w:rStyle w:val="a5"/>
            <w:noProof/>
            <w:rPrChange w:id="713" w:author="凡 张" w:date="2019-05-26T07:05:00Z">
              <w:rPr>
                <w:rStyle w:val="a5"/>
                <w:noProof/>
              </w:rPr>
            </w:rPrChange>
          </w:rPr>
          <w:instrText xml:space="preserve"> </w:instrText>
        </w:r>
        <w:r w:rsidRPr="00D62216">
          <w:rPr>
            <w:noProof/>
            <w:rPrChange w:id="714" w:author="凡 张" w:date="2019-05-26T07:05:00Z">
              <w:rPr>
                <w:noProof/>
              </w:rPr>
            </w:rPrChange>
          </w:rPr>
          <w:instrText>HYPERLINK \l "_Toc9746655"</w:instrText>
        </w:r>
        <w:r w:rsidRPr="00D62216">
          <w:rPr>
            <w:rStyle w:val="a5"/>
            <w:noProof/>
            <w:rPrChange w:id="715" w:author="凡 张" w:date="2019-05-26T07:05:00Z">
              <w:rPr>
                <w:rStyle w:val="a5"/>
                <w:noProof/>
              </w:rPr>
            </w:rPrChange>
          </w:rPr>
          <w:instrText xml:space="preserve"> </w:instrText>
        </w:r>
        <w:r w:rsidRPr="00D62216">
          <w:rPr>
            <w:rStyle w:val="a5"/>
            <w:noProof/>
            <w:rPrChange w:id="716" w:author="凡 张" w:date="2019-05-26T07:05:00Z">
              <w:rPr>
                <w:rStyle w:val="a5"/>
                <w:noProof/>
              </w:rPr>
            </w:rPrChange>
          </w:rPr>
        </w:r>
        <w:r w:rsidRPr="00D62216">
          <w:rPr>
            <w:rStyle w:val="a5"/>
            <w:noProof/>
            <w:rPrChange w:id="717" w:author="凡 张" w:date="2019-05-26T07:05:00Z">
              <w:rPr>
                <w:rStyle w:val="a5"/>
                <w:noProof/>
              </w:rPr>
            </w:rPrChange>
          </w:rPr>
          <w:fldChar w:fldCharType="separate"/>
        </w:r>
        <w:r w:rsidRPr="00D62216">
          <w:rPr>
            <w:rStyle w:val="a5"/>
            <w:noProof/>
            <w:rPrChange w:id="718" w:author="凡 张" w:date="2019-05-26T07:05:00Z">
              <w:rPr>
                <w:rStyle w:val="a5"/>
                <w:noProof/>
              </w:rPr>
            </w:rPrChange>
          </w:rPr>
          <w:t>3.4</w:t>
        </w:r>
        <w:r w:rsidRPr="00D62216">
          <w:rPr>
            <w:rFonts w:eastAsiaTheme="minorEastAsia"/>
            <w:noProof/>
            <w:szCs w:val="22"/>
            <w:rPrChange w:id="719" w:author="凡 张" w:date="2019-05-26T07:05:00Z">
              <w:rPr>
                <w:rFonts w:asciiTheme="minorHAnsi" w:eastAsiaTheme="minorEastAsia" w:hAnsiTheme="minorHAnsi" w:cstheme="minorBidi"/>
                <w:noProof/>
                <w:szCs w:val="22"/>
              </w:rPr>
            </w:rPrChange>
          </w:rPr>
          <w:tab/>
        </w:r>
        <w:r w:rsidRPr="00D62216">
          <w:rPr>
            <w:rStyle w:val="a5"/>
            <w:noProof/>
            <w:rPrChange w:id="720" w:author="凡 张" w:date="2019-05-26T07:05:00Z">
              <w:rPr>
                <w:rStyle w:val="a5"/>
                <w:noProof/>
              </w:rPr>
            </w:rPrChange>
          </w:rPr>
          <w:t>线性校准过程</w:t>
        </w:r>
        <w:r w:rsidRPr="00D62216">
          <w:rPr>
            <w:noProof/>
            <w:webHidden/>
            <w:rPrChange w:id="721" w:author="凡 张" w:date="2019-05-26T07:05:00Z">
              <w:rPr>
                <w:noProof/>
                <w:webHidden/>
              </w:rPr>
            </w:rPrChange>
          </w:rPr>
          <w:tab/>
        </w:r>
        <w:r w:rsidRPr="00D62216">
          <w:rPr>
            <w:noProof/>
            <w:webHidden/>
            <w:rPrChange w:id="722" w:author="凡 张" w:date="2019-05-26T07:05:00Z">
              <w:rPr>
                <w:noProof/>
                <w:webHidden/>
              </w:rPr>
            </w:rPrChange>
          </w:rPr>
          <w:fldChar w:fldCharType="begin"/>
        </w:r>
        <w:r w:rsidRPr="00D62216">
          <w:rPr>
            <w:noProof/>
            <w:webHidden/>
            <w:rPrChange w:id="723" w:author="凡 张" w:date="2019-05-26T07:05:00Z">
              <w:rPr>
                <w:noProof/>
                <w:webHidden/>
              </w:rPr>
            </w:rPrChange>
          </w:rPr>
          <w:instrText xml:space="preserve"> PAGEREF _Toc9746655 \h </w:instrText>
        </w:r>
        <w:r w:rsidRPr="00D62216">
          <w:rPr>
            <w:noProof/>
            <w:webHidden/>
            <w:rPrChange w:id="724" w:author="凡 张" w:date="2019-05-26T07:05:00Z">
              <w:rPr>
                <w:noProof/>
                <w:webHidden/>
              </w:rPr>
            </w:rPrChange>
          </w:rPr>
        </w:r>
      </w:ins>
      <w:r w:rsidRPr="00D62216">
        <w:rPr>
          <w:noProof/>
          <w:webHidden/>
          <w:rPrChange w:id="725" w:author="凡 张" w:date="2019-05-26T07:05:00Z">
            <w:rPr>
              <w:noProof/>
              <w:webHidden/>
            </w:rPr>
          </w:rPrChange>
        </w:rPr>
        <w:fldChar w:fldCharType="separate"/>
      </w:r>
      <w:ins w:id="726" w:author="凡 张" w:date="2019-05-26T07:03:00Z">
        <w:r w:rsidRPr="00D62216">
          <w:rPr>
            <w:noProof/>
            <w:webHidden/>
            <w:rPrChange w:id="727" w:author="凡 张" w:date="2019-05-26T07:05:00Z">
              <w:rPr>
                <w:noProof/>
                <w:webHidden/>
              </w:rPr>
            </w:rPrChange>
          </w:rPr>
          <w:t>16</w:t>
        </w:r>
        <w:r w:rsidRPr="00D62216">
          <w:rPr>
            <w:noProof/>
            <w:webHidden/>
            <w:rPrChange w:id="728" w:author="凡 张" w:date="2019-05-26T07:05:00Z">
              <w:rPr>
                <w:noProof/>
                <w:webHidden/>
              </w:rPr>
            </w:rPrChange>
          </w:rPr>
          <w:fldChar w:fldCharType="end"/>
        </w:r>
        <w:r w:rsidRPr="00D62216">
          <w:rPr>
            <w:rStyle w:val="a5"/>
            <w:noProof/>
            <w:rPrChange w:id="729" w:author="凡 张" w:date="2019-05-26T07:05:00Z">
              <w:rPr>
                <w:rStyle w:val="a5"/>
                <w:noProof/>
              </w:rPr>
            </w:rPrChange>
          </w:rPr>
          <w:fldChar w:fldCharType="end"/>
        </w:r>
      </w:ins>
    </w:p>
    <w:p w:rsidR="00C127FF" w:rsidRPr="00D62216" w:rsidRDefault="00C127FF">
      <w:pPr>
        <w:pStyle w:val="TOC1"/>
        <w:tabs>
          <w:tab w:val="left" w:pos="420"/>
          <w:tab w:val="right" w:leader="dot" w:pos="8494"/>
        </w:tabs>
        <w:rPr>
          <w:ins w:id="730" w:author="凡 张" w:date="2019-05-26T07:03:00Z"/>
          <w:rFonts w:eastAsiaTheme="minorEastAsia"/>
          <w:b w:val="0"/>
          <w:sz w:val="21"/>
          <w:szCs w:val="22"/>
          <w:rPrChange w:id="731" w:author="凡 张" w:date="2019-05-26T07:05:00Z">
            <w:rPr>
              <w:ins w:id="732" w:author="凡 张" w:date="2019-05-26T07:03:00Z"/>
              <w:rFonts w:asciiTheme="minorHAnsi" w:eastAsiaTheme="minorEastAsia" w:hAnsiTheme="minorHAnsi" w:cstheme="minorBidi"/>
              <w:b w:val="0"/>
              <w:sz w:val="21"/>
              <w:szCs w:val="22"/>
            </w:rPr>
          </w:rPrChange>
        </w:rPr>
      </w:pPr>
      <w:ins w:id="733" w:author="凡 张" w:date="2019-05-26T07:03:00Z">
        <w:r w:rsidRPr="00D62216">
          <w:rPr>
            <w:rStyle w:val="a5"/>
            <w:rPrChange w:id="734" w:author="凡 张" w:date="2019-05-26T07:05:00Z">
              <w:rPr>
                <w:rStyle w:val="a5"/>
              </w:rPr>
            </w:rPrChange>
          </w:rPr>
          <w:fldChar w:fldCharType="begin"/>
        </w:r>
        <w:r w:rsidRPr="00D62216">
          <w:rPr>
            <w:rStyle w:val="a5"/>
            <w:rPrChange w:id="735" w:author="凡 张" w:date="2019-05-26T07:05:00Z">
              <w:rPr>
                <w:rStyle w:val="a5"/>
              </w:rPr>
            </w:rPrChange>
          </w:rPr>
          <w:instrText xml:space="preserve"> </w:instrText>
        </w:r>
        <w:r w:rsidRPr="00D62216">
          <w:rPr>
            <w:rPrChange w:id="736" w:author="凡 张" w:date="2019-05-26T07:05:00Z">
              <w:rPr/>
            </w:rPrChange>
          </w:rPr>
          <w:instrText>HYPERLINK \l "_Toc9746656"</w:instrText>
        </w:r>
        <w:r w:rsidRPr="00D62216">
          <w:rPr>
            <w:rStyle w:val="a5"/>
            <w:rPrChange w:id="737" w:author="凡 张" w:date="2019-05-26T07:05:00Z">
              <w:rPr>
                <w:rStyle w:val="a5"/>
              </w:rPr>
            </w:rPrChange>
          </w:rPr>
          <w:instrText xml:space="preserve"> </w:instrText>
        </w:r>
        <w:r w:rsidRPr="00D62216">
          <w:rPr>
            <w:rStyle w:val="a5"/>
            <w:rPrChange w:id="738" w:author="凡 张" w:date="2019-05-26T07:05:00Z">
              <w:rPr>
                <w:rStyle w:val="a5"/>
              </w:rPr>
            </w:rPrChange>
          </w:rPr>
        </w:r>
        <w:r w:rsidRPr="00D62216">
          <w:rPr>
            <w:rStyle w:val="a5"/>
            <w:rPrChange w:id="739" w:author="凡 张" w:date="2019-05-26T07:05:00Z">
              <w:rPr>
                <w:rStyle w:val="a5"/>
              </w:rPr>
            </w:rPrChange>
          </w:rPr>
          <w:fldChar w:fldCharType="separate"/>
        </w:r>
        <w:r w:rsidRPr="00D62216">
          <w:rPr>
            <w:rStyle w:val="a5"/>
            <w:rPrChange w:id="740" w:author="凡 张" w:date="2019-05-26T07:05:00Z">
              <w:rPr>
                <w:rStyle w:val="a5"/>
              </w:rPr>
            </w:rPrChange>
          </w:rPr>
          <w:t>4</w:t>
        </w:r>
        <w:r w:rsidRPr="00D62216">
          <w:rPr>
            <w:rFonts w:eastAsiaTheme="minorEastAsia"/>
            <w:b w:val="0"/>
            <w:sz w:val="21"/>
            <w:szCs w:val="22"/>
            <w:rPrChange w:id="741" w:author="凡 张" w:date="2019-05-26T07:05:00Z">
              <w:rPr>
                <w:rFonts w:asciiTheme="minorHAnsi" w:eastAsiaTheme="minorEastAsia" w:hAnsiTheme="minorHAnsi" w:cstheme="minorBidi"/>
                <w:b w:val="0"/>
                <w:sz w:val="21"/>
                <w:szCs w:val="22"/>
              </w:rPr>
            </w:rPrChange>
          </w:rPr>
          <w:tab/>
        </w:r>
        <w:r w:rsidRPr="00D62216">
          <w:rPr>
            <w:rStyle w:val="a5"/>
            <w:rPrChange w:id="742" w:author="凡 张" w:date="2019-05-26T07:05:00Z">
              <w:rPr>
                <w:rStyle w:val="a5"/>
              </w:rPr>
            </w:rPrChange>
          </w:rPr>
          <w:t>生成数字莫尔图样</w:t>
        </w:r>
        <w:r w:rsidRPr="00D62216">
          <w:rPr>
            <w:webHidden/>
            <w:rPrChange w:id="743" w:author="凡 张" w:date="2019-05-26T07:05:00Z">
              <w:rPr>
                <w:webHidden/>
              </w:rPr>
            </w:rPrChange>
          </w:rPr>
          <w:tab/>
        </w:r>
        <w:r w:rsidRPr="00D62216">
          <w:rPr>
            <w:webHidden/>
            <w:rPrChange w:id="744" w:author="凡 张" w:date="2019-05-26T07:05:00Z">
              <w:rPr>
                <w:webHidden/>
              </w:rPr>
            </w:rPrChange>
          </w:rPr>
          <w:fldChar w:fldCharType="begin"/>
        </w:r>
        <w:r w:rsidRPr="00D62216">
          <w:rPr>
            <w:webHidden/>
            <w:rPrChange w:id="745" w:author="凡 张" w:date="2019-05-26T07:05:00Z">
              <w:rPr>
                <w:webHidden/>
              </w:rPr>
            </w:rPrChange>
          </w:rPr>
          <w:instrText xml:space="preserve"> PAGEREF _Toc9746656 \h </w:instrText>
        </w:r>
        <w:r w:rsidRPr="00D62216">
          <w:rPr>
            <w:webHidden/>
            <w:rPrChange w:id="746" w:author="凡 张" w:date="2019-05-26T07:05:00Z">
              <w:rPr>
                <w:webHidden/>
              </w:rPr>
            </w:rPrChange>
          </w:rPr>
        </w:r>
      </w:ins>
      <w:r w:rsidRPr="00D62216">
        <w:rPr>
          <w:webHidden/>
          <w:rPrChange w:id="747" w:author="凡 张" w:date="2019-05-26T07:05:00Z">
            <w:rPr>
              <w:webHidden/>
            </w:rPr>
          </w:rPrChange>
        </w:rPr>
        <w:fldChar w:fldCharType="separate"/>
      </w:r>
      <w:ins w:id="748" w:author="凡 张" w:date="2019-05-26T07:03:00Z">
        <w:r w:rsidRPr="00D62216">
          <w:rPr>
            <w:webHidden/>
            <w:rPrChange w:id="749" w:author="凡 张" w:date="2019-05-26T07:05:00Z">
              <w:rPr>
                <w:webHidden/>
              </w:rPr>
            </w:rPrChange>
          </w:rPr>
          <w:t>19</w:t>
        </w:r>
        <w:r w:rsidRPr="00D62216">
          <w:rPr>
            <w:webHidden/>
            <w:rPrChange w:id="750" w:author="凡 张" w:date="2019-05-26T07:05:00Z">
              <w:rPr>
                <w:webHidden/>
              </w:rPr>
            </w:rPrChange>
          </w:rPr>
          <w:fldChar w:fldCharType="end"/>
        </w:r>
        <w:r w:rsidRPr="00D62216">
          <w:rPr>
            <w:rStyle w:val="a5"/>
            <w:rPrChange w:id="751" w:author="凡 张" w:date="2019-05-26T07:05:00Z">
              <w:rPr>
                <w:rStyle w:val="a5"/>
              </w:rPr>
            </w:rPrChange>
          </w:rPr>
          <w:fldChar w:fldCharType="end"/>
        </w:r>
      </w:ins>
    </w:p>
    <w:p w:rsidR="00C127FF" w:rsidRPr="00D62216" w:rsidRDefault="00C127FF">
      <w:pPr>
        <w:pStyle w:val="TOC2"/>
        <w:rPr>
          <w:ins w:id="752" w:author="凡 张" w:date="2019-05-26T07:03:00Z"/>
          <w:rFonts w:eastAsiaTheme="minorEastAsia"/>
          <w:noProof/>
          <w:szCs w:val="22"/>
          <w:rPrChange w:id="753" w:author="凡 张" w:date="2019-05-26T07:05:00Z">
            <w:rPr>
              <w:ins w:id="754" w:author="凡 张" w:date="2019-05-26T07:03:00Z"/>
              <w:rFonts w:asciiTheme="minorHAnsi" w:eastAsiaTheme="minorEastAsia" w:hAnsiTheme="minorHAnsi" w:cstheme="minorBidi"/>
              <w:noProof/>
              <w:szCs w:val="22"/>
            </w:rPr>
          </w:rPrChange>
        </w:rPr>
      </w:pPr>
      <w:ins w:id="755" w:author="凡 张" w:date="2019-05-26T07:03:00Z">
        <w:r w:rsidRPr="00D62216">
          <w:rPr>
            <w:rStyle w:val="a5"/>
            <w:noProof/>
            <w:rPrChange w:id="756" w:author="凡 张" w:date="2019-05-26T07:05:00Z">
              <w:rPr>
                <w:rStyle w:val="a5"/>
                <w:noProof/>
              </w:rPr>
            </w:rPrChange>
          </w:rPr>
          <w:fldChar w:fldCharType="begin"/>
        </w:r>
        <w:r w:rsidRPr="00D62216">
          <w:rPr>
            <w:rStyle w:val="a5"/>
            <w:noProof/>
            <w:rPrChange w:id="757" w:author="凡 张" w:date="2019-05-26T07:05:00Z">
              <w:rPr>
                <w:rStyle w:val="a5"/>
                <w:noProof/>
              </w:rPr>
            </w:rPrChange>
          </w:rPr>
          <w:instrText xml:space="preserve"> </w:instrText>
        </w:r>
        <w:r w:rsidRPr="00D62216">
          <w:rPr>
            <w:noProof/>
            <w:rPrChange w:id="758" w:author="凡 张" w:date="2019-05-26T07:05:00Z">
              <w:rPr>
                <w:noProof/>
              </w:rPr>
            </w:rPrChange>
          </w:rPr>
          <w:instrText>HYPERLINK \l "_Toc9746657"</w:instrText>
        </w:r>
        <w:r w:rsidRPr="00D62216">
          <w:rPr>
            <w:rStyle w:val="a5"/>
            <w:noProof/>
            <w:rPrChange w:id="759" w:author="凡 张" w:date="2019-05-26T07:05:00Z">
              <w:rPr>
                <w:rStyle w:val="a5"/>
                <w:noProof/>
              </w:rPr>
            </w:rPrChange>
          </w:rPr>
          <w:instrText xml:space="preserve"> </w:instrText>
        </w:r>
        <w:r w:rsidRPr="00D62216">
          <w:rPr>
            <w:rStyle w:val="a5"/>
            <w:noProof/>
            <w:rPrChange w:id="760" w:author="凡 张" w:date="2019-05-26T07:05:00Z">
              <w:rPr>
                <w:rStyle w:val="a5"/>
                <w:noProof/>
              </w:rPr>
            </w:rPrChange>
          </w:rPr>
        </w:r>
        <w:r w:rsidRPr="00D62216">
          <w:rPr>
            <w:rStyle w:val="a5"/>
            <w:noProof/>
            <w:rPrChange w:id="761" w:author="凡 张" w:date="2019-05-26T07:05:00Z">
              <w:rPr>
                <w:rStyle w:val="a5"/>
                <w:noProof/>
              </w:rPr>
            </w:rPrChange>
          </w:rPr>
          <w:fldChar w:fldCharType="separate"/>
        </w:r>
        <w:r w:rsidRPr="00D62216">
          <w:rPr>
            <w:rStyle w:val="a5"/>
            <w:noProof/>
            <w:rPrChange w:id="762" w:author="凡 张" w:date="2019-05-26T07:05:00Z">
              <w:rPr>
                <w:rStyle w:val="a5"/>
                <w:noProof/>
              </w:rPr>
            </w:rPrChange>
          </w:rPr>
          <w:t>4.1</w:t>
        </w:r>
        <w:r w:rsidRPr="00D62216">
          <w:rPr>
            <w:rFonts w:eastAsiaTheme="minorEastAsia"/>
            <w:noProof/>
            <w:szCs w:val="22"/>
            <w:rPrChange w:id="763" w:author="凡 张" w:date="2019-05-26T07:05:00Z">
              <w:rPr>
                <w:rFonts w:asciiTheme="minorHAnsi" w:eastAsiaTheme="minorEastAsia" w:hAnsiTheme="minorHAnsi" w:cstheme="minorBidi"/>
                <w:noProof/>
                <w:szCs w:val="22"/>
              </w:rPr>
            </w:rPrChange>
          </w:rPr>
          <w:tab/>
        </w:r>
        <w:r w:rsidRPr="00D62216">
          <w:rPr>
            <w:rStyle w:val="a5"/>
            <w:noProof/>
            <w:rPrChange w:id="764" w:author="凡 张" w:date="2019-05-26T07:05:00Z">
              <w:rPr>
                <w:rStyle w:val="a5"/>
                <w:noProof/>
              </w:rPr>
            </w:rPrChange>
          </w:rPr>
          <w:t>数字莫尔条纹生成原理</w:t>
        </w:r>
        <w:r w:rsidRPr="00D62216">
          <w:rPr>
            <w:noProof/>
            <w:webHidden/>
            <w:rPrChange w:id="765" w:author="凡 张" w:date="2019-05-26T07:05:00Z">
              <w:rPr>
                <w:noProof/>
                <w:webHidden/>
              </w:rPr>
            </w:rPrChange>
          </w:rPr>
          <w:tab/>
        </w:r>
        <w:r w:rsidRPr="00D62216">
          <w:rPr>
            <w:noProof/>
            <w:webHidden/>
            <w:rPrChange w:id="766" w:author="凡 张" w:date="2019-05-26T07:05:00Z">
              <w:rPr>
                <w:noProof/>
                <w:webHidden/>
              </w:rPr>
            </w:rPrChange>
          </w:rPr>
          <w:fldChar w:fldCharType="begin"/>
        </w:r>
        <w:r w:rsidRPr="00D62216">
          <w:rPr>
            <w:noProof/>
            <w:webHidden/>
            <w:rPrChange w:id="767" w:author="凡 张" w:date="2019-05-26T07:05:00Z">
              <w:rPr>
                <w:noProof/>
                <w:webHidden/>
              </w:rPr>
            </w:rPrChange>
          </w:rPr>
          <w:instrText xml:space="preserve"> PAGEREF _Toc9746657 \h </w:instrText>
        </w:r>
        <w:r w:rsidRPr="00D62216">
          <w:rPr>
            <w:noProof/>
            <w:webHidden/>
            <w:rPrChange w:id="768" w:author="凡 张" w:date="2019-05-26T07:05:00Z">
              <w:rPr>
                <w:noProof/>
                <w:webHidden/>
              </w:rPr>
            </w:rPrChange>
          </w:rPr>
        </w:r>
      </w:ins>
      <w:r w:rsidRPr="00D62216">
        <w:rPr>
          <w:noProof/>
          <w:webHidden/>
          <w:rPrChange w:id="769" w:author="凡 张" w:date="2019-05-26T07:05:00Z">
            <w:rPr>
              <w:noProof/>
              <w:webHidden/>
            </w:rPr>
          </w:rPrChange>
        </w:rPr>
        <w:fldChar w:fldCharType="separate"/>
      </w:r>
      <w:ins w:id="770" w:author="凡 张" w:date="2019-05-26T07:03:00Z">
        <w:r w:rsidRPr="00D62216">
          <w:rPr>
            <w:noProof/>
            <w:webHidden/>
            <w:rPrChange w:id="771" w:author="凡 张" w:date="2019-05-26T07:05:00Z">
              <w:rPr>
                <w:noProof/>
                <w:webHidden/>
              </w:rPr>
            </w:rPrChange>
          </w:rPr>
          <w:t>19</w:t>
        </w:r>
        <w:r w:rsidRPr="00D62216">
          <w:rPr>
            <w:noProof/>
            <w:webHidden/>
            <w:rPrChange w:id="772" w:author="凡 张" w:date="2019-05-26T07:05:00Z">
              <w:rPr>
                <w:noProof/>
                <w:webHidden/>
              </w:rPr>
            </w:rPrChange>
          </w:rPr>
          <w:fldChar w:fldCharType="end"/>
        </w:r>
        <w:r w:rsidRPr="00D62216">
          <w:rPr>
            <w:rStyle w:val="a5"/>
            <w:noProof/>
            <w:rPrChange w:id="773" w:author="凡 张" w:date="2019-05-26T07:05:00Z">
              <w:rPr>
                <w:rStyle w:val="a5"/>
                <w:noProof/>
              </w:rPr>
            </w:rPrChange>
          </w:rPr>
          <w:fldChar w:fldCharType="end"/>
        </w:r>
      </w:ins>
    </w:p>
    <w:p w:rsidR="00C127FF" w:rsidRPr="00D62216" w:rsidRDefault="00C127FF">
      <w:pPr>
        <w:pStyle w:val="TOC2"/>
        <w:rPr>
          <w:ins w:id="774" w:author="凡 张" w:date="2019-05-26T07:03:00Z"/>
          <w:rFonts w:eastAsiaTheme="minorEastAsia"/>
          <w:noProof/>
          <w:szCs w:val="22"/>
          <w:rPrChange w:id="775" w:author="凡 张" w:date="2019-05-26T07:05:00Z">
            <w:rPr>
              <w:ins w:id="776" w:author="凡 张" w:date="2019-05-26T07:03:00Z"/>
              <w:rFonts w:asciiTheme="minorHAnsi" w:eastAsiaTheme="minorEastAsia" w:hAnsiTheme="minorHAnsi" w:cstheme="minorBidi"/>
              <w:noProof/>
              <w:szCs w:val="22"/>
            </w:rPr>
          </w:rPrChange>
        </w:rPr>
      </w:pPr>
      <w:ins w:id="777" w:author="凡 张" w:date="2019-05-26T07:03:00Z">
        <w:r w:rsidRPr="00D62216">
          <w:rPr>
            <w:rStyle w:val="a5"/>
            <w:noProof/>
            <w:rPrChange w:id="778" w:author="凡 张" w:date="2019-05-26T07:05:00Z">
              <w:rPr>
                <w:rStyle w:val="a5"/>
                <w:noProof/>
              </w:rPr>
            </w:rPrChange>
          </w:rPr>
          <w:fldChar w:fldCharType="begin"/>
        </w:r>
        <w:r w:rsidRPr="00D62216">
          <w:rPr>
            <w:rStyle w:val="a5"/>
            <w:noProof/>
            <w:rPrChange w:id="779" w:author="凡 张" w:date="2019-05-26T07:05:00Z">
              <w:rPr>
                <w:rStyle w:val="a5"/>
                <w:noProof/>
              </w:rPr>
            </w:rPrChange>
          </w:rPr>
          <w:instrText xml:space="preserve"> </w:instrText>
        </w:r>
        <w:r w:rsidRPr="00D62216">
          <w:rPr>
            <w:noProof/>
            <w:rPrChange w:id="780" w:author="凡 张" w:date="2019-05-26T07:05:00Z">
              <w:rPr>
                <w:noProof/>
              </w:rPr>
            </w:rPrChange>
          </w:rPr>
          <w:instrText>HYPERLINK \l "_Toc9746658"</w:instrText>
        </w:r>
        <w:r w:rsidRPr="00D62216">
          <w:rPr>
            <w:rStyle w:val="a5"/>
            <w:noProof/>
            <w:rPrChange w:id="781" w:author="凡 张" w:date="2019-05-26T07:05:00Z">
              <w:rPr>
                <w:rStyle w:val="a5"/>
                <w:noProof/>
              </w:rPr>
            </w:rPrChange>
          </w:rPr>
          <w:instrText xml:space="preserve"> </w:instrText>
        </w:r>
        <w:r w:rsidRPr="00D62216">
          <w:rPr>
            <w:rStyle w:val="a5"/>
            <w:noProof/>
            <w:rPrChange w:id="782" w:author="凡 张" w:date="2019-05-26T07:05:00Z">
              <w:rPr>
                <w:rStyle w:val="a5"/>
                <w:noProof/>
              </w:rPr>
            </w:rPrChange>
          </w:rPr>
        </w:r>
        <w:r w:rsidRPr="00D62216">
          <w:rPr>
            <w:rStyle w:val="a5"/>
            <w:noProof/>
            <w:rPrChange w:id="783" w:author="凡 张" w:date="2019-05-26T07:05:00Z">
              <w:rPr>
                <w:rStyle w:val="a5"/>
                <w:noProof/>
              </w:rPr>
            </w:rPrChange>
          </w:rPr>
          <w:fldChar w:fldCharType="separate"/>
        </w:r>
        <w:r w:rsidRPr="00D62216">
          <w:rPr>
            <w:rStyle w:val="a5"/>
            <w:noProof/>
            <w:rPrChange w:id="784" w:author="凡 张" w:date="2019-05-26T07:05:00Z">
              <w:rPr>
                <w:rStyle w:val="a5"/>
                <w:noProof/>
              </w:rPr>
            </w:rPrChange>
          </w:rPr>
          <w:t>4.2</w:t>
        </w:r>
        <w:r w:rsidRPr="00D62216">
          <w:rPr>
            <w:rFonts w:eastAsiaTheme="minorEastAsia"/>
            <w:noProof/>
            <w:szCs w:val="22"/>
            <w:rPrChange w:id="785" w:author="凡 张" w:date="2019-05-26T07:05:00Z">
              <w:rPr>
                <w:rFonts w:asciiTheme="minorHAnsi" w:eastAsiaTheme="minorEastAsia" w:hAnsiTheme="minorHAnsi" w:cstheme="minorBidi"/>
                <w:noProof/>
                <w:szCs w:val="22"/>
              </w:rPr>
            </w:rPrChange>
          </w:rPr>
          <w:tab/>
        </w:r>
        <w:r w:rsidRPr="00D62216">
          <w:rPr>
            <w:rStyle w:val="a5"/>
            <w:noProof/>
            <w:rPrChange w:id="786" w:author="凡 张" w:date="2019-05-26T07:05:00Z">
              <w:rPr>
                <w:rStyle w:val="a5"/>
                <w:noProof/>
              </w:rPr>
            </w:rPrChange>
          </w:rPr>
          <w:t>叠加结果分析</w:t>
        </w:r>
        <w:r w:rsidRPr="00D62216">
          <w:rPr>
            <w:noProof/>
            <w:webHidden/>
            <w:rPrChange w:id="787" w:author="凡 张" w:date="2019-05-26T07:05:00Z">
              <w:rPr>
                <w:noProof/>
                <w:webHidden/>
              </w:rPr>
            </w:rPrChange>
          </w:rPr>
          <w:tab/>
        </w:r>
        <w:r w:rsidRPr="00D62216">
          <w:rPr>
            <w:noProof/>
            <w:webHidden/>
            <w:rPrChange w:id="788" w:author="凡 张" w:date="2019-05-26T07:05:00Z">
              <w:rPr>
                <w:noProof/>
                <w:webHidden/>
              </w:rPr>
            </w:rPrChange>
          </w:rPr>
          <w:fldChar w:fldCharType="begin"/>
        </w:r>
        <w:r w:rsidRPr="00D62216">
          <w:rPr>
            <w:noProof/>
            <w:webHidden/>
            <w:rPrChange w:id="789" w:author="凡 张" w:date="2019-05-26T07:05:00Z">
              <w:rPr>
                <w:noProof/>
                <w:webHidden/>
              </w:rPr>
            </w:rPrChange>
          </w:rPr>
          <w:instrText xml:space="preserve"> PAGEREF _Toc9746658 \h </w:instrText>
        </w:r>
        <w:r w:rsidRPr="00D62216">
          <w:rPr>
            <w:noProof/>
            <w:webHidden/>
            <w:rPrChange w:id="790" w:author="凡 张" w:date="2019-05-26T07:05:00Z">
              <w:rPr>
                <w:noProof/>
                <w:webHidden/>
              </w:rPr>
            </w:rPrChange>
          </w:rPr>
        </w:r>
      </w:ins>
      <w:r w:rsidRPr="00D62216">
        <w:rPr>
          <w:noProof/>
          <w:webHidden/>
          <w:rPrChange w:id="791" w:author="凡 张" w:date="2019-05-26T07:05:00Z">
            <w:rPr>
              <w:noProof/>
              <w:webHidden/>
            </w:rPr>
          </w:rPrChange>
        </w:rPr>
        <w:fldChar w:fldCharType="separate"/>
      </w:r>
      <w:ins w:id="792" w:author="凡 张" w:date="2019-05-26T07:03:00Z">
        <w:r w:rsidRPr="00D62216">
          <w:rPr>
            <w:noProof/>
            <w:webHidden/>
            <w:rPrChange w:id="793" w:author="凡 张" w:date="2019-05-26T07:05:00Z">
              <w:rPr>
                <w:noProof/>
                <w:webHidden/>
              </w:rPr>
            </w:rPrChange>
          </w:rPr>
          <w:t>20</w:t>
        </w:r>
        <w:r w:rsidRPr="00D62216">
          <w:rPr>
            <w:noProof/>
            <w:webHidden/>
            <w:rPrChange w:id="794" w:author="凡 张" w:date="2019-05-26T07:05:00Z">
              <w:rPr>
                <w:noProof/>
                <w:webHidden/>
              </w:rPr>
            </w:rPrChange>
          </w:rPr>
          <w:fldChar w:fldCharType="end"/>
        </w:r>
        <w:r w:rsidRPr="00D62216">
          <w:rPr>
            <w:rStyle w:val="a5"/>
            <w:noProof/>
            <w:rPrChange w:id="795" w:author="凡 张" w:date="2019-05-26T07:05:00Z">
              <w:rPr>
                <w:rStyle w:val="a5"/>
                <w:noProof/>
              </w:rPr>
            </w:rPrChange>
          </w:rPr>
          <w:fldChar w:fldCharType="end"/>
        </w:r>
      </w:ins>
    </w:p>
    <w:p w:rsidR="00C127FF" w:rsidRPr="00D62216" w:rsidRDefault="00C127FF">
      <w:pPr>
        <w:pStyle w:val="TOC2"/>
        <w:rPr>
          <w:ins w:id="796" w:author="凡 张" w:date="2019-05-26T07:03:00Z"/>
          <w:rFonts w:eastAsiaTheme="minorEastAsia"/>
          <w:noProof/>
          <w:szCs w:val="22"/>
          <w:rPrChange w:id="797" w:author="凡 张" w:date="2019-05-26T07:05:00Z">
            <w:rPr>
              <w:ins w:id="798" w:author="凡 张" w:date="2019-05-26T07:03:00Z"/>
              <w:rFonts w:asciiTheme="minorHAnsi" w:eastAsiaTheme="minorEastAsia" w:hAnsiTheme="minorHAnsi" w:cstheme="minorBidi"/>
              <w:noProof/>
              <w:szCs w:val="22"/>
            </w:rPr>
          </w:rPrChange>
        </w:rPr>
      </w:pPr>
      <w:ins w:id="799" w:author="凡 张" w:date="2019-05-26T07:03:00Z">
        <w:r w:rsidRPr="00D62216">
          <w:rPr>
            <w:rStyle w:val="a5"/>
            <w:noProof/>
            <w:rPrChange w:id="800" w:author="凡 张" w:date="2019-05-26T07:05:00Z">
              <w:rPr>
                <w:rStyle w:val="a5"/>
                <w:noProof/>
              </w:rPr>
            </w:rPrChange>
          </w:rPr>
          <w:fldChar w:fldCharType="begin"/>
        </w:r>
        <w:r w:rsidRPr="00D62216">
          <w:rPr>
            <w:rStyle w:val="a5"/>
            <w:noProof/>
            <w:rPrChange w:id="801" w:author="凡 张" w:date="2019-05-26T07:05:00Z">
              <w:rPr>
                <w:rStyle w:val="a5"/>
                <w:noProof/>
              </w:rPr>
            </w:rPrChange>
          </w:rPr>
          <w:instrText xml:space="preserve"> </w:instrText>
        </w:r>
        <w:r w:rsidRPr="00D62216">
          <w:rPr>
            <w:noProof/>
            <w:rPrChange w:id="802" w:author="凡 张" w:date="2019-05-26T07:05:00Z">
              <w:rPr>
                <w:noProof/>
              </w:rPr>
            </w:rPrChange>
          </w:rPr>
          <w:instrText>HYPERLINK \l "_Toc9746659"</w:instrText>
        </w:r>
        <w:r w:rsidRPr="00D62216">
          <w:rPr>
            <w:rStyle w:val="a5"/>
            <w:noProof/>
            <w:rPrChange w:id="803" w:author="凡 张" w:date="2019-05-26T07:05:00Z">
              <w:rPr>
                <w:rStyle w:val="a5"/>
                <w:noProof/>
              </w:rPr>
            </w:rPrChange>
          </w:rPr>
          <w:instrText xml:space="preserve"> </w:instrText>
        </w:r>
        <w:r w:rsidRPr="00D62216">
          <w:rPr>
            <w:rStyle w:val="a5"/>
            <w:noProof/>
            <w:rPrChange w:id="804" w:author="凡 张" w:date="2019-05-26T07:05:00Z">
              <w:rPr>
                <w:rStyle w:val="a5"/>
                <w:noProof/>
              </w:rPr>
            </w:rPrChange>
          </w:rPr>
        </w:r>
        <w:r w:rsidRPr="00D62216">
          <w:rPr>
            <w:rStyle w:val="a5"/>
            <w:noProof/>
            <w:rPrChange w:id="805" w:author="凡 张" w:date="2019-05-26T07:05:00Z">
              <w:rPr>
                <w:rStyle w:val="a5"/>
                <w:noProof/>
              </w:rPr>
            </w:rPrChange>
          </w:rPr>
          <w:fldChar w:fldCharType="separate"/>
        </w:r>
        <w:r w:rsidRPr="00D62216">
          <w:rPr>
            <w:rStyle w:val="a5"/>
            <w:noProof/>
            <w:rPrChange w:id="806" w:author="凡 张" w:date="2019-05-26T07:05:00Z">
              <w:rPr>
                <w:rStyle w:val="a5"/>
                <w:noProof/>
              </w:rPr>
            </w:rPrChange>
          </w:rPr>
          <w:t>4.3</w:t>
        </w:r>
        <w:r w:rsidRPr="00D62216">
          <w:rPr>
            <w:rFonts w:eastAsiaTheme="minorEastAsia"/>
            <w:noProof/>
            <w:szCs w:val="22"/>
            <w:rPrChange w:id="807" w:author="凡 张" w:date="2019-05-26T07:05:00Z">
              <w:rPr>
                <w:rFonts w:asciiTheme="minorHAnsi" w:eastAsiaTheme="minorEastAsia" w:hAnsiTheme="minorHAnsi" w:cstheme="minorBidi"/>
                <w:noProof/>
                <w:szCs w:val="22"/>
              </w:rPr>
            </w:rPrChange>
          </w:rPr>
          <w:tab/>
        </w:r>
        <w:r w:rsidRPr="00D62216">
          <w:rPr>
            <w:rStyle w:val="a5"/>
            <w:noProof/>
            <w:rPrChange w:id="808" w:author="凡 张" w:date="2019-05-26T07:05:00Z">
              <w:rPr>
                <w:rStyle w:val="a5"/>
                <w:noProof/>
              </w:rPr>
            </w:rPrChange>
          </w:rPr>
          <w:t>滤除高频载波</w:t>
        </w:r>
        <w:r w:rsidRPr="00D62216">
          <w:rPr>
            <w:noProof/>
            <w:webHidden/>
            <w:rPrChange w:id="809" w:author="凡 张" w:date="2019-05-26T07:05:00Z">
              <w:rPr>
                <w:noProof/>
                <w:webHidden/>
              </w:rPr>
            </w:rPrChange>
          </w:rPr>
          <w:tab/>
        </w:r>
        <w:r w:rsidRPr="00D62216">
          <w:rPr>
            <w:noProof/>
            <w:webHidden/>
            <w:rPrChange w:id="810" w:author="凡 张" w:date="2019-05-26T07:05:00Z">
              <w:rPr>
                <w:noProof/>
                <w:webHidden/>
              </w:rPr>
            </w:rPrChange>
          </w:rPr>
          <w:fldChar w:fldCharType="begin"/>
        </w:r>
        <w:r w:rsidRPr="00D62216">
          <w:rPr>
            <w:noProof/>
            <w:webHidden/>
            <w:rPrChange w:id="811" w:author="凡 张" w:date="2019-05-26T07:05:00Z">
              <w:rPr>
                <w:noProof/>
                <w:webHidden/>
              </w:rPr>
            </w:rPrChange>
          </w:rPr>
          <w:instrText xml:space="preserve"> PAGEREF _Toc9746659 \h </w:instrText>
        </w:r>
        <w:r w:rsidRPr="00D62216">
          <w:rPr>
            <w:noProof/>
            <w:webHidden/>
            <w:rPrChange w:id="812" w:author="凡 张" w:date="2019-05-26T07:05:00Z">
              <w:rPr>
                <w:noProof/>
                <w:webHidden/>
              </w:rPr>
            </w:rPrChange>
          </w:rPr>
        </w:r>
      </w:ins>
      <w:r w:rsidRPr="00D62216">
        <w:rPr>
          <w:noProof/>
          <w:webHidden/>
          <w:rPrChange w:id="813" w:author="凡 张" w:date="2019-05-26T07:05:00Z">
            <w:rPr>
              <w:noProof/>
              <w:webHidden/>
            </w:rPr>
          </w:rPrChange>
        </w:rPr>
        <w:fldChar w:fldCharType="separate"/>
      </w:r>
      <w:ins w:id="814" w:author="凡 张" w:date="2019-05-26T07:03:00Z">
        <w:r w:rsidRPr="00D62216">
          <w:rPr>
            <w:noProof/>
            <w:webHidden/>
            <w:rPrChange w:id="815" w:author="凡 张" w:date="2019-05-26T07:05:00Z">
              <w:rPr>
                <w:noProof/>
                <w:webHidden/>
              </w:rPr>
            </w:rPrChange>
          </w:rPr>
          <w:t>22</w:t>
        </w:r>
        <w:r w:rsidRPr="00D62216">
          <w:rPr>
            <w:noProof/>
            <w:webHidden/>
            <w:rPrChange w:id="816" w:author="凡 张" w:date="2019-05-26T07:05:00Z">
              <w:rPr>
                <w:noProof/>
                <w:webHidden/>
              </w:rPr>
            </w:rPrChange>
          </w:rPr>
          <w:fldChar w:fldCharType="end"/>
        </w:r>
        <w:r w:rsidRPr="00D62216">
          <w:rPr>
            <w:rStyle w:val="a5"/>
            <w:noProof/>
            <w:rPrChange w:id="817" w:author="凡 张" w:date="2019-05-26T07:05:00Z">
              <w:rPr>
                <w:rStyle w:val="a5"/>
                <w:noProof/>
              </w:rPr>
            </w:rPrChange>
          </w:rPr>
          <w:fldChar w:fldCharType="end"/>
        </w:r>
      </w:ins>
    </w:p>
    <w:p w:rsidR="00C127FF" w:rsidRPr="00D62216" w:rsidRDefault="00C127FF">
      <w:pPr>
        <w:pStyle w:val="TOC1"/>
        <w:tabs>
          <w:tab w:val="left" w:pos="420"/>
          <w:tab w:val="right" w:leader="dot" w:pos="8494"/>
        </w:tabs>
        <w:rPr>
          <w:ins w:id="818" w:author="凡 张" w:date="2019-05-26T07:03:00Z"/>
          <w:rFonts w:eastAsiaTheme="minorEastAsia"/>
          <w:b w:val="0"/>
          <w:sz w:val="21"/>
          <w:szCs w:val="22"/>
          <w:rPrChange w:id="819" w:author="凡 张" w:date="2019-05-26T07:05:00Z">
            <w:rPr>
              <w:ins w:id="820" w:author="凡 张" w:date="2019-05-26T07:03:00Z"/>
              <w:rFonts w:asciiTheme="minorHAnsi" w:eastAsiaTheme="minorEastAsia" w:hAnsiTheme="minorHAnsi" w:cstheme="minorBidi"/>
              <w:b w:val="0"/>
              <w:sz w:val="21"/>
              <w:szCs w:val="22"/>
            </w:rPr>
          </w:rPrChange>
        </w:rPr>
      </w:pPr>
      <w:ins w:id="821" w:author="凡 张" w:date="2019-05-26T07:03:00Z">
        <w:r w:rsidRPr="00D62216">
          <w:rPr>
            <w:rStyle w:val="a5"/>
            <w:rPrChange w:id="822" w:author="凡 张" w:date="2019-05-26T07:05:00Z">
              <w:rPr>
                <w:rStyle w:val="a5"/>
              </w:rPr>
            </w:rPrChange>
          </w:rPr>
          <w:fldChar w:fldCharType="begin"/>
        </w:r>
        <w:r w:rsidRPr="00D62216">
          <w:rPr>
            <w:rStyle w:val="a5"/>
            <w:rPrChange w:id="823" w:author="凡 张" w:date="2019-05-26T07:05:00Z">
              <w:rPr>
                <w:rStyle w:val="a5"/>
              </w:rPr>
            </w:rPrChange>
          </w:rPr>
          <w:instrText xml:space="preserve"> </w:instrText>
        </w:r>
        <w:r w:rsidRPr="00D62216">
          <w:rPr>
            <w:rPrChange w:id="824" w:author="凡 张" w:date="2019-05-26T07:05:00Z">
              <w:rPr/>
            </w:rPrChange>
          </w:rPr>
          <w:instrText>HYPERLINK \l "_Toc9746660"</w:instrText>
        </w:r>
        <w:r w:rsidRPr="00D62216">
          <w:rPr>
            <w:rStyle w:val="a5"/>
            <w:rPrChange w:id="825" w:author="凡 张" w:date="2019-05-26T07:05:00Z">
              <w:rPr>
                <w:rStyle w:val="a5"/>
              </w:rPr>
            </w:rPrChange>
          </w:rPr>
          <w:instrText xml:space="preserve"> </w:instrText>
        </w:r>
        <w:r w:rsidRPr="00D62216">
          <w:rPr>
            <w:rStyle w:val="a5"/>
            <w:rPrChange w:id="826" w:author="凡 张" w:date="2019-05-26T07:05:00Z">
              <w:rPr>
                <w:rStyle w:val="a5"/>
              </w:rPr>
            </w:rPrChange>
          </w:rPr>
        </w:r>
        <w:r w:rsidRPr="00D62216">
          <w:rPr>
            <w:rStyle w:val="a5"/>
            <w:rPrChange w:id="827" w:author="凡 张" w:date="2019-05-26T07:05:00Z">
              <w:rPr>
                <w:rStyle w:val="a5"/>
              </w:rPr>
            </w:rPrChange>
          </w:rPr>
          <w:fldChar w:fldCharType="separate"/>
        </w:r>
        <w:r w:rsidRPr="00D62216">
          <w:rPr>
            <w:rStyle w:val="a5"/>
            <w:rPrChange w:id="828" w:author="凡 张" w:date="2019-05-26T07:05:00Z">
              <w:rPr>
                <w:rStyle w:val="a5"/>
              </w:rPr>
            </w:rPrChange>
          </w:rPr>
          <w:t>5</w:t>
        </w:r>
        <w:r w:rsidRPr="00D62216">
          <w:rPr>
            <w:rFonts w:eastAsiaTheme="minorEastAsia"/>
            <w:b w:val="0"/>
            <w:sz w:val="21"/>
            <w:szCs w:val="22"/>
            <w:rPrChange w:id="829" w:author="凡 张" w:date="2019-05-26T07:05:00Z">
              <w:rPr>
                <w:rFonts w:asciiTheme="minorHAnsi" w:eastAsiaTheme="minorEastAsia" w:hAnsiTheme="minorHAnsi" w:cstheme="minorBidi"/>
                <w:b w:val="0"/>
                <w:sz w:val="21"/>
                <w:szCs w:val="22"/>
              </w:rPr>
            </w:rPrChange>
          </w:rPr>
          <w:tab/>
        </w:r>
        <w:r w:rsidRPr="00D62216">
          <w:rPr>
            <w:rStyle w:val="a5"/>
            <w:rPrChange w:id="830" w:author="凡 张" w:date="2019-05-26T07:05:00Z">
              <w:rPr>
                <w:rStyle w:val="a5"/>
              </w:rPr>
            </w:rPrChange>
          </w:rPr>
          <w:t>计算相位分布</w:t>
        </w:r>
        <w:r w:rsidRPr="00D62216">
          <w:rPr>
            <w:webHidden/>
            <w:rPrChange w:id="831" w:author="凡 张" w:date="2019-05-26T07:05:00Z">
              <w:rPr>
                <w:webHidden/>
              </w:rPr>
            </w:rPrChange>
          </w:rPr>
          <w:tab/>
        </w:r>
        <w:r w:rsidRPr="00D62216">
          <w:rPr>
            <w:webHidden/>
            <w:rPrChange w:id="832" w:author="凡 张" w:date="2019-05-26T07:05:00Z">
              <w:rPr>
                <w:webHidden/>
              </w:rPr>
            </w:rPrChange>
          </w:rPr>
          <w:fldChar w:fldCharType="begin"/>
        </w:r>
        <w:r w:rsidRPr="00D62216">
          <w:rPr>
            <w:webHidden/>
            <w:rPrChange w:id="833" w:author="凡 张" w:date="2019-05-26T07:05:00Z">
              <w:rPr>
                <w:webHidden/>
              </w:rPr>
            </w:rPrChange>
          </w:rPr>
          <w:instrText xml:space="preserve"> PAGEREF _Toc9746660 \h </w:instrText>
        </w:r>
        <w:r w:rsidRPr="00D62216">
          <w:rPr>
            <w:webHidden/>
            <w:rPrChange w:id="834" w:author="凡 张" w:date="2019-05-26T07:05:00Z">
              <w:rPr>
                <w:webHidden/>
              </w:rPr>
            </w:rPrChange>
          </w:rPr>
        </w:r>
      </w:ins>
      <w:r w:rsidRPr="00D62216">
        <w:rPr>
          <w:webHidden/>
          <w:rPrChange w:id="835" w:author="凡 张" w:date="2019-05-26T07:05:00Z">
            <w:rPr>
              <w:webHidden/>
            </w:rPr>
          </w:rPrChange>
        </w:rPr>
        <w:fldChar w:fldCharType="separate"/>
      </w:r>
      <w:ins w:id="836" w:author="凡 张" w:date="2019-05-26T07:03:00Z">
        <w:r w:rsidRPr="00D62216">
          <w:rPr>
            <w:webHidden/>
            <w:rPrChange w:id="837" w:author="凡 张" w:date="2019-05-26T07:05:00Z">
              <w:rPr>
                <w:webHidden/>
              </w:rPr>
            </w:rPrChange>
          </w:rPr>
          <w:t>27</w:t>
        </w:r>
        <w:r w:rsidRPr="00D62216">
          <w:rPr>
            <w:webHidden/>
            <w:rPrChange w:id="838" w:author="凡 张" w:date="2019-05-26T07:05:00Z">
              <w:rPr>
                <w:webHidden/>
              </w:rPr>
            </w:rPrChange>
          </w:rPr>
          <w:fldChar w:fldCharType="end"/>
        </w:r>
        <w:r w:rsidRPr="00D62216">
          <w:rPr>
            <w:rStyle w:val="a5"/>
            <w:rPrChange w:id="839" w:author="凡 张" w:date="2019-05-26T07:05:00Z">
              <w:rPr>
                <w:rStyle w:val="a5"/>
              </w:rPr>
            </w:rPrChange>
          </w:rPr>
          <w:fldChar w:fldCharType="end"/>
        </w:r>
      </w:ins>
    </w:p>
    <w:p w:rsidR="00C127FF" w:rsidRPr="00D62216" w:rsidRDefault="00C127FF">
      <w:pPr>
        <w:pStyle w:val="TOC2"/>
        <w:rPr>
          <w:ins w:id="840" w:author="凡 张" w:date="2019-05-26T07:03:00Z"/>
          <w:rFonts w:eastAsiaTheme="minorEastAsia"/>
          <w:noProof/>
          <w:szCs w:val="22"/>
          <w:rPrChange w:id="841" w:author="凡 张" w:date="2019-05-26T07:05:00Z">
            <w:rPr>
              <w:ins w:id="842" w:author="凡 张" w:date="2019-05-26T07:03:00Z"/>
              <w:rFonts w:asciiTheme="minorHAnsi" w:eastAsiaTheme="minorEastAsia" w:hAnsiTheme="minorHAnsi" w:cstheme="minorBidi"/>
              <w:noProof/>
              <w:szCs w:val="22"/>
            </w:rPr>
          </w:rPrChange>
        </w:rPr>
      </w:pPr>
      <w:ins w:id="843" w:author="凡 张" w:date="2019-05-26T07:03:00Z">
        <w:r w:rsidRPr="00D62216">
          <w:rPr>
            <w:rStyle w:val="a5"/>
            <w:noProof/>
            <w:rPrChange w:id="844" w:author="凡 张" w:date="2019-05-26T07:05:00Z">
              <w:rPr>
                <w:rStyle w:val="a5"/>
                <w:noProof/>
              </w:rPr>
            </w:rPrChange>
          </w:rPr>
          <w:fldChar w:fldCharType="begin"/>
        </w:r>
        <w:r w:rsidRPr="00D62216">
          <w:rPr>
            <w:rStyle w:val="a5"/>
            <w:noProof/>
            <w:rPrChange w:id="845" w:author="凡 张" w:date="2019-05-26T07:05:00Z">
              <w:rPr>
                <w:rStyle w:val="a5"/>
                <w:noProof/>
              </w:rPr>
            </w:rPrChange>
          </w:rPr>
          <w:instrText xml:space="preserve"> </w:instrText>
        </w:r>
        <w:r w:rsidRPr="00D62216">
          <w:rPr>
            <w:noProof/>
            <w:rPrChange w:id="846" w:author="凡 张" w:date="2019-05-26T07:05:00Z">
              <w:rPr>
                <w:noProof/>
              </w:rPr>
            </w:rPrChange>
          </w:rPr>
          <w:instrText>HYPERLINK \l "_Toc9746661"</w:instrText>
        </w:r>
        <w:r w:rsidRPr="00D62216">
          <w:rPr>
            <w:rStyle w:val="a5"/>
            <w:noProof/>
            <w:rPrChange w:id="847" w:author="凡 张" w:date="2019-05-26T07:05:00Z">
              <w:rPr>
                <w:rStyle w:val="a5"/>
                <w:noProof/>
              </w:rPr>
            </w:rPrChange>
          </w:rPr>
          <w:instrText xml:space="preserve"> </w:instrText>
        </w:r>
        <w:r w:rsidRPr="00D62216">
          <w:rPr>
            <w:rStyle w:val="a5"/>
            <w:noProof/>
            <w:rPrChange w:id="848" w:author="凡 张" w:date="2019-05-26T07:05:00Z">
              <w:rPr>
                <w:rStyle w:val="a5"/>
                <w:noProof/>
              </w:rPr>
            </w:rPrChange>
          </w:rPr>
        </w:r>
        <w:r w:rsidRPr="00D62216">
          <w:rPr>
            <w:rStyle w:val="a5"/>
            <w:noProof/>
            <w:rPrChange w:id="849" w:author="凡 张" w:date="2019-05-26T07:05:00Z">
              <w:rPr>
                <w:rStyle w:val="a5"/>
                <w:noProof/>
              </w:rPr>
            </w:rPrChange>
          </w:rPr>
          <w:fldChar w:fldCharType="separate"/>
        </w:r>
        <w:r w:rsidRPr="00D62216">
          <w:rPr>
            <w:rStyle w:val="a5"/>
            <w:noProof/>
            <w:rPrChange w:id="850" w:author="凡 张" w:date="2019-05-26T07:05:00Z">
              <w:rPr>
                <w:rStyle w:val="a5"/>
                <w:noProof/>
              </w:rPr>
            </w:rPrChange>
          </w:rPr>
          <w:t>5.1</w:t>
        </w:r>
        <w:r w:rsidRPr="00D62216">
          <w:rPr>
            <w:rFonts w:eastAsiaTheme="minorEastAsia"/>
            <w:noProof/>
            <w:szCs w:val="22"/>
            <w:rPrChange w:id="851" w:author="凡 张" w:date="2019-05-26T07:05:00Z">
              <w:rPr>
                <w:rFonts w:asciiTheme="minorHAnsi" w:eastAsiaTheme="minorEastAsia" w:hAnsiTheme="minorHAnsi" w:cstheme="minorBidi"/>
                <w:noProof/>
                <w:szCs w:val="22"/>
              </w:rPr>
            </w:rPrChange>
          </w:rPr>
          <w:tab/>
        </w:r>
        <w:r w:rsidRPr="00D62216">
          <w:rPr>
            <w:rStyle w:val="a5"/>
            <w:noProof/>
            <w:rPrChange w:id="852" w:author="凡 张" w:date="2019-05-26T07:05:00Z">
              <w:rPr>
                <w:rStyle w:val="a5"/>
                <w:noProof/>
              </w:rPr>
            </w:rPrChange>
          </w:rPr>
          <w:t>相位提取</w:t>
        </w:r>
        <w:r w:rsidRPr="00D62216">
          <w:rPr>
            <w:noProof/>
            <w:webHidden/>
            <w:rPrChange w:id="853" w:author="凡 张" w:date="2019-05-26T07:05:00Z">
              <w:rPr>
                <w:noProof/>
                <w:webHidden/>
              </w:rPr>
            </w:rPrChange>
          </w:rPr>
          <w:tab/>
        </w:r>
        <w:r w:rsidRPr="00D62216">
          <w:rPr>
            <w:noProof/>
            <w:webHidden/>
            <w:rPrChange w:id="854" w:author="凡 张" w:date="2019-05-26T07:05:00Z">
              <w:rPr>
                <w:noProof/>
                <w:webHidden/>
              </w:rPr>
            </w:rPrChange>
          </w:rPr>
          <w:fldChar w:fldCharType="begin"/>
        </w:r>
        <w:r w:rsidRPr="00D62216">
          <w:rPr>
            <w:noProof/>
            <w:webHidden/>
            <w:rPrChange w:id="855" w:author="凡 张" w:date="2019-05-26T07:05:00Z">
              <w:rPr>
                <w:noProof/>
                <w:webHidden/>
              </w:rPr>
            </w:rPrChange>
          </w:rPr>
          <w:instrText xml:space="preserve"> PAGEREF _Toc9746661 \h </w:instrText>
        </w:r>
        <w:r w:rsidRPr="00D62216">
          <w:rPr>
            <w:noProof/>
            <w:webHidden/>
            <w:rPrChange w:id="856" w:author="凡 张" w:date="2019-05-26T07:05:00Z">
              <w:rPr>
                <w:noProof/>
                <w:webHidden/>
              </w:rPr>
            </w:rPrChange>
          </w:rPr>
        </w:r>
      </w:ins>
      <w:r w:rsidRPr="00D62216">
        <w:rPr>
          <w:noProof/>
          <w:webHidden/>
          <w:rPrChange w:id="857" w:author="凡 张" w:date="2019-05-26T07:05:00Z">
            <w:rPr>
              <w:noProof/>
              <w:webHidden/>
            </w:rPr>
          </w:rPrChange>
        </w:rPr>
        <w:fldChar w:fldCharType="separate"/>
      </w:r>
      <w:ins w:id="858" w:author="凡 张" w:date="2019-05-26T07:03:00Z">
        <w:r w:rsidRPr="00D62216">
          <w:rPr>
            <w:noProof/>
            <w:webHidden/>
            <w:rPrChange w:id="859" w:author="凡 张" w:date="2019-05-26T07:05:00Z">
              <w:rPr>
                <w:noProof/>
                <w:webHidden/>
              </w:rPr>
            </w:rPrChange>
          </w:rPr>
          <w:t>27</w:t>
        </w:r>
        <w:r w:rsidRPr="00D62216">
          <w:rPr>
            <w:noProof/>
            <w:webHidden/>
            <w:rPrChange w:id="860" w:author="凡 张" w:date="2019-05-26T07:05:00Z">
              <w:rPr>
                <w:noProof/>
                <w:webHidden/>
              </w:rPr>
            </w:rPrChange>
          </w:rPr>
          <w:fldChar w:fldCharType="end"/>
        </w:r>
        <w:r w:rsidRPr="00D62216">
          <w:rPr>
            <w:rStyle w:val="a5"/>
            <w:noProof/>
            <w:rPrChange w:id="861" w:author="凡 张" w:date="2019-05-26T07:05:00Z">
              <w:rPr>
                <w:rStyle w:val="a5"/>
                <w:noProof/>
              </w:rPr>
            </w:rPrChange>
          </w:rPr>
          <w:fldChar w:fldCharType="end"/>
        </w:r>
      </w:ins>
    </w:p>
    <w:p w:rsidR="00C127FF" w:rsidRPr="00D62216" w:rsidRDefault="00C127FF">
      <w:pPr>
        <w:pStyle w:val="TOC2"/>
        <w:rPr>
          <w:ins w:id="862" w:author="凡 张" w:date="2019-05-26T07:03:00Z"/>
          <w:rFonts w:eastAsiaTheme="minorEastAsia"/>
          <w:noProof/>
          <w:szCs w:val="22"/>
          <w:rPrChange w:id="863" w:author="凡 张" w:date="2019-05-26T07:05:00Z">
            <w:rPr>
              <w:ins w:id="864" w:author="凡 张" w:date="2019-05-26T07:03:00Z"/>
              <w:rFonts w:asciiTheme="minorHAnsi" w:eastAsiaTheme="minorEastAsia" w:hAnsiTheme="minorHAnsi" w:cstheme="minorBidi"/>
              <w:noProof/>
              <w:szCs w:val="22"/>
            </w:rPr>
          </w:rPrChange>
        </w:rPr>
      </w:pPr>
      <w:ins w:id="865" w:author="凡 张" w:date="2019-05-26T07:03:00Z">
        <w:r w:rsidRPr="00D62216">
          <w:rPr>
            <w:rStyle w:val="a5"/>
            <w:noProof/>
            <w:rPrChange w:id="866" w:author="凡 张" w:date="2019-05-26T07:05:00Z">
              <w:rPr>
                <w:rStyle w:val="a5"/>
                <w:noProof/>
              </w:rPr>
            </w:rPrChange>
          </w:rPr>
          <w:fldChar w:fldCharType="begin"/>
        </w:r>
        <w:r w:rsidRPr="00D62216">
          <w:rPr>
            <w:rStyle w:val="a5"/>
            <w:noProof/>
            <w:rPrChange w:id="867" w:author="凡 张" w:date="2019-05-26T07:05:00Z">
              <w:rPr>
                <w:rStyle w:val="a5"/>
                <w:noProof/>
              </w:rPr>
            </w:rPrChange>
          </w:rPr>
          <w:instrText xml:space="preserve"> </w:instrText>
        </w:r>
        <w:r w:rsidRPr="00D62216">
          <w:rPr>
            <w:noProof/>
            <w:rPrChange w:id="868" w:author="凡 张" w:date="2019-05-26T07:05:00Z">
              <w:rPr>
                <w:noProof/>
              </w:rPr>
            </w:rPrChange>
          </w:rPr>
          <w:instrText>HYPERLINK \l "_Toc9746662"</w:instrText>
        </w:r>
        <w:r w:rsidRPr="00D62216">
          <w:rPr>
            <w:rStyle w:val="a5"/>
            <w:noProof/>
            <w:rPrChange w:id="869" w:author="凡 张" w:date="2019-05-26T07:05:00Z">
              <w:rPr>
                <w:rStyle w:val="a5"/>
                <w:noProof/>
              </w:rPr>
            </w:rPrChange>
          </w:rPr>
          <w:instrText xml:space="preserve"> </w:instrText>
        </w:r>
        <w:r w:rsidRPr="00D62216">
          <w:rPr>
            <w:rStyle w:val="a5"/>
            <w:noProof/>
            <w:rPrChange w:id="870" w:author="凡 张" w:date="2019-05-26T07:05:00Z">
              <w:rPr>
                <w:rStyle w:val="a5"/>
                <w:noProof/>
              </w:rPr>
            </w:rPrChange>
          </w:rPr>
        </w:r>
        <w:r w:rsidRPr="00D62216">
          <w:rPr>
            <w:rStyle w:val="a5"/>
            <w:noProof/>
            <w:rPrChange w:id="871" w:author="凡 张" w:date="2019-05-26T07:05:00Z">
              <w:rPr>
                <w:rStyle w:val="a5"/>
                <w:noProof/>
              </w:rPr>
            </w:rPrChange>
          </w:rPr>
          <w:fldChar w:fldCharType="separate"/>
        </w:r>
        <w:r w:rsidRPr="00D62216">
          <w:rPr>
            <w:rStyle w:val="a5"/>
            <w:noProof/>
            <w:rPrChange w:id="872" w:author="凡 张" w:date="2019-05-26T07:05:00Z">
              <w:rPr>
                <w:rStyle w:val="a5"/>
                <w:noProof/>
              </w:rPr>
            </w:rPrChange>
          </w:rPr>
          <w:t>5.2</w:t>
        </w:r>
        <w:r w:rsidRPr="00D62216">
          <w:rPr>
            <w:rFonts w:eastAsiaTheme="minorEastAsia"/>
            <w:noProof/>
            <w:szCs w:val="22"/>
            <w:rPrChange w:id="873" w:author="凡 张" w:date="2019-05-26T07:05:00Z">
              <w:rPr>
                <w:rFonts w:asciiTheme="minorHAnsi" w:eastAsiaTheme="minorEastAsia" w:hAnsiTheme="minorHAnsi" w:cstheme="minorBidi"/>
                <w:noProof/>
                <w:szCs w:val="22"/>
              </w:rPr>
            </w:rPrChange>
          </w:rPr>
          <w:tab/>
        </w:r>
        <w:r w:rsidRPr="00D62216">
          <w:rPr>
            <w:rStyle w:val="a5"/>
            <w:noProof/>
            <w:rPrChange w:id="874" w:author="凡 张" w:date="2019-05-26T07:05:00Z">
              <w:rPr>
                <w:rStyle w:val="a5"/>
                <w:noProof/>
              </w:rPr>
            </w:rPrChange>
          </w:rPr>
          <w:t>相位展开</w:t>
        </w:r>
        <w:r w:rsidRPr="00D62216">
          <w:rPr>
            <w:noProof/>
            <w:webHidden/>
            <w:rPrChange w:id="875" w:author="凡 张" w:date="2019-05-26T07:05:00Z">
              <w:rPr>
                <w:noProof/>
                <w:webHidden/>
              </w:rPr>
            </w:rPrChange>
          </w:rPr>
          <w:tab/>
        </w:r>
        <w:r w:rsidRPr="00D62216">
          <w:rPr>
            <w:noProof/>
            <w:webHidden/>
            <w:rPrChange w:id="876" w:author="凡 张" w:date="2019-05-26T07:05:00Z">
              <w:rPr>
                <w:noProof/>
                <w:webHidden/>
              </w:rPr>
            </w:rPrChange>
          </w:rPr>
          <w:fldChar w:fldCharType="begin"/>
        </w:r>
        <w:r w:rsidRPr="00D62216">
          <w:rPr>
            <w:noProof/>
            <w:webHidden/>
            <w:rPrChange w:id="877" w:author="凡 张" w:date="2019-05-26T07:05:00Z">
              <w:rPr>
                <w:noProof/>
                <w:webHidden/>
              </w:rPr>
            </w:rPrChange>
          </w:rPr>
          <w:instrText xml:space="preserve"> PAGEREF _Toc9746662 \h </w:instrText>
        </w:r>
        <w:r w:rsidRPr="00D62216">
          <w:rPr>
            <w:noProof/>
            <w:webHidden/>
            <w:rPrChange w:id="878" w:author="凡 张" w:date="2019-05-26T07:05:00Z">
              <w:rPr>
                <w:noProof/>
                <w:webHidden/>
              </w:rPr>
            </w:rPrChange>
          </w:rPr>
        </w:r>
      </w:ins>
      <w:r w:rsidRPr="00D62216">
        <w:rPr>
          <w:noProof/>
          <w:webHidden/>
          <w:rPrChange w:id="879" w:author="凡 张" w:date="2019-05-26T07:05:00Z">
            <w:rPr>
              <w:noProof/>
              <w:webHidden/>
            </w:rPr>
          </w:rPrChange>
        </w:rPr>
        <w:fldChar w:fldCharType="separate"/>
      </w:r>
      <w:ins w:id="880" w:author="凡 张" w:date="2019-05-26T07:03:00Z">
        <w:r w:rsidRPr="00D62216">
          <w:rPr>
            <w:noProof/>
            <w:webHidden/>
            <w:rPrChange w:id="881" w:author="凡 张" w:date="2019-05-26T07:05:00Z">
              <w:rPr>
                <w:noProof/>
                <w:webHidden/>
              </w:rPr>
            </w:rPrChange>
          </w:rPr>
          <w:t>30</w:t>
        </w:r>
        <w:r w:rsidRPr="00D62216">
          <w:rPr>
            <w:noProof/>
            <w:webHidden/>
            <w:rPrChange w:id="882" w:author="凡 张" w:date="2019-05-26T07:05:00Z">
              <w:rPr>
                <w:noProof/>
                <w:webHidden/>
              </w:rPr>
            </w:rPrChange>
          </w:rPr>
          <w:fldChar w:fldCharType="end"/>
        </w:r>
        <w:r w:rsidRPr="00D62216">
          <w:rPr>
            <w:rStyle w:val="a5"/>
            <w:noProof/>
            <w:rPrChange w:id="883" w:author="凡 张" w:date="2019-05-26T07:05:00Z">
              <w:rPr>
                <w:rStyle w:val="a5"/>
                <w:noProof/>
              </w:rPr>
            </w:rPrChange>
          </w:rPr>
          <w:fldChar w:fldCharType="end"/>
        </w:r>
      </w:ins>
    </w:p>
    <w:p w:rsidR="00C127FF" w:rsidRPr="00D62216" w:rsidRDefault="00C127FF">
      <w:pPr>
        <w:pStyle w:val="TOC1"/>
        <w:tabs>
          <w:tab w:val="left" w:pos="420"/>
          <w:tab w:val="right" w:leader="dot" w:pos="8494"/>
        </w:tabs>
        <w:rPr>
          <w:ins w:id="884" w:author="凡 张" w:date="2019-05-26T07:03:00Z"/>
          <w:rFonts w:eastAsiaTheme="minorEastAsia"/>
          <w:b w:val="0"/>
          <w:sz w:val="21"/>
          <w:szCs w:val="22"/>
          <w:rPrChange w:id="885" w:author="凡 张" w:date="2019-05-26T07:05:00Z">
            <w:rPr>
              <w:ins w:id="886" w:author="凡 张" w:date="2019-05-26T07:03:00Z"/>
              <w:rFonts w:asciiTheme="minorHAnsi" w:eastAsiaTheme="minorEastAsia" w:hAnsiTheme="minorHAnsi" w:cstheme="minorBidi"/>
              <w:b w:val="0"/>
              <w:sz w:val="21"/>
              <w:szCs w:val="22"/>
            </w:rPr>
          </w:rPrChange>
        </w:rPr>
      </w:pPr>
      <w:ins w:id="887" w:author="凡 张" w:date="2019-05-26T07:03:00Z">
        <w:r w:rsidRPr="00D62216">
          <w:rPr>
            <w:rStyle w:val="a5"/>
            <w:rPrChange w:id="888" w:author="凡 张" w:date="2019-05-26T07:05:00Z">
              <w:rPr>
                <w:rStyle w:val="a5"/>
              </w:rPr>
            </w:rPrChange>
          </w:rPr>
          <w:fldChar w:fldCharType="begin"/>
        </w:r>
        <w:r w:rsidRPr="00D62216">
          <w:rPr>
            <w:rStyle w:val="a5"/>
            <w:rPrChange w:id="889" w:author="凡 张" w:date="2019-05-26T07:05:00Z">
              <w:rPr>
                <w:rStyle w:val="a5"/>
              </w:rPr>
            </w:rPrChange>
          </w:rPr>
          <w:instrText xml:space="preserve"> </w:instrText>
        </w:r>
        <w:r w:rsidRPr="00D62216">
          <w:rPr>
            <w:rPrChange w:id="890" w:author="凡 张" w:date="2019-05-26T07:05:00Z">
              <w:rPr/>
            </w:rPrChange>
          </w:rPr>
          <w:instrText>HYPERLINK \l "_Toc9746663"</w:instrText>
        </w:r>
        <w:r w:rsidRPr="00D62216">
          <w:rPr>
            <w:rStyle w:val="a5"/>
            <w:rPrChange w:id="891" w:author="凡 张" w:date="2019-05-26T07:05:00Z">
              <w:rPr>
                <w:rStyle w:val="a5"/>
              </w:rPr>
            </w:rPrChange>
          </w:rPr>
          <w:instrText xml:space="preserve"> </w:instrText>
        </w:r>
        <w:r w:rsidRPr="00D62216">
          <w:rPr>
            <w:rStyle w:val="a5"/>
            <w:rPrChange w:id="892" w:author="凡 张" w:date="2019-05-26T07:05:00Z">
              <w:rPr>
                <w:rStyle w:val="a5"/>
              </w:rPr>
            </w:rPrChange>
          </w:rPr>
        </w:r>
        <w:r w:rsidRPr="00D62216">
          <w:rPr>
            <w:rStyle w:val="a5"/>
            <w:rPrChange w:id="893" w:author="凡 张" w:date="2019-05-26T07:05:00Z">
              <w:rPr>
                <w:rStyle w:val="a5"/>
              </w:rPr>
            </w:rPrChange>
          </w:rPr>
          <w:fldChar w:fldCharType="separate"/>
        </w:r>
        <w:r w:rsidRPr="00D62216">
          <w:rPr>
            <w:rStyle w:val="a5"/>
            <w:rPrChange w:id="894" w:author="凡 张" w:date="2019-05-26T07:05:00Z">
              <w:rPr>
                <w:rStyle w:val="a5"/>
              </w:rPr>
            </w:rPrChange>
          </w:rPr>
          <w:t>6</w:t>
        </w:r>
        <w:r w:rsidRPr="00D62216">
          <w:rPr>
            <w:rFonts w:eastAsiaTheme="minorEastAsia"/>
            <w:b w:val="0"/>
            <w:sz w:val="21"/>
            <w:szCs w:val="22"/>
            <w:rPrChange w:id="895" w:author="凡 张" w:date="2019-05-26T07:05:00Z">
              <w:rPr>
                <w:rFonts w:asciiTheme="minorHAnsi" w:eastAsiaTheme="minorEastAsia" w:hAnsiTheme="minorHAnsi" w:cstheme="minorBidi"/>
                <w:b w:val="0"/>
                <w:sz w:val="21"/>
                <w:szCs w:val="22"/>
              </w:rPr>
            </w:rPrChange>
          </w:rPr>
          <w:tab/>
        </w:r>
        <w:r w:rsidRPr="00D62216">
          <w:rPr>
            <w:rStyle w:val="a5"/>
            <w:rPrChange w:id="896" w:author="凡 张" w:date="2019-05-26T07:05:00Z">
              <w:rPr>
                <w:rStyle w:val="a5"/>
              </w:rPr>
            </w:rPrChange>
          </w:rPr>
          <w:t>结论</w:t>
        </w:r>
        <w:r w:rsidRPr="00D62216">
          <w:rPr>
            <w:webHidden/>
            <w:rPrChange w:id="897" w:author="凡 张" w:date="2019-05-26T07:05:00Z">
              <w:rPr>
                <w:webHidden/>
              </w:rPr>
            </w:rPrChange>
          </w:rPr>
          <w:tab/>
        </w:r>
        <w:r w:rsidRPr="00D62216">
          <w:rPr>
            <w:webHidden/>
            <w:rPrChange w:id="898" w:author="凡 张" w:date="2019-05-26T07:05:00Z">
              <w:rPr>
                <w:webHidden/>
              </w:rPr>
            </w:rPrChange>
          </w:rPr>
          <w:fldChar w:fldCharType="begin"/>
        </w:r>
        <w:r w:rsidRPr="00D62216">
          <w:rPr>
            <w:webHidden/>
            <w:rPrChange w:id="899" w:author="凡 张" w:date="2019-05-26T07:05:00Z">
              <w:rPr>
                <w:webHidden/>
              </w:rPr>
            </w:rPrChange>
          </w:rPr>
          <w:instrText xml:space="preserve"> PAGEREF _Toc9746663 \h </w:instrText>
        </w:r>
        <w:r w:rsidRPr="00D62216">
          <w:rPr>
            <w:webHidden/>
            <w:rPrChange w:id="900" w:author="凡 张" w:date="2019-05-26T07:05:00Z">
              <w:rPr>
                <w:webHidden/>
              </w:rPr>
            </w:rPrChange>
          </w:rPr>
        </w:r>
      </w:ins>
      <w:r w:rsidRPr="00D62216">
        <w:rPr>
          <w:webHidden/>
          <w:rPrChange w:id="901" w:author="凡 张" w:date="2019-05-26T07:05:00Z">
            <w:rPr>
              <w:webHidden/>
            </w:rPr>
          </w:rPrChange>
        </w:rPr>
        <w:fldChar w:fldCharType="separate"/>
      </w:r>
      <w:ins w:id="902" w:author="凡 张" w:date="2019-05-26T07:03:00Z">
        <w:r w:rsidRPr="00D62216">
          <w:rPr>
            <w:webHidden/>
            <w:rPrChange w:id="903" w:author="凡 张" w:date="2019-05-26T07:05:00Z">
              <w:rPr>
                <w:webHidden/>
              </w:rPr>
            </w:rPrChange>
          </w:rPr>
          <w:t>33</w:t>
        </w:r>
        <w:r w:rsidRPr="00D62216">
          <w:rPr>
            <w:webHidden/>
            <w:rPrChange w:id="904" w:author="凡 张" w:date="2019-05-26T07:05:00Z">
              <w:rPr>
                <w:webHidden/>
              </w:rPr>
            </w:rPrChange>
          </w:rPr>
          <w:fldChar w:fldCharType="end"/>
        </w:r>
        <w:r w:rsidRPr="00D62216">
          <w:rPr>
            <w:rStyle w:val="a5"/>
            <w:rPrChange w:id="905" w:author="凡 张" w:date="2019-05-26T07:05:00Z">
              <w:rPr>
                <w:rStyle w:val="a5"/>
              </w:rPr>
            </w:rPrChange>
          </w:rPr>
          <w:fldChar w:fldCharType="end"/>
        </w:r>
      </w:ins>
    </w:p>
    <w:p w:rsidR="00C127FF" w:rsidRPr="00D62216" w:rsidRDefault="00C127FF">
      <w:pPr>
        <w:pStyle w:val="TOC1"/>
        <w:tabs>
          <w:tab w:val="right" w:leader="dot" w:pos="8494"/>
        </w:tabs>
        <w:rPr>
          <w:ins w:id="906" w:author="凡 张" w:date="2019-05-26T07:03:00Z"/>
          <w:rFonts w:eastAsiaTheme="minorEastAsia"/>
          <w:b w:val="0"/>
          <w:sz w:val="21"/>
          <w:szCs w:val="22"/>
          <w:rPrChange w:id="907" w:author="凡 张" w:date="2019-05-26T07:05:00Z">
            <w:rPr>
              <w:ins w:id="908" w:author="凡 张" w:date="2019-05-26T07:03:00Z"/>
              <w:rFonts w:asciiTheme="minorHAnsi" w:eastAsiaTheme="minorEastAsia" w:hAnsiTheme="minorHAnsi" w:cstheme="minorBidi"/>
              <w:b w:val="0"/>
              <w:sz w:val="21"/>
              <w:szCs w:val="22"/>
            </w:rPr>
          </w:rPrChange>
        </w:rPr>
      </w:pPr>
      <w:ins w:id="909" w:author="凡 张" w:date="2019-05-26T07:03:00Z">
        <w:r w:rsidRPr="00D62216">
          <w:rPr>
            <w:rStyle w:val="a5"/>
            <w:rPrChange w:id="910" w:author="凡 张" w:date="2019-05-26T07:05:00Z">
              <w:rPr>
                <w:rStyle w:val="a5"/>
              </w:rPr>
            </w:rPrChange>
          </w:rPr>
          <w:fldChar w:fldCharType="begin"/>
        </w:r>
        <w:r w:rsidRPr="00D62216">
          <w:rPr>
            <w:rStyle w:val="a5"/>
            <w:rPrChange w:id="911" w:author="凡 张" w:date="2019-05-26T07:05:00Z">
              <w:rPr>
                <w:rStyle w:val="a5"/>
              </w:rPr>
            </w:rPrChange>
          </w:rPr>
          <w:instrText xml:space="preserve"> </w:instrText>
        </w:r>
        <w:r w:rsidRPr="00D62216">
          <w:rPr>
            <w:rPrChange w:id="912" w:author="凡 张" w:date="2019-05-26T07:05:00Z">
              <w:rPr/>
            </w:rPrChange>
          </w:rPr>
          <w:instrText>HYPERLINK \l "_Toc9746664"</w:instrText>
        </w:r>
        <w:r w:rsidRPr="00D62216">
          <w:rPr>
            <w:rStyle w:val="a5"/>
            <w:rPrChange w:id="913" w:author="凡 张" w:date="2019-05-26T07:05:00Z">
              <w:rPr>
                <w:rStyle w:val="a5"/>
              </w:rPr>
            </w:rPrChange>
          </w:rPr>
          <w:instrText xml:space="preserve"> </w:instrText>
        </w:r>
        <w:r w:rsidRPr="00D62216">
          <w:rPr>
            <w:rStyle w:val="a5"/>
            <w:rPrChange w:id="914" w:author="凡 张" w:date="2019-05-26T07:05:00Z">
              <w:rPr>
                <w:rStyle w:val="a5"/>
              </w:rPr>
            </w:rPrChange>
          </w:rPr>
        </w:r>
        <w:r w:rsidRPr="00D62216">
          <w:rPr>
            <w:rStyle w:val="a5"/>
            <w:rPrChange w:id="915" w:author="凡 张" w:date="2019-05-26T07:05:00Z">
              <w:rPr>
                <w:rStyle w:val="a5"/>
              </w:rPr>
            </w:rPrChange>
          </w:rPr>
          <w:fldChar w:fldCharType="separate"/>
        </w:r>
        <w:r w:rsidRPr="00D62216">
          <w:rPr>
            <w:rStyle w:val="a5"/>
            <w:rFonts w:eastAsia="黑体"/>
            <w:b/>
            <w:rPrChange w:id="916" w:author="凡 张" w:date="2019-05-26T07:05:00Z">
              <w:rPr>
                <w:rStyle w:val="a5"/>
                <w:rFonts w:eastAsia="黑体"/>
                <w:b/>
              </w:rPr>
            </w:rPrChange>
          </w:rPr>
          <w:t>参考文献</w:t>
        </w:r>
        <w:r w:rsidRPr="00D62216">
          <w:rPr>
            <w:webHidden/>
            <w:rPrChange w:id="917" w:author="凡 张" w:date="2019-05-26T07:05:00Z">
              <w:rPr>
                <w:webHidden/>
              </w:rPr>
            </w:rPrChange>
          </w:rPr>
          <w:tab/>
        </w:r>
        <w:r w:rsidRPr="00D62216">
          <w:rPr>
            <w:webHidden/>
            <w:rPrChange w:id="918" w:author="凡 张" w:date="2019-05-26T07:05:00Z">
              <w:rPr>
                <w:webHidden/>
              </w:rPr>
            </w:rPrChange>
          </w:rPr>
          <w:fldChar w:fldCharType="begin"/>
        </w:r>
        <w:r w:rsidRPr="00D62216">
          <w:rPr>
            <w:webHidden/>
            <w:rPrChange w:id="919" w:author="凡 张" w:date="2019-05-26T07:05:00Z">
              <w:rPr>
                <w:webHidden/>
              </w:rPr>
            </w:rPrChange>
          </w:rPr>
          <w:instrText xml:space="preserve"> PAGEREF _Toc9746664 \h </w:instrText>
        </w:r>
        <w:r w:rsidRPr="00D62216">
          <w:rPr>
            <w:webHidden/>
            <w:rPrChange w:id="920" w:author="凡 张" w:date="2019-05-26T07:05:00Z">
              <w:rPr>
                <w:webHidden/>
              </w:rPr>
            </w:rPrChange>
          </w:rPr>
        </w:r>
      </w:ins>
      <w:r w:rsidRPr="00D62216">
        <w:rPr>
          <w:webHidden/>
          <w:rPrChange w:id="921" w:author="凡 张" w:date="2019-05-26T07:05:00Z">
            <w:rPr>
              <w:webHidden/>
            </w:rPr>
          </w:rPrChange>
        </w:rPr>
        <w:fldChar w:fldCharType="separate"/>
      </w:r>
      <w:ins w:id="922" w:author="凡 张" w:date="2019-05-26T07:03:00Z">
        <w:r w:rsidRPr="00D62216">
          <w:rPr>
            <w:webHidden/>
            <w:rPrChange w:id="923" w:author="凡 张" w:date="2019-05-26T07:05:00Z">
              <w:rPr>
                <w:webHidden/>
              </w:rPr>
            </w:rPrChange>
          </w:rPr>
          <w:t>37</w:t>
        </w:r>
        <w:r w:rsidRPr="00D62216">
          <w:rPr>
            <w:webHidden/>
            <w:rPrChange w:id="924" w:author="凡 张" w:date="2019-05-26T07:05:00Z">
              <w:rPr>
                <w:webHidden/>
              </w:rPr>
            </w:rPrChange>
          </w:rPr>
          <w:fldChar w:fldCharType="end"/>
        </w:r>
        <w:r w:rsidRPr="00D62216">
          <w:rPr>
            <w:rStyle w:val="a5"/>
            <w:rPrChange w:id="925" w:author="凡 张" w:date="2019-05-26T07:05:00Z">
              <w:rPr>
                <w:rStyle w:val="a5"/>
              </w:rPr>
            </w:rPrChange>
          </w:rPr>
          <w:fldChar w:fldCharType="end"/>
        </w:r>
      </w:ins>
    </w:p>
    <w:p w:rsidR="00C127FF" w:rsidRPr="00D62216" w:rsidRDefault="00C127FF">
      <w:pPr>
        <w:pStyle w:val="TOC1"/>
        <w:tabs>
          <w:tab w:val="right" w:leader="dot" w:pos="8494"/>
        </w:tabs>
        <w:rPr>
          <w:ins w:id="926" w:author="凡 张" w:date="2019-05-26T07:03:00Z"/>
          <w:rFonts w:eastAsiaTheme="minorEastAsia"/>
          <w:b w:val="0"/>
          <w:sz w:val="21"/>
          <w:szCs w:val="22"/>
          <w:rPrChange w:id="927" w:author="凡 张" w:date="2019-05-26T07:05:00Z">
            <w:rPr>
              <w:ins w:id="928" w:author="凡 张" w:date="2019-05-26T07:03:00Z"/>
              <w:rFonts w:asciiTheme="minorHAnsi" w:eastAsiaTheme="minorEastAsia" w:hAnsiTheme="minorHAnsi" w:cstheme="minorBidi"/>
              <w:b w:val="0"/>
              <w:sz w:val="21"/>
              <w:szCs w:val="22"/>
            </w:rPr>
          </w:rPrChange>
        </w:rPr>
      </w:pPr>
      <w:ins w:id="929" w:author="凡 张" w:date="2019-05-26T07:03:00Z">
        <w:r w:rsidRPr="00D62216">
          <w:rPr>
            <w:rStyle w:val="a5"/>
            <w:rPrChange w:id="930" w:author="凡 张" w:date="2019-05-26T07:05:00Z">
              <w:rPr>
                <w:rStyle w:val="a5"/>
              </w:rPr>
            </w:rPrChange>
          </w:rPr>
          <w:fldChar w:fldCharType="begin"/>
        </w:r>
        <w:r w:rsidRPr="00D62216">
          <w:rPr>
            <w:rStyle w:val="a5"/>
            <w:rPrChange w:id="931" w:author="凡 张" w:date="2019-05-26T07:05:00Z">
              <w:rPr>
                <w:rStyle w:val="a5"/>
              </w:rPr>
            </w:rPrChange>
          </w:rPr>
          <w:instrText xml:space="preserve"> </w:instrText>
        </w:r>
        <w:r w:rsidRPr="00D62216">
          <w:rPr>
            <w:rPrChange w:id="932" w:author="凡 张" w:date="2019-05-26T07:05:00Z">
              <w:rPr/>
            </w:rPrChange>
          </w:rPr>
          <w:instrText>HYPERLINK \l "_Toc9746665"</w:instrText>
        </w:r>
        <w:r w:rsidRPr="00D62216">
          <w:rPr>
            <w:rStyle w:val="a5"/>
            <w:rPrChange w:id="933" w:author="凡 张" w:date="2019-05-26T07:05:00Z">
              <w:rPr>
                <w:rStyle w:val="a5"/>
              </w:rPr>
            </w:rPrChange>
          </w:rPr>
          <w:instrText xml:space="preserve"> </w:instrText>
        </w:r>
        <w:r w:rsidRPr="00D62216">
          <w:rPr>
            <w:rStyle w:val="a5"/>
            <w:rPrChange w:id="934" w:author="凡 张" w:date="2019-05-26T07:05:00Z">
              <w:rPr>
                <w:rStyle w:val="a5"/>
              </w:rPr>
            </w:rPrChange>
          </w:rPr>
        </w:r>
        <w:r w:rsidRPr="00D62216">
          <w:rPr>
            <w:rStyle w:val="a5"/>
            <w:rPrChange w:id="935" w:author="凡 张" w:date="2019-05-26T07:05:00Z">
              <w:rPr>
                <w:rStyle w:val="a5"/>
              </w:rPr>
            </w:rPrChange>
          </w:rPr>
          <w:fldChar w:fldCharType="separate"/>
        </w:r>
        <w:r w:rsidRPr="00D62216">
          <w:rPr>
            <w:rStyle w:val="a5"/>
            <w:b/>
            <w:rPrChange w:id="936" w:author="凡 张" w:date="2019-05-26T07:05:00Z">
              <w:rPr>
                <w:rStyle w:val="a5"/>
                <w:b/>
              </w:rPr>
            </w:rPrChange>
          </w:rPr>
          <w:t>附录</w:t>
        </w:r>
        <w:r w:rsidRPr="00D62216">
          <w:rPr>
            <w:webHidden/>
            <w:rPrChange w:id="937" w:author="凡 张" w:date="2019-05-26T07:05:00Z">
              <w:rPr>
                <w:webHidden/>
              </w:rPr>
            </w:rPrChange>
          </w:rPr>
          <w:tab/>
        </w:r>
        <w:r w:rsidRPr="00D62216">
          <w:rPr>
            <w:webHidden/>
            <w:rPrChange w:id="938" w:author="凡 张" w:date="2019-05-26T07:05:00Z">
              <w:rPr>
                <w:webHidden/>
              </w:rPr>
            </w:rPrChange>
          </w:rPr>
          <w:fldChar w:fldCharType="begin"/>
        </w:r>
        <w:r w:rsidRPr="00D62216">
          <w:rPr>
            <w:webHidden/>
            <w:rPrChange w:id="939" w:author="凡 张" w:date="2019-05-26T07:05:00Z">
              <w:rPr>
                <w:webHidden/>
              </w:rPr>
            </w:rPrChange>
          </w:rPr>
          <w:instrText xml:space="preserve"> PAGEREF _Toc9746665 \h </w:instrText>
        </w:r>
        <w:r w:rsidRPr="00D62216">
          <w:rPr>
            <w:webHidden/>
            <w:rPrChange w:id="940" w:author="凡 张" w:date="2019-05-26T07:05:00Z">
              <w:rPr>
                <w:webHidden/>
              </w:rPr>
            </w:rPrChange>
          </w:rPr>
        </w:r>
      </w:ins>
      <w:r w:rsidRPr="00D62216">
        <w:rPr>
          <w:webHidden/>
          <w:rPrChange w:id="941" w:author="凡 张" w:date="2019-05-26T07:05:00Z">
            <w:rPr>
              <w:webHidden/>
            </w:rPr>
          </w:rPrChange>
        </w:rPr>
        <w:fldChar w:fldCharType="separate"/>
      </w:r>
      <w:ins w:id="942" w:author="凡 张" w:date="2019-05-26T07:03:00Z">
        <w:r w:rsidRPr="00D62216">
          <w:rPr>
            <w:webHidden/>
            <w:rPrChange w:id="943" w:author="凡 张" w:date="2019-05-26T07:05:00Z">
              <w:rPr>
                <w:webHidden/>
              </w:rPr>
            </w:rPrChange>
          </w:rPr>
          <w:t>40</w:t>
        </w:r>
        <w:r w:rsidRPr="00D62216">
          <w:rPr>
            <w:webHidden/>
            <w:rPrChange w:id="944" w:author="凡 张" w:date="2019-05-26T07:05:00Z">
              <w:rPr>
                <w:webHidden/>
              </w:rPr>
            </w:rPrChange>
          </w:rPr>
          <w:fldChar w:fldCharType="end"/>
        </w:r>
        <w:r w:rsidRPr="00D62216">
          <w:rPr>
            <w:rStyle w:val="a5"/>
            <w:rPrChange w:id="945" w:author="凡 张" w:date="2019-05-26T07:05:00Z">
              <w:rPr>
                <w:rStyle w:val="a5"/>
              </w:rPr>
            </w:rPrChange>
          </w:rPr>
          <w:fldChar w:fldCharType="end"/>
        </w:r>
      </w:ins>
    </w:p>
    <w:p w:rsidR="00ED50BE" w:rsidRPr="00D62216" w:rsidDel="009F408D" w:rsidRDefault="00ED50BE">
      <w:pPr>
        <w:pStyle w:val="TOC1"/>
        <w:tabs>
          <w:tab w:val="left" w:pos="420"/>
          <w:tab w:val="right" w:leader="dot" w:pos="8494"/>
        </w:tabs>
        <w:rPr>
          <w:del w:id="946" w:author="凡 张" w:date="2019-05-26T05:50:00Z"/>
          <w:rFonts w:eastAsiaTheme="minorEastAsia"/>
          <w:b w:val="0"/>
          <w:sz w:val="21"/>
          <w:szCs w:val="22"/>
          <w:rPrChange w:id="947" w:author="凡 张" w:date="2019-05-26T07:05:00Z">
            <w:rPr>
              <w:del w:id="948" w:author="凡 张" w:date="2019-05-26T05:50:00Z"/>
              <w:rFonts w:asciiTheme="minorHAnsi" w:eastAsiaTheme="minorEastAsia" w:hAnsiTheme="minorHAnsi" w:cstheme="minorBidi"/>
              <w:b w:val="0"/>
              <w:sz w:val="21"/>
              <w:szCs w:val="22"/>
            </w:rPr>
          </w:rPrChange>
        </w:rPr>
      </w:pPr>
      <w:del w:id="949" w:author="凡 张" w:date="2019-05-26T05:50:00Z">
        <w:r w:rsidRPr="00D62216" w:rsidDel="009F408D">
          <w:rPr>
            <w:rStyle w:val="a5"/>
            <w:rPrChange w:id="950" w:author="凡 张" w:date="2019-05-26T07:05:00Z">
              <w:rPr>
                <w:rStyle w:val="a5"/>
              </w:rPr>
            </w:rPrChange>
          </w:rPr>
          <w:delText>1</w:delText>
        </w:r>
        <w:r w:rsidRPr="00D62216" w:rsidDel="009F408D">
          <w:rPr>
            <w:rFonts w:eastAsiaTheme="minorEastAsia"/>
            <w:b w:val="0"/>
            <w:sz w:val="21"/>
            <w:szCs w:val="22"/>
            <w:rPrChange w:id="951" w:author="凡 张" w:date="2019-05-26T07:05:00Z">
              <w:rPr>
                <w:rFonts w:asciiTheme="minorHAnsi" w:eastAsiaTheme="minorEastAsia" w:hAnsiTheme="minorHAnsi" w:cstheme="minorBidi"/>
                <w:b w:val="0"/>
                <w:sz w:val="21"/>
                <w:szCs w:val="22"/>
              </w:rPr>
            </w:rPrChange>
          </w:rPr>
          <w:tab/>
        </w:r>
        <w:r w:rsidRPr="00D62216" w:rsidDel="009F408D">
          <w:rPr>
            <w:rStyle w:val="a5"/>
            <w:rPrChange w:id="952" w:author="凡 张" w:date="2019-05-26T07:05:00Z">
              <w:rPr>
                <w:rStyle w:val="a5"/>
                <w:rFonts w:hint="eastAsia"/>
              </w:rPr>
            </w:rPrChange>
          </w:rPr>
          <w:delText>绪论</w:delText>
        </w:r>
        <w:r w:rsidRPr="00D62216" w:rsidDel="009F408D">
          <w:rPr>
            <w:webHidden/>
            <w:rPrChange w:id="953" w:author="凡 张" w:date="2019-05-26T07:05:00Z">
              <w:rPr>
                <w:webHidden/>
              </w:rPr>
            </w:rPrChange>
          </w:rPr>
          <w:tab/>
        </w:r>
        <w:r w:rsidR="00D5535B" w:rsidRPr="00D62216" w:rsidDel="009F408D">
          <w:rPr>
            <w:webHidden/>
            <w:rPrChange w:id="954" w:author="凡 张" w:date="2019-05-26T07:05:00Z">
              <w:rPr>
                <w:webHidden/>
              </w:rPr>
            </w:rPrChange>
          </w:rPr>
          <w:delText>1</w:delText>
        </w:r>
      </w:del>
    </w:p>
    <w:p w:rsidR="00ED50BE" w:rsidRPr="00D62216" w:rsidDel="009F408D" w:rsidRDefault="00ED50BE">
      <w:pPr>
        <w:pStyle w:val="TOC2"/>
        <w:rPr>
          <w:del w:id="955" w:author="凡 张" w:date="2019-05-26T05:50:00Z"/>
          <w:rFonts w:eastAsiaTheme="minorEastAsia"/>
          <w:noProof/>
          <w:szCs w:val="22"/>
          <w:rPrChange w:id="956" w:author="凡 张" w:date="2019-05-26T07:05:00Z">
            <w:rPr>
              <w:del w:id="957" w:author="凡 张" w:date="2019-05-26T05:50:00Z"/>
              <w:rFonts w:asciiTheme="minorHAnsi" w:eastAsiaTheme="minorEastAsia" w:hAnsiTheme="minorHAnsi" w:cstheme="minorBidi"/>
              <w:noProof/>
              <w:szCs w:val="22"/>
            </w:rPr>
          </w:rPrChange>
        </w:rPr>
      </w:pPr>
      <w:del w:id="958" w:author="凡 张" w:date="2019-05-26T05:50:00Z">
        <w:r w:rsidRPr="00D62216" w:rsidDel="009F408D">
          <w:rPr>
            <w:rStyle w:val="a5"/>
            <w:noProof/>
            <w:rPrChange w:id="959" w:author="凡 张" w:date="2019-05-26T07:05:00Z">
              <w:rPr>
                <w:rStyle w:val="a5"/>
                <w:noProof/>
              </w:rPr>
            </w:rPrChange>
          </w:rPr>
          <w:delText>1.1</w:delText>
        </w:r>
        <w:r w:rsidRPr="00D62216" w:rsidDel="009F408D">
          <w:rPr>
            <w:rFonts w:eastAsiaTheme="minorEastAsia"/>
            <w:noProof/>
            <w:szCs w:val="22"/>
            <w:rPrChange w:id="960" w:author="凡 张" w:date="2019-05-26T07:05:00Z">
              <w:rPr>
                <w:rFonts w:asciiTheme="minorHAnsi" w:eastAsiaTheme="minorEastAsia" w:hAnsiTheme="minorHAnsi" w:cstheme="minorBidi"/>
                <w:noProof/>
                <w:szCs w:val="22"/>
              </w:rPr>
            </w:rPrChange>
          </w:rPr>
          <w:tab/>
        </w:r>
        <w:r w:rsidRPr="00D62216" w:rsidDel="009F408D">
          <w:rPr>
            <w:rStyle w:val="a5"/>
            <w:noProof/>
            <w:rPrChange w:id="961" w:author="凡 张" w:date="2019-05-26T07:05:00Z">
              <w:rPr>
                <w:rStyle w:val="a5"/>
                <w:rFonts w:hint="eastAsia"/>
                <w:noProof/>
              </w:rPr>
            </w:rPrChange>
          </w:rPr>
          <w:delText>数字莫尔三维测量介绍</w:delText>
        </w:r>
        <w:r w:rsidRPr="00D62216" w:rsidDel="009F408D">
          <w:rPr>
            <w:noProof/>
            <w:webHidden/>
            <w:rPrChange w:id="962" w:author="凡 张" w:date="2019-05-26T07:05:00Z">
              <w:rPr>
                <w:noProof/>
                <w:webHidden/>
              </w:rPr>
            </w:rPrChange>
          </w:rPr>
          <w:tab/>
        </w:r>
        <w:r w:rsidR="00D5535B" w:rsidRPr="00D62216" w:rsidDel="009F408D">
          <w:rPr>
            <w:noProof/>
            <w:webHidden/>
            <w:rPrChange w:id="963" w:author="凡 张" w:date="2019-05-26T07:05:00Z">
              <w:rPr>
                <w:noProof/>
                <w:webHidden/>
              </w:rPr>
            </w:rPrChange>
          </w:rPr>
          <w:delText>1</w:delText>
        </w:r>
      </w:del>
    </w:p>
    <w:p w:rsidR="00ED50BE" w:rsidRPr="00D62216" w:rsidDel="009F408D" w:rsidRDefault="00ED50BE">
      <w:pPr>
        <w:pStyle w:val="TOC2"/>
        <w:rPr>
          <w:del w:id="964" w:author="凡 张" w:date="2019-05-26T05:50:00Z"/>
          <w:rFonts w:eastAsiaTheme="minorEastAsia"/>
          <w:noProof/>
          <w:szCs w:val="22"/>
          <w:rPrChange w:id="965" w:author="凡 张" w:date="2019-05-26T07:05:00Z">
            <w:rPr>
              <w:del w:id="966" w:author="凡 张" w:date="2019-05-26T05:50:00Z"/>
              <w:rFonts w:asciiTheme="minorHAnsi" w:eastAsiaTheme="minorEastAsia" w:hAnsiTheme="minorHAnsi" w:cstheme="minorBidi"/>
              <w:noProof/>
              <w:szCs w:val="22"/>
            </w:rPr>
          </w:rPrChange>
        </w:rPr>
      </w:pPr>
      <w:del w:id="967" w:author="凡 张" w:date="2019-05-26T05:50:00Z">
        <w:r w:rsidRPr="00D62216" w:rsidDel="009F408D">
          <w:rPr>
            <w:rStyle w:val="a5"/>
            <w:noProof/>
            <w:rPrChange w:id="968" w:author="凡 张" w:date="2019-05-26T07:05:00Z">
              <w:rPr>
                <w:rStyle w:val="a5"/>
                <w:noProof/>
              </w:rPr>
            </w:rPrChange>
          </w:rPr>
          <w:delText>1.2</w:delText>
        </w:r>
        <w:r w:rsidRPr="00D62216" w:rsidDel="009F408D">
          <w:rPr>
            <w:rFonts w:eastAsiaTheme="minorEastAsia"/>
            <w:noProof/>
            <w:szCs w:val="22"/>
            <w:rPrChange w:id="969" w:author="凡 张" w:date="2019-05-26T07:05:00Z">
              <w:rPr>
                <w:rFonts w:asciiTheme="minorHAnsi" w:eastAsiaTheme="minorEastAsia" w:hAnsiTheme="minorHAnsi" w:cstheme="minorBidi"/>
                <w:noProof/>
                <w:szCs w:val="22"/>
              </w:rPr>
            </w:rPrChange>
          </w:rPr>
          <w:tab/>
        </w:r>
        <w:r w:rsidRPr="00D62216" w:rsidDel="009F408D">
          <w:rPr>
            <w:rStyle w:val="a5"/>
            <w:noProof/>
            <w:rPrChange w:id="970" w:author="凡 张" w:date="2019-05-26T07:05:00Z">
              <w:rPr>
                <w:rStyle w:val="a5"/>
                <w:rFonts w:hint="eastAsia"/>
                <w:noProof/>
              </w:rPr>
            </w:rPrChange>
          </w:rPr>
          <w:delText>本文主要内容</w:delText>
        </w:r>
        <w:r w:rsidRPr="00D62216" w:rsidDel="009F408D">
          <w:rPr>
            <w:noProof/>
            <w:webHidden/>
            <w:rPrChange w:id="971" w:author="凡 张" w:date="2019-05-26T07:05:00Z">
              <w:rPr>
                <w:noProof/>
                <w:webHidden/>
              </w:rPr>
            </w:rPrChange>
          </w:rPr>
          <w:tab/>
        </w:r>
        <w:r w:rsidR="00D5535B" w:rsidRPr="00D62216" w:rsidDel="009F408D">
          <w:rPr>
            <w:noProof/>
            <w:webHidden/>
            <w:rPrChange w:id="972" w:author="凡 张" w:date="2019-05-26T07:05:00Z">
              <w:rPr>
                <w:noProof/>
                <w:webHidden/>
              </w:rPr>
            </w:rPrChange>
          </w:rPr>
          <w:delText>3</w:delText>
        </w:r>
      </w:del>
    </w:p>
    <w:p w:rsidR="00ED50BE" w:rsidRPr="00D62216" w:rsidDel="009F408D" w:rsidRDefault="00ED50BE">
      <w:pPr>
        <w:pStyle w:val="TOC1"/>
        <w:tabs>
          <w:tab w:val="left" w:pos="420"/>
          <w:tab w:val="right" w:leader="dot" w:pos="8494"/>
        </w:tabs>
        <w:rPr>
          <w:del w:id="973" w:author="凡 张" w:date="2019-05-26T05:50:00Z"/>
          <w:rFonts w:eastAsiaTheme="minorEastAsia"/>
          <w:b w:val="0"/>
          <w:sz w:val="21"/>
          <w:szCs w:val="22"/>
          <w:rPrChange w:id="974" w:author="凡 张" w:date="2019-05-26T07:05:00Z">
            <w:rPr>
              <w:del w:id="975" w:author="凡 张" w:date="2019-05-26T05:50:00Z"/>
              <w:rFonts w:asciiTheme="minorHAnsi" w:eastAsiaTheme="minorEastAsia" w:hAnsiTheme="minorHAnsi" w:cstheme="minorBidi"/>
              <w:b w:val="0"/>
              <w:sz w:val="21"/>
              <w:szCs w:val="22"/>
            </w:rPr>
          </w:rPrChange>
        </w:rPr>
      </w:pPr>
      <w:del w:id="976" w:author="凡 张" w:date="2019-05-26T05:50:00Z">
        <w:r w:rsidRPr="00D62216" w:rsidDel="009F408D">
          <w:rPr>
            <w:rStyle w:val="a5"/>
            <w:rPrChange w:id="977" w:author="凡 张" w:date="2019-05-26T07:05:00Z">
              <w:rPr>
                <w:rStyle w:val="a5"/>
              </w:rPr>
            </w:rPrChange>
          </w:rPr>
          <w:delText>2</w:delText>
        </w:r>
        <w:r w:rsidRPr="00D62216" w:rsidDel="009F408D">
          <w:rPr>
            <w:rFonts w:eastAsiaTheme="minorEastAsia"/>
            <w:b w:val="0"/>
            <w:sz w:val="21"/>
            <w:szCs w:val="22"/>
            <w:rPrChange w:id="978" w:author="凡 张" w:date="2019-05-26T07:05:00Z">
              <w:rPr>
                <w:rFonts w:asciiTheme="minorHAnsi" w:eastAsiaTheme="minorEastAsia" w:hAnsiTheme="minorHAnsi" w:cstheme="minorBidi"/>
                <w:b w:val="0"/>
                <w:sz w:val="21"/>
                <w:szCs w:val="22"/>
              </w:rPr>
            </w:rPrChange>
          </w:rPr>
          <w:tab/>
        </w:r>
        <w:r w:rsidRPr="00D62216" w:rsidDel="009F408D">
          <w:rPr>
            <w:rStyle w:val="a5"/>
            <w:rPrChange w:id="979" w:author="凡 张" w:date="2019-05-26T07:05:00Z">
              <w:rPr>
                <w:rStyle w:val="a5"/>
                <w:rFonts w:hint="eastAsia"/>
              </w:rPr>
            </w:rPrChange>
          </w:rPr>
          <w:delText>相位</w:delText>
        </w:r>
        <w:r w:rsidRPr="00D62216" w:rsidDel="009F408D">
          <w:rPr>
            <w:rStyle w:val="a5"/>
            <w:rPrChange w:id="980" w:author="凡 张" w:date="2019-05-26T07:05:00Z">
              <w:rPr>
                <w:rStyle w:val="a5"/>
              </w:rPr>
            </w:rPrChange>
          </w:rPr>
          <w:delText>-</w:delText>
        </w:r>
        <w:r w:rsidRPr="00D62216" w:rsidDel="009F408D">
          <w:rPr>
            <w:rStyle w:val="a5"/>
            <w:rPrChange w:id="981" w:author="凡 张" w:date="2019-05-26T07:05:00Z">
              <w:rPr>
                <w:rStyle w:val="a5"/>
                <w:rFonts w:hint="eastAsia"/>
              </w:rPr>
            </w:rPrChange>
          </w:rPr>
          <w:delText>高度对应关系</w:delText>
        </w:r>
        <w:r w:rsidRPr="00D62216" w:rsidDel="009F408D">
          <w:rPr>
            <w:webHidden/>
            <w:rPrChange w:id="982" w:author="凡 张" w:date="2019-05-26T07:05:00Z">
              <w:rPr>
                <w:webHidden/>
              </w:rPr>
            </w:rPrChange>
          </w:rPr>
          <w:tab/>
        </w:r>
        <w:r w:rsidR="00D5535B" w:rsidRPr="00D62216" w:rsidDel="009F408D">
          <w:rPr>
            <w:webHidden/>
            <w:rPrChange w:id="983" w:author="凡 张" w:date="2019-05-26T07:05:00Z">
              <w:rPr>
                <w:webHidden/>
              </w:rPr>
            </w:rPrChange>
          </w:rPr>
          <w:delText>5</w:delText>
        </w:r>
      </w:del>
    </w:p>
    <w:p w:rsidR="00ED50BE" w:rsidRPr="00D62216" w:rsidDel="009F408D" w:rsidRDefault="00ED50BE">
      <w:pPr>
        <w:pStyle w:val="TOC2"/>
        <w:rPr>
          <w:del w:id="984" w:author="凡 张" w:date="2019-05-26T05:50:00Z"/>
          <w:rFonts w:eastAsiaTheme="minorEastAsia"/>
          <w:noProof/>
          <w:szCs w:val="22"/>
          <w:rPrChange w:id="985" w:author="凡 张" w:date="2019-05-26T07:05:00Z">
            <w:rPr>
              <w:del w:id="986" w:author="凡 张" w:date="2019-05-26T05:50:00Z"/>
              <w:rFonts w:asciiTheme="minorHAnsi" w:eastAsiaTheme="minorEastAsia" w:hAnsiTheme="minorHAnsi" w:cstheme="minorBidi"/>
              <w:noProof/>
              <w:szCs w:val="22"/>
            </w:rPr>
          </w:rPrChange>
        </w:rPr>
      </w:pPr>
      <w:del w:id="987" w:author="凡 张" w:date="2019-05-26T05:50:00Z">
        <w:r w:rsidRPr="00D62216" w:rsidDel="009F408D">
          <w:rPr>
            <w:rStyle w:val="a5"/>
            <w:noProof/>
            <w:rPrChange w:id="988" w:author="凡 张" w:date="2019-05-26T07:05:00Z">
              <w:rPr>
                <w:rStyle w:val="a5"/>
                <w:noProof/>
              </w:rPr>
            </w:rPrChange>
          </w:rPr>
          <w:delText>2.1</w:delText>
        </w:r>
        <w:r w:rsidRPr="00D62216" w:rsidDel="009F408D">
          <w:rPr>
            <w:rFonts w:eastAsiaTheme="minorEastAsia"/>
            <w:noProof/>
            <w:szCs w:val="22"/>
            <w:rPrChange w:id="989" w:author="凡 张" w:date="2019-05-26T07:05:00Z">
              <w:rPr>
                <w:rFonts w:asciiTheme="minorHAnsi" w:eastAsiaTheme="minorEastAsia" w:hAnsiTheme="minorHAnsi" w:cstheme="minorBidi"/>
                <w:noProof/>
                <w:szCs w:val="22"/>
              </w:rPr>
            </w:rPrChange>
          </w:rPr>
          <w:tab/>
        </w:r>
        <w:r w:rsidRPr="00D62216" w:rsidDel="009F408D">
          <w:rPr>
            <w:rStyle w:val="a5"/>
            <w:noProof/>
            <w:rPrChange w:id="990" w:author="凡 张" w:date="2019-05-26T07:05:00Z">
              <w:rPr>
                <w:rStyle w:val="a5"/>
                <w:rFonts w:hint="eastAsia"/>
                <w:noProof/>
              </w:rPr>
            </w:rPrChange>
          </w:rPr>
          <w:delText>莫尔条纹产生的原理</w:delText>
        </w:r>
        <w:r w:rsidRPr="00D62216" w:rsidDel="009F408D">
          <w:rPr>
            <w:noProof/>
            <w:webHidden/>
            <w:rPrChange w:id="991" w:author="凡 张" w:date="2019-05-26T07:05:00Z">
              <w:rPr>
                <w:noProof/>
                <w:webHidden/>
              </w:rPr>
            </w:rPrChange>
          </w:rPr>
          <w:tab/>
        </w:r>
        <w:r w:rsidR="00D5535B" w:rsidRPr="00D62216" w:rsidDel="009F408D">
          <w:rPr>
            <w:noProof/>
            <w:webHidden/>
            <w:rPrChange w:id="992" w:author="凡 张" w:date="2019-05-26T07:05:00Z">
              <w:rPr>
                <w:noProof/>
                <w:webHidden/>
              </w:rPr>
            </w:rPrChange>
          </w:rPr>
          <w:delText>5</w:delText>
        </w:r>
      </w:del>
    </w:p>
    <w:p w:rsidR="00ED50BE" w:rsidRPr="00D62216" w:rsidDel="009F408D" w:rsidRDefault="00ED50BE">
      <w:pPr>
        <w:pStyle w:val="TOC2"/>
        <w:rPr>
          <w:del w:id="993" w:author="凡 张" w:date="2019-05-26T05:50:00Z"/>
          <w:rFonts w:eastAsiaTheme="minorEastAsia"/>
          <w:noProof/>
          <w:szCs w:val="22"/>
          <w:rPrChange w:id="994" w:author="凡 张" w:date="2019-05-26T07:05:00Z">
            <w:rPr>
              <w:del w:id="995" w:author="凡 张" w:date="2019-05-26T05:50:00Z"/>
              <w:rFonts w:asciiTheme="minorHAnsi" w:eastAsiaTheme="minorEastAsia" w:hAnsiTheme="minorHAnsi" w:cstheme="minorBidi"/>
              <w:noProof/>
              <w:szCs w:val="22"/>
            </w:rPr>
          </w:rPrChange>
        </w:rPr>
      </w:pPr>
      <w:del w:id="996" w:author="凡 张" w:date="2019-05-26T05:50:00Z">
        <w:r w:rsidRPr="00D62216" w:rsidDel="009F408D">
          <w:rPr>
            <w:rStyle w:val="a5"/>
            <w:noProof/>
            <w:rPrChange w:id="997" w:author="凡 张" w:date="2019-05-26T07:05:00Z">
              <w:rPr>
                <w:rStyle w:val="a5"/>
                <w:noProof/>
              </w:rPr>
            </w:rPrChange>
          </w:rPr>
          <w:delText>2.2</w:delText>
        </w:r>
        <w:r w:rsidRPr="00D62216" w:rsidDel="009F408D">
          <w:rPr>
            <w:rFonts w:eastAsiaTheme="minorEastAsia"/>
            <w:noProof/>
            <w:szCs w:val="22"/>
            <w:rPrChange w:id="998" w:author="凡 张" w:date="2019-05-26T07:05:00Z">
              <w:rPr>
                <w:rFonts w:asciiTheme="minorHAnsi" w:eastAsiaTheme="minorEastAsia" w:hAnsiTheme="minorHAnsi" w:cstheme="minorBidi"/>
                <w:noProof/>
                <w:szCs w:val="22"/>
              </w:rPr>
            </w:rPrChange>
          </w:rPr>
          <w:tab/>
        </w:r>
        <w:r w:rsidRPr="00D62216" w:rsidDel="009F408D">
          <w:rPr>
            <w:rStyle w:val="a5"/>
            <w:noProof/>
            <w:rPrChange w:id="999" w:author="凡 张" w:date="2019-05-26T07:05:00Z">
              <w:rPr>
                <w:rStyle w:val="a5"/>
                <w:rFonts w:hint="eastAsia"/>
                <w:noProof/>
              </w:rPr>
            </w:rPrChange>
          </w:rPr>
          <w:delText>三角测量法</w:delText>
        </w:r>
        <w:r w:rsidRPr="00D62216" w:rsidDel="009F408D">
          <w:rPr>
            <w:noProof/>
            <w:webHidden/>
            <w:rPrChange w:id="1000" w:author="凡 张" w:date="2019-05-26T07:05:00Z">
              <w:rPr>
                <w:noProof/>
                <w:webHidden/>
              </w:rPr>
            </w:rPrChange>
          </w:rPr>
          <w:tab/>
        </w:r>
        <w:r w:rsidR="00D5535B" w:rsidRPr="00D62216" w:rsidDel="009F408D">
          <w:rPr>
            <w:noProof/>
            <w:webHidden/>
            <w:rPrChange w:id="1001" w:author="凡 张" w:date="2019-05-26T07:05:00Z">
              <w:rPr>
                <w:noProof/>
                <w:webHidden/>
              </w:rPr>
            </w:rPrChange>
          </w:rPr>
          <w:delText>9</w:delText>
        </w:r>
      </w:del>
    </w:p>
    <w:p w:rsidR="00ED50BE" w:rsidRPr="00D62216" w:rsidDel="009F408D" w:rsidRDefault="00ED50BE">
      <w:pPr>
        <w:pStyle w:val="TOC1"/>
        <w:tabs>
          <w:tab w:val="left" w:pos="420"/>
          <w:tab w:val="right" w:leader="dot" w:pos="8494"/>
        </w:tabs>
        <w:rPr>
          <w:del w:id="1002" w:author="凡 张" w:date="2019-05-26T05:50:00Z"/>
          <w:rFonts w:eastAsiaTheme="minorEastAsia"/>
          <w:b w:val="0"/>
          <w:sz w:val="21"/>
          <w:szCs w:val="22"/>
          <w:rPrChange w:id="1003" w:author="凡 张" w:date="2019-05-26T07:05:00Z">
            <w:rPr>
              <w:del w:id="1004" w:author="凡 张" w:date="2019-05-26T05:50:00Z"/>
              <w:rFonts w:asciiTheme="minorHAnsi" w:eastAsiaTheme="minorEastAsia" w:hAnsiTheme="minorHAnsi" w:cstheme="minorBidi"/>
              <w:b w:val="0"/>
              <w:sz w:val="21"/>
              <w:szCs w:val="22"/>
            </w:rPr>
          </w:rPrChange>
        </w:rPr>
      </w:pPr>
      <w:del w:id="1005" w:author="凡 张" w:date="2019-05-26T05:50:00Z">
        <w:r w:rsidRPr="00D62216" w:rsidDel="009F408D">
          <w:rPr>
            <w:rStyle w:val="a5"/>
            <w:rPrChange w:id="1006" w:author="凡 张" w:date="2019-05-26T07:05:00Z">
              <w:rPr>
                <w:rStyle w:val="a5"/>
              </w:rPr>
            </w:rPrChange>
          </w:rPr>
          <w:delText>3</w:delText>
        </w:r>
        <w:r w:rsidRPr="00D62216" w:rsidDel="009F408D">
          <w:rPr>
            <w:rFonts w:eastAsiaTheme="minorEastAsia"/>
            <w:b w:val="0"/>
            <w:sz w:val="21"/>
            <w:szCs w:val="22"/>
            <w:rPrChange w:id="1007" w:author="凡 张" w:date="2019-05-26T07:05:00Z">
              <w:rPr>
                <w:rFonts w:asciiTheme="minorHAnsi" w:eastAsiaTheme="minorEastAsia" w:hAnsiTheme="minorHAnsi" w:cstheme="minorBidi"/>
                <w:b w:val="0"/>
                <w:sz w:val="21"/>
                <w:szCs w:val="22"/>
              </w:rPr>
            </w:rPrChange>
          </w:rPr>
          <w:tab/>
        </w:r>
        <w:r w:rsidRPr="00D62216" w:rsidDel="009F408D">
          <w:rPr>
            <w:rStyle w:val="a5"/>
            <w:rPrChange w:id="1008" w:author="凡 张" w:date="2019-05-26T07:05:00Z">
              <w:rPr>
                <w:rStyle w:val="a5"/>
                <w:rFonts w:hint="eastAsia"/>
              </w:rPr>
            </w:rPrChange>
          </w:rPr>
          <w:delText>实物系统校准</w:delText>
        </w:r>
        <w:r w:rsidRPr="00D62216" w:rsidDel="009F408D">
          <w:rPr>
            <w:webHidden/>
            <w:rPrChange w:id="1009" w:author="凡 张" w:date="2019-05-26T07:05:00Z">
              <w:rPr>
                <w:webHidden/>
              </w:rPr>
            </w:rPrChange>
          </w:rPr>
          <w:tab/>
        </w:r>
        <w:r w:rsidR="00D5535B" w:rsidRPr="00D62216" w:rsidDel="009F408D">
          <w:rPr>
            <w:webHidden/>
            <w:rPrChange w:id="1010" w:author="凡 张" w:date="2019-05-26T07:05:00Z">
              <w:rPr>
                <w:webHidden/>
              </w:rPr>
            </w:rPrChange>
          </w:rPr>
          <w:delText>11</w:delText>
        </w:r>
      </w:del>
    </w:p>
    <w:p w:rsidR="00ED50BE" w:rsidRPr="00D62216" w:rsidDel="009F408D" w:rsidRDefault="00ED50BE">
      <w:pPr>
        <w:pStyle w:val="TOC2"/>
        <w:rPr>
          <w:del w:id="1011" w:author="凡 张" w:date="2019-05-26T05:50:00Z"/>
          <w:rFonts w:eastAsiaTheme="minorEastAsia"/>
          <w:noProof/>
          <w:szCs w:val="22"/>
          <w:rPrChange w:id="1012" w:author="凡 张" w:date="2019-05-26T07:05:00Z">
            <w:rPr>
              <w:del w:id="1013" w:author="凡 张" w:date="2019-05-26T05:50:00Z"/>
              <w:rFonts w:asciiTheme="minorHAnsi" w:eastAsiaTheme="minorEastAsia" w:hAnsiTheme="minorHAnsi" w:cstheme="minorBidi"/>
              <w:noProof/>
              <w:szCs w:val="22"/>
            </w:rPr>
          </w:rPrChange>
        </w:rPr>
      </w:pPr>
      <w:del w:id="1014" w:author="凡 张" w:date="2019-05-26T05:50:00Z">
        <w:r w:rsidRPr="00D62216" w:rsidDel="009F408D">
          <w:rPr>
            <w:rStyle w:val="a5"/>
            <w:noProof/>
            <w:rPrChange w:id="1015" w:author="凡 张" w:date="2019-05-26T07:05:00Z">
              <w:rPr>
                <w:rStyle w:val="a5"/>
                <w:noProof/>
              </w:rPr>
            </w:rPrChange>
          </w:rPr>
          <w:delText>3.1</w:delText>
        </w:r>
        <w:r w:rsidRPr="00D62216" w:rsidDel="009F408D">
          <w:rPr>
            <w:rFonts w:eastAsiaTheme="minorEastAsia"/>
            <w:noProof/>
            <w:szCs w:val="22"/>
            <w:rPrChange w:id="1016" w:author="凡 张" w:date="2019-05-26T07:05:00Z">
              <w:rPr>
                <w:rFonts w:asciiTheme="minorHAnsi" w:eastAsiaTheme="minorEastAsia" w:hAnsiTheme="minorHAnsi" w:cstheme="minorBidi"/>
                <w:noProof/>
                <w:szCs w:val="22"/>
              </w:rPr>
            </w:rPrChange>
          </w:rPr>
          <w:tab/>
        </w:r>
        <w:r w:rsidRPr="00D62216" w:rsidDel="009F408D">
          <w:rPr>
            <w:rStyle w:val="a5"/>
            <w:noProof/>
            <w:rPrChange w:id="1017" w:author="凡 张" w:date="2019-05-26T07:05:00Z">
              <w:rPr>
                <w:rStyle w:val="a5"/>
                <w:rFonts w:hint="eastAsia"/>
                <w:noProof/>
              </w:rPr>
            </w:rPrChange>
          </w:rPr>
          <w:delText>非线性校准原理</w:delText>
        </w:r>
        <w:r w:rsidRPr="00D62216" w:rsidDel="009F408D">
          <w:rPr>
            <w:noProof/>
            <w:webHidden/>
            <w:rPrChange w:id="1018" w:author="凡 张" w:date="2019-05-26T07:05:00Z">
              <w:rPr>
                <w:noProof/>
                <w:webHidden/>
              </w:rPr>
            </w:rPrChange>
          </w:rPr>
          <w:tab/>
        </w:r>
        <w:r w:rsidR="00D5535B" w:rsidRPr="00D62216" w:rsidDel="009F408D">
          <w:rPr>
            <w:noProof/>
            <w:webHidden/>
            <w:rPrChange w:id="1019" w:author="凡 张" w:date="2019-05-26T07:05:00Z">
              <w:rPr>
                <w:noProof/>
                <w:webHidden/>
              </w:rPr>
            </w:rPrChange>
          </w:rPr>
          <w:delText>11</w:delText>
        </w:r>
      </w:del>
    </w:p>
    <w:p w:rsidR="00ED50BE" w:rsidRPr="00D62216" w:rsidDel="009F408D" w:rsidRDefault="00ED50BE">
      <w:pPr>
        <w:pStyle w:val="TOC2"/>
        <w:rPr>
          <w:del w:id="1020" w:author="凡 张" w:date="2019-05-26T05:50:00Z"/>
          <w:rFonts w:eastAsiaTheme="minorEastAsia"/>
          <w:noProof/>
          <w:szCs w:val="22"/>
          <w:rPrChange w:id="1021" w:author="凡 张" w:date="2019-05-26T07:05:00Z">
            <w:rPr>
              <w:del w:id="1022" w:author="凡 张" w:date="2019-05-26T05:50:00Z"/>
              <w:rFonts w:asciiTheme="minorHAnsi" w:eastAsiaTheme="minorEastAsia" w:hAnsiTheme="minorHAnsi" w:cstheme="minorBidi"/>
              <w:noProof/>
              <w:szCs w:val="22"/>
            </w:rPr>
          </w:rPrChange>
        </w:rPr>
      </w:pPr>
      <w:del w:id="1023" w:author="凡 张" w:date="2019-05-26T05:50:00Z">
        <w:r w:rsidRPr="00D62216" w:rsidDel="009F408D">
          <w:rPr>
            <w:rStyle w:val="a5"/>
            <w:noProof/>
            <w:rPrChange w:id="1024" w:author="凡 张" w:date="2019-05-26T07:05:00Z">
              <w:rPr>
                <w:rStyle w:val="a5"/>
                <w:noProof/>
              </w:rPr>
            </w:rPrChange>
          </w:rPr>
          <w:delText>3.2</w:delText>
        </w:r>
        <w:r w:rsidRPr="00D62216" w:rsidDel="009F408D">
          <w:rPr>
            <w:rFonts w:eastAsiaTheme="minorEastAsia"/>
            <w:noProof/>
            <w:szCs w:val="22"/>
            <w:rPrChange w:id="1025" w:author="凡 张" w:date="2019-05-26T07:05:00Z">
              <w:rPr>
                <w:rFonts w:asciiTheme="minorHAnsi" w:eastAsiaTheme="minorEastAsia" w:hAnsiTheme="minorHAnsi" w:cstheme="minorBidi"/>
                <w:noProof/>
                <w:szCs w:val="22"/>
              </w:rPr>
            </w:rPrChange>
          </w:rPr>
          <w:tab/>
        </w:r>
        <w:r w:rsidRPr="00D62216" w:rsidDel="009F408D">
          <w:rPr>
            <w:rStyle w:val="a5"/>
            <w:noProof/>
            <w:rPrChange w:id="1026" w:author="凡 张" w:date="2019-05-26T07:05:00Z">
              <w:rPr>
                <w:rStyle w:val="a5"/>
                <w:rFonts w:hint="eastAsia"/>
                <w:noProof/>
              </w:rPr>
            </w:rPrChange>
          </w:rPr>
          <w:delText>线性校准原理</w:delText>
        </w:r>
        <w:r w:rsidRPr="00D62216" w:rsidDel="009F408D">
          <w:rPr>
            <w:noProof/>
            <w:webHidden/>
            <w:rPrChange w:id="1027" w:author="凡 张" w:date="2019-05-26T07:05:00Z">
              <w:rPr>
                <w:noProof/>
                <w:webHidden/>
              </w:rPr>
            </w:rPrChange>
          </w:rPr>
          <w:tab/>
        </w:r>
        <w:r w:rsidR="00D5535B" w:rsidRPr="00D62216" w:rsidDel="009F408D">
          <w:rPr>
            <w:noProof/>
            <w:webHidden/>
            <w:rPrChange w:id="1028" w:author="凡 张" w:date="2019-05-26T07:05:00Z">
              <w:rPr>
                <w:noProof/>
                <w:webHidden/>
              </w:rPr>
            </w:rPrChange>
          </w:rPr>
          <w:delText>13</w:delText>
        </w:r>
      </w:del>
    </w:p>
    <w:p w:rsidR="00ED50BE" w:rsidRPr="00D62216" w:rsidDel="009F408D" w:rsidRDefault="00ED50BE">
      <w:pPr>
        <w:pStyle w:val="TOC2"/>
        <w:rPr>
          <w:del w:id="1029" w:author="凡 张" w:date="2019-05-26T05:50:00Z"/>
          <w:rFonts w:eastAsiaTheme="minorEastAsia"/>
          <w:noProof/>
          <w:szCs w:val="22"/>
          <w:rPrChange w:id="1030" w:author="凡 张" w:date="2019-05-26T07:05:00Z">
            <w:rPr>
              <w:del w:id="1031" w:author="凡 张" w:date="2019-05-26T05:50:00Z"/>
              <w:rFonts w:asciiTheme="minorHAnsi" w:eastAsiaTheme="minorEastAsia" w:hAnsiTheme="minorHAnsi" w:cstheme="minorBidi"/>
              <w:noProof/>
              <w:szCs w:val="22"/>
            </w:rPr>
          </w:rPrChange>
        </w:rPr>
      </w:pPr>
      <w:del w:id="1032" w:author="凡 张" w:date="2019-05-26T05:50:00Z">
        <w:r w:rsidRPr="00D62216" w:rsidDel="009F408D">
          <w:rPr>
            <w:rStyle w:val="a5"/>
            <w:noProof/>
            <w:rPrChange w:id="1033" w:author="凡 张" w:date="2019-05-26T07:05:00Z">
              <w:rPr>
                <w:rStyle w:val="a5"/>
                <w:noProof/>
              </w:rPr>
            </w:rPrChange>
          </w:rPr>
          <w:delText>3.3</w:delText>
        </w:r>
        <w:r w:rsidRPr="00D62216" w:rsidDel="009F408D">
          <w:rPr>
            <w:rFonts w:eastAsiaTheme="minorEastAsia"/>
            <w:noProof/>
            <w:szCs w:val="22"/>
            <w:rPrChange w:id="1034" w:author="凡 张" w:date="2019-05-26T07:05:00Z">
              <w:rPr>
                <w:rFonts w:asciiTheme="minorHAnsi" w:eastAsiaTheme="minorEastAsia" w:hAnsiTheme="minorHAnsi" w:cstheme="minorBidi"/>
                <w:noProof/>
                <w:szCs w:val="22"/>
              </w:rPr>
            </w:rPrChange>
          </w:rPr>
          <w:tab/>
        </w:r>
        <w:r w:rsidRPr="00D62216" w:rsidDel="009F408D">
          <w:rPr>
            <w:rStyle w:val="a5"/>
            <w:noProof/>
            <w:rPrChange w:id="1035" w:author="凡 张" w:date="2019-05-26T07:05:00Z">
              <w:rPr>
                <w:rStyle w:val="a5"/>
                <w:rFonts w:hint="eastAsia"/>
                <w:noProof/>
              </w:rPr>
            </w:rPrChange>
          </w:rPr>
          <w:delText>莫尔波长与相位</w:delText>
        </w:r>
        <w:r w:rsidRPr="00D62216" w:rsidDel="009F408D">
          <w:rPr>
            <w:rStyle w:val="a5"/>
            <w:noProof/>
            <w:rPrChange w:id="1036" w:author="凡 张" w:date="2019-05-26T07:05:00Z">
              <w:rPr>
                <w:rStyle w:val="a5"/>
                <w:noProof/>
              </w:rPr>
            </w:rPrChange>
          </w:rPr>
          <w:delText>-</w:delText>
        </w:r>
        <w:r w:rsidRPr="00D62216" w:rsidDel="009F408D">
          <w:rPr>
            <w:rStyle w:val="a5"/>
            <w:noProof/>
            <w:rPrChange w:id="1037" w:author="凡 张" w:date="2019-05-26T07:05:00Z">
              <w:rPr>
                <w:rStyle w:val="a5"/>
                <w:rFonts w:hint="eastAsia"/>
                <w:noProof/>
              </w:rPr>
            </w:rPrChange>
          </w:rPr>
          <w:delText>高度转换</w:delText>
        </w:r>
        <w:r w:rsidRPr="00D62216" w:rsidDel="009F408D">
          <w:rPr>
            <w:noProof/>
            <w:webHidden/>
            <w:rPrChange w:id="1038" w:author="凡 张" w:date="2019-05-26T07:05:00Z">
              <w:rPr>
                <w:noProof/>
                <w:webHidden/>
              </w:rPr>
            </w:rPrChange>
          </w:rPr>
          <w:tab/>
        </w:r>
        <w:r w:rsidR="00D5535B" w:rsidRPr="00D62216" w:rsidDel="009F408D">
          <w:rPr>
            <w:noProof/>
            <w:webHidden/>
            <w:rPrChange w:id="1039" w:author="凡 张" w:date="2019-05-26T07:05:00Z">
              <w:rPr>
                <w:noProof/>
                <w:webHidden/>
              </w:rPr>
            </w:rPrChange>
          </w:rPr>
          <w:delText>13</w:delText>
        </w:r>
      </w:del>
    </w:p>
    <w:p w:rsidR="00ED50BE" w:rsidRPr="00D62216" w:rsidDel="009F408D" w:rsidRDefault="00ED50BE">
      <w:pPr>
        <w:pStyle w:val="TOC2"/>
        <w:rPr>
          <w:del w:id="1040" w:author="凡 张" w:date="2019-05-26T05:50:00Z"/>
          <w:rFonts w:eastAsiaTheme="minorEastAsia"/>
          <w:noProof/>
          <w:szCs w:val="22"/>
          <w:rPrChange w:id="1041" w:author="凡 张" w:date="2019-05-26T07:05:00Z">
            <w:rPr>
              <w:del w:id="1042" w:author="凡 张" w:date="2019-05-26T05:50:00Z"/>
              <w:rFonts w:asciiTheme="minorHAnsi" w:eastAsiaTheme="minorEastAsia" w:hAnsiTheme="minorHAnsi" w:cstheme="minorBidi"/>
              <w:noProof/>
              <w:szCs w:val="22"/>
            </w:rPr>
          </w:rPrChange>
        </w:rPr>
      </w:pPr>
      <w:del w:id="1043" w:author="凡 张" w:date="2019-05-26T05:50:00Z">
        <w:r w:rsidRPr="00D62216" w:rsidDel="009F408D">
          <w:rPr>
            <w:rStyle w:val="a5"/>
            <w:noProof/>
            <w:rPrChange w:id="1044" w:author="凡 张" w:date="2019-05-26T07:05:00Z">
              <w:rPr>
                <w:rStyle w:val="a5"/>
                <w:noProof/>
              </w:rPr>
            </w:rPrChange>
          </w:rPr>
          <w:delText>3.4</w:delText>
        </w:r>
        <w:r w:rsidRPr="00D62216" w:rsidDel="009F408D">
          <w:rPr>
            <w:rFonts w:eastAsiaTheme="minorEastAsia"/>
            <w:noProof/>
            <w:szCs w:val="22"/>
            <w:rPrChange w:id="1045" w:author="凡 张" w:date="2019-05-26T07:05:00Z">
              <w:rPr>
                <w:rFonts w:asciiTheme="minorHAnsi" w:eastAsiaTheme="minorEastAsia" w:hAnsiTheme="minorHAnsi" w:cstheme="minorBidi"/>
                <w:noProof/>
                <w:szCs w:val="22"/>
              </w:rPr>
            </w:rPrChange>
          </w:rPr>
          <w:tab/>
        </w:r>
        <w:r w:rsidRPr="00D62216" w:rsidDel="009F408D">
          <w:rPr>
            <w:rStyle w:val="a5"/>
            <w:noProof/>
            <w:rPrChange w:id="1046" w:author="凡 张" w:date="2019-05-26T07:05:00Z">
              <w:rPr>
                <w:rStyle w:val="a5"/>
                <w:rFonts w:hint="eastAsia"/>
                <w:noProof/>
              </w:rPr>
            </w:rPrChange>
          </w:rPr>
          <w:delText>线性校准过程</w:delText>
        </w:r>
        <w:r w:rsidRPr="00D62216" w:rsidDel="009F408D">
          <w:rPr>
            <w:noProof/>
            <w:webHidden/>
            <w:rPrChange w:id="1047" w:author="凡 张" w:date="2019-05-26T07:05:00Z">
              <w:rPr>
                <w:noProof/>
                <w:webHidden/>
              </w:rPr>
            </w:rPrChange>
          </w:rPr>
          <w:tab/>
        </w:r>
        <w:r w:rsidR="00D5535B" w:rsidRPr="00D62216" w:rsidDel="009F408D">
          <w:rPr>
            <w:noProof/>
            <w:webHidden/>
            <w:rPrChange w:id="1048" w:author="凡 张" w:date="2019-05-26T07:05:00Z">
              <w:rPr>
                <w:noProof/>
                <w:webHidden/>
              </w:rPr>
            </w:rPrChange>
          </w:rPr>
          <w:delText>16</w:delText>
        </w:r>
      </w:del>
    </w:p>
    <w:p w:rsidR="00ED50BE" w:rsidRPr="00D62216" w:rsidDel="009F408D" w:rsidRDefault="00ED50BE">
      <w:pPr>
        <w:pStyle w:val="TOC1"/>
        <w:tabs>
          <w:tab w:val="left" w:pos="420"/>
          <w:tab w:val="right" w:leader="dot" w:pos="8494"/>
        </w:tabs>
        <w:rPr>
          <w:del w:id="1049" w:author="凡 张" w:date="2019-05-26T05:50:00Z"/>
          <w:rFonts w:eastAsiaTheme="minorEastAsia"/>
          <w:b w:val="0"/>
          <w:sz w:val="21"/>
          <w:szCs w:val="22"/>
          <w:rPrChange w:id="1050" w:author="凡 张" w:date="2019-05-26T07:05:00Z">
            <w:rPr>
              <w:del w:id="1051" w:author="凡 张" w:date="2019-05-26T05:50:00Z"/>
              <w:rFonts w:asciiTheme="minorHAnsi" w:eastAsiaTheme="minorEastAsia" w:hAnsiTheme="minorHAnsi" w:cstheme="minorBidi"/>
              <w:b w:val="0"/>
              <w:sz w:val="21"/>
              <w:szCs w:val="22"/>
            </w:rPr>
          </w:rPrChange>
        </w:rPr>
      </w:pPr>
      <w:del w:id="1052" w:author="凡 张" w:date="2019-05-26T05:50:00Z">
        <w:r w:rsidRPr="00D62216" w:rsidDel="009F408D">
          <w:rPr>
            <w:rStyle w:val="a5"/>
            <w:rPrChange w:id="1053" w:author="凡 张" w:date="2019-05-26T07:05:00Z">
              <w:rPr>
                <w:rStyle w:val="a5"/>
              </w:rPr>
            </w:rPrChange>
          </w:rPr>
          <w:delText>4</w:delText>
        </w:r>
        <w:r w:rsidRPr="00D62216" w:rsidDel="009F408D">
          <w:rPr>
            <w:rFonts w:eastAsiaTheme="minorEastAsia"/>
            <w:b w:val="0"/>
            <w:sz w:val="21"/>
            <w:szCs w:val="22"/>
            <w:rPrChange w:id="1054" w:author="凡 张" w:date="2019-05-26T07:05:00Z">
              <w:rPr>
                <w:rFonts w:asciiTheme="minorHAnsi" w:eastAsiaTheme="minorEastAsia" w:hAnsiTheme="minorHAnsi" w:cstheme="minorBidi"/>
                <w:b w:val="0"/>
                <w:sz w:val="21"/>
                <w:szCs w:val="22"/>
              </w:rPr>
            </w:rPrChange>
          </w:rPr>
          <w:tab/>
        </w:r>
        <w:r w:rsidRPr="00D62216" w:rsidDel="009F408D">
          <w:rPr>
            <w:rStyle w:val="a5"/>
            <w:rPrChange w:id="1055" w:author="凡 张" w:date="2019-05-26T07:05:00Z">
              <w:rPr>
                <w:rStyle w:val="a5"/>
                <w:rFonts w:hint="eastAsia"/>
              </w:rPr>
            </w:rPrChange>
          </w:rPr>
          <w:delText>生成数字莫尔图样</w:delText>
        </w:r>
        <w:r w:rsidRPr="00D62216" w:rsidDel="009F408D">
          <w:rPr>
            <w:webHidden/>
            <w:rPrChange w:id="1056" w:author="凡 张" w:date="2019-05-26T07:05:00Z">
              <w:rPr>
                <w:webHidden/>
              </w:rPr>
            </w:rPrChange>
          </w:rPr>
          <w:tab/>
        </w:r>
        <w:r w:rsidR="00D5535B" w:rsidRPr="00D62216" w:rsidDel="009F408D">
          <w:rPr>
            <w:webHidden/>
            <w:rPrChange w:id="1057" w:author="凡 张" w:date="2019-05-26T07:05:00Z">
              <w:rPr>
                <w:webHidden/>
              </w:rPr>
            </w:rPrChange>
          </w:rPr>
          <w:delText>19</w:delText>
        </w:r>
      </w:del>
    </w:p>
    <w:p w:rsidR="00ED50BE" w:rsidRPr="00D62216" w:rsidDel="009F408D" w:rsidRDefault="00ED50BE">
      <w:pPr>
        <w:pStyle w:val="TOC2"/>
        <w:rPr>
          <w:del w:id="1058" w:author="凡 张" w:date="2019-05-26T05:50:00Z"/>
          <w:rFonts w:eastAsiaTheme="minorEastAsia"/>
          <w:noProof/>
          <w:szCs w:val="22"/>
          <w:rPrChange w:id="1059" w:author="凡 张" w:date="2019-05-26T07:05:00Z">
            <w:rPr>
              <w:del w:id="1060" w:author="凡 张" w:date="2019-05-26T05:50:00Z"/>
              <w:rFonts w:asciiTheme="minorHAnsi" w:eastAsiaTheme="minorEastAsia" w:hAnsiTheme="minorHAnsi" w:cstheme="minorBidi"/>
              <w:noProof/>
              <w:szCs w:val="22"/>
            </w:rPr>
          </w:rPrChange>
        </w:rPr>
      </w:pPr>
      <w:del w:id="1061" w:author="凡 张" w:date="2019-05-26T05:50:00Z">
        <w:r w:rsidRPr="00D62216" w:rsidDel="009F408D">
          <w:rPr>
            <w:rStyle w:val="a5"/>
            <w:noProof/>
            <w:rPrChange w:id="1062" w:author="凡 张" w:date="2019-05-26T07:05:00Z">
              <w:rPr>
                <w:rStyle w:val="a5"/>
                <w:noProof/>
              </w:rPr>
            </w:rPrChange>
          </w:rPr>
          <w:delText>4.1</w:delText>
        </w:r>
        <w:r w:rsidRPr="00D62216" w:rsidDel="009F408D">
          <w:rPr>
            <w:rFonts w:eastAsiaTheme="minorEastAsia"/>
            <w:noProof/>
            <w:szCs w:val="22"/>
            <w:rPrChange w:id="1063" w:author="凡 张" w:date="2019-05-26T07:05:00Z">
              <w:rPr>
                <w:rFonts w:asciiTheme="minorHAnsi" w:eastAsiaTheme="minorEastAsia" w:hAnsiTheme="minorHAnsi" w:cstheme="minorBidi"/>
                <w:noProof/>
                <w:szCs w:val="22"/>
              </w:rPr>
            </w:rPrChange>
          </w:rPr>
          <w:tab/>
        </w:r>
        <w:r w:rsidRPr="00D62216" w:rsidDel="009F408D">
          <w:rPr>
            <w:rStyle w:val="a5"/>
            <w:noProof/>
            <w:rPrChange w:id="1064" w:author="凡 张" w:date="2019-05-26T07:05:00Z">
              <w:rPr>
                <w:rStyle w:val="a5"/>
                <w:rFonts w:hint="eastAsia"/>
                <w:noProof/>
              </w:rPr>
            </w:rPrChange>
          </w:rPr>
          <w:delText>数字莫尔条纹生成原理</w:delText>
        </w:r>
        <w:r w:rsidRPr="00D62216" w:rsidDel="009F408D">
          <w:rPr>
            <w:noProof/>
            <w:webHidden/>
            <w:rPrChange w:id="1065" w:author="凡 张" w:date="2019-05-26T07:05:00Z">
              <w:rPr>
                <w:noProof/>
                <w:webHidden/>
              </w:rPr>
            </w:rPrChange>
          </w:rPr>
          <w:tab/>
        </w:r>
        <w:r w:rsidR="00D5535B" w:rsidRPr="00D62216" w:rsidDel="009F408D">
          <w:rPr>
            <w:noProof/>
            <w:webHidden/>
            <w:rPrChange w:id="1066" w:author="凡 张" w:date="2019-05-26T07:05:00Z">
              <w:rPr>
                <w:noProof/>
                <w:webHidden/>
              </w:rPr>
            </w:rPrChange>
          </w:rPr>
          <w:delText>19</w:delText>
        </w:r>
      </w:del>
    </w:p>
    <w:p w:rsidR="00ED50BE" w:rsidRPr="00D62216" w:rsidDel="009F408D" w:rsidRDefault="00ED50BE">
      <w:pPr>
        <w:pStyle w:val="TOC2"/>
        <w:rPr>
          <w:del w:id="1067" w:author="凡 张" w:date="2019-05-26T05:50:00Z"/>
          <w:rFonts w:eastAsiaTheme="minorEastAsia"/>
          <w:noProof/>
          <w:szCs w:val="22"/>
          <w:rPrChange w:id="1068" w:author="凡 张" w:date="2019-05-26T07:05:00Z">
            <w:rPr>
              <w:del w:id="1069" w:author="凡 张" w:date="2019-05-26T05:50:00Z"/>
              <w:rFonts w:asciiTheme="minorHAnsi" w:eastAsiaTheme="minorEastAsia" w:hAnsiTheme="minorHAnsi" w:cstheme="minorBidi"/>
              <w:noProof/>
              <w:szCs w:val="22"/>
            </w:rPr>
          </w:rPrChange>
        </w:rPr>
      </w:pPr>
      <w:del w:id="1070" w:author="凡 张" w:date="2019-05-26T05:50:00Z">
        <w:r w:rsidRPr="00D62216" w:rsidDel="009F408D">
          <w:rPr>
            <w:rStyle w:val="a5"/>
            <w:noProof/>
            <w:rPrChange w:id="1071" w:author="凡 张" w:date="2019-05-26T07:05:00Z">
              <w:rPr>
                <w:rStyle w:val="a5"/>
                <w:noProof/>
              </w:rPr>
            </w:rPrChange>
          </w:rPr>
          <w:delText>4.2</w:delText>
        </w:r>
        <w:r w:rsidRPr="00D62216" w:rsidDel="009F408D">
          <w:rPr>
            <w:rFonts w:eastAsiaTheme="minorEastAsia"/>
            <w:noProof/>
            <w:szCs w:val="22"/>
            <w:rPrChange w:id="1072" w:author="凡 张" w:date="2019-05-26T07:05:00Z">
              <w:rPr>
                <w:rFonts w:asciiTheme="minorHAnsi" w:eastAsiaTheme="minorEastAsia" w:hAnsiTheme="minorHAnsi" w:cstheme="minorBidi"/>
                <w:noProof/>
                <w:szCs w:val="22"/>
              </w:rPr>
            </w:rPrChange>
          </w:rPr>
          <w:tab/>
        </w:r>
        <w:r w:rsidRPr="00D62216" w:rsidDel="009F408D">
          <w:rPr>
            <w:rStyle w:val="a5"/>
            <w:noProof/>
            <w:rPrChange w:id="1073" w:author="凡 张" w:date="2019-05-26T07:05:00Z">
              <w:rPr>
                <w:rStyle w:val="a5"/>
                <w:rFonts w:hint="eastAsia"/>
                <w:noProof/>
              </w:rPr>
            </w:rPrChange>
          </w:rPr>
          <w:delText>叠加结果分析</w:delText>
        </w:r>
        <w:r w:rsidRPr="00D62216" w:rsidDel="009F408D">
          <w:rPr>
            <w:noProof/>
            <w:webHidden/>
            <w:rPrChange w:id="1074" w:author="凡 张" w:date="2019-05-26T07:05:00Z">
              <w:rPr>
                <w:noProof/>
                <w:webHidden/>
              </w:rPr>
            </w:rPrChange>
          </w:rPr>
          <w:tab/>
        </w:r>
        <w:r w:rsidR="00D5535B" w:rsidRPr="00D62216" w:rsidDel="009F408D">
          <w:rPr>
            <w:noProof/>
            <w:webHidden/>
            <w:rPrChange w:id="1075" w:author="凡 张" w:date="2019-05-26T07:05:00Z">
              <w:rPr>
                <w:noProof/>
                <w:webHidden/>
              </w:rPr>
            </w:rPrChange>
          </w:rPr>
          <w:delText>20</w:delText>
        </w:r>
      </w:del>
    </w:p>
    <w:p w:rsidR="00ED50BE" w:rsidRPr="00D62216" w:rsidDel="009F408D" w:rsidRDefault="00ED50BE">
      <w:pPr>
        <w:pStyle w:val="TOC2"/>
        <w:rPr>
          <w:del w:id="1076" w:author="凡 张" w:date="2019-05-26T05:50:00Z"/>
          <w:rFonts w:eastAsiaTheme="minorEastAsia"/>
          <w:noProof/>
          <w:szCs w:val="22"/>
          <w:rPrChange w:id="1077" w:author="凡 张" w:date="2019-05-26T07:05:00Z">
            <w:rPr>
              <w:del w:id="1078" w:author="凡 张" w:date="2019-05-26T05:50:00Z"/>
              <w:rFonts w:asciiTheme="minorHAnsi" w:eastAsiaTheme="minorEastAsia" w:hAnsiTheme="minorHAnsi" w:cstheme="minorBidi"/>
              <w:noProof/>
              <w:szCs w:val="22"/>
            </w:rPr>
          </w:rPrChange>
        </w:rPr>
      </w:pPr>
      <w:del w:id="1079" w:author="凡 张" w:date="2019-05-26T05:50:00Z">
        <w:r w:rsidRPr="00D62216" w:rsidDel="009F408D">
          <w:rPr>
            <w:rStyle w:val="a5"/>
            <w:noProof/>
            <w:rPrChange w:id="1080" w:author="凡 张" w:date="2019-05-26T07:05:00Z">
              <w:rPr>
                <w:rStyle w:val="a5"/>
                <w:noProof/>
              </w:rPr>
            </w:rPrChange>
          </w:rPr>
          <w:delText>4.3</w:delText>
        </w:r>
        <w:r w:rsidRPr="00D62216" w:rsidDel="009F408D">
          <w:rPr>
            <w:rFonts w:eastAsiaTheme="minorEastAsia"/>
            <w:noProof/>
            <w:szCs w:val="22"/>
            <w:rPrChange w:id="1081" w:author="凡 张" w:date="2019-05-26T07:05:00Z">
              <w:rPr>
                <w:rFonts w:asciiTheme="minorHAnsi" w:eastAsiaTheme="minorEastAsia" w:hAnsiTheme="minorHAnsi" w:cstheme="minorBidi"/>
                <w:noProof/>
                <w:szCs w:val="22"/>
              </w:rPr>
            </w:rPrChange>
          </w:rPr>
          <w:tab/>
        </w:r>
        <w:r w:rsidRPr="00D62216" w:rsidDel="009F408D">
          <w:rPr>
            <w:rStyle w:val="a5"/>
            <w:noProof/>
            <w:rPrChange w:id="1082" w:author="凡 张" w:date="2019-05-26T07:05:00Z">
              <w:rPr>
                <w:rStyle w:val="a5"/>
                <w:rFonts w:hint="eastAsia"/>
                <w:noProof/>
              </w:rPr>
            </w:rPrChange>
          </w:rPr>
          <w:delText>滤除高频载波</w:delText>
        </w:r>
        <w:r w:rsidRPr="00D62216" w:rsidDel="009F408D">
          <w:rPr>
            <w:noProof/>
            <w:webHidden/>
            <w:rPrChange w:id="1083" w:author="凡 张" w:date="2019-05-26T07:05:00Z">
              <w:rPr>
                <w:noProof/>
                <w:webHidden/>
              </w:rPr>
            </w:rPrChange>
          </w:rPr>
          <w:tab/>
        </w:r>
        <w:r w:rsidR="00D5535B" w:rsidRPr="00D62216" w:rsidDel="009F408D">
          <w:rPr>
            <w:noProof/>
            <w:webHidden/>
            <w:rPrChange w:id="1084" w:author="凡 张" w:date="2019-05-26T07:05:00Z">
              <w:rPr>
                <w:noProof/>
                <w:webHidden/>
              </w:rPr>
            </w:rPrChange>
          </w:rPr>
          <w:delText>22</w:delText>
        </w:r>
      </w:del>
    </w:p>
    <w:p w:rsidR="00ED50BE" w:rsidRPr="00D62216" w:rsidDel="009F408D" w:rsidRDefault="00ED50BE">
      <w:pPr>
        <w:pStyle w:val="TOC1"/>
        <w:tabs>
          <w:tab w:val="left" w:pos="420"/>
          <w:tab w:val="right" w:leader="dot" w:pos="8494"/>
        </w:tabs>
        <w:rPr>
          <w:del w:id="1085" w:author="凡 张" w:date="2019-05-26T05:50:00Z"/>
          <w:rFonts w:eastAsiaTheme="minorEastAsia"/>
          <w:b w:val="0"/>
          <w:sz w:val="21"/>
          <w:szCs w:val="22"/>
          <w:rPrChange w:id="1086" w:author="凡 张" w:date="2019-05-26T07:05:00Z">
            <w:rPr>
              <w:del w:id="1087" w:author="凡 张" w:date="2019-05-26T05:50:00Z"/>
              <w:rFonts w:asciiTheme="minorHAnsi" w:eastAsiaTheme="minorEastAsia" w:hAnsiTheme="minorHAnsi" w:cstheme="minorBidi"/>
              <w:b w:val="0"/>
              <w:sz w:val="21"/>
              <w:szCs w:val="22"/>
            </w:rPr>
          </w:rPrChange>
        </w:rPr>
      </w:pPr>
      <w:del w:id="1088" w:author="凡 张" w:date="2019-05-26T05:50:00Z">
        <w:r w:rsidRPr="00D62216" w:rsidDel="009F408D">
          <w:rPr>
            <w:rStyle w:val="a5"/>
            <w:rPrChange w:id="1089" w:author="凡 张" w:date="2019-05-26T07:05:00Z">
              <w:rPr>
                <w:rStyle w:val="a5"/>
              </w:rPr>
            </w:rPrChange>
          </w:rPr>
          <w:delText>5</w:delText>
        </w:r>
        <w:r w:rsidRPr="00D62216" w:rsidDel="009F408D">
          <w:rPr>
            <w:rFonts w:eastAsiaTheme="minorEastAsia"/>
            <w:b w:val="0"/>
            <w:sz w:val="21"/>
            <w:szCs w:val="22"/>
            <w:rPrChange w:id="1090" w:author="凡 张" w:date="2019-05-26T07:05:00Z">
              <w:rPr>
                <w:rFonts w:asciiTheme="minorHAnsi" w:eastAsiaTheme="minorEastAsia" w:hAnsiTheme="minorHAnsi" w:cstheme="minorBidi"/>
                <w:b w:val="0"/>
                <w:sz w:val="21"/>
                <w:szCs w:val="22"/>
              </w:rPr>
            </w:rPrChange>
          </w:rPr>
          <w:tab/>
        </w:r>
        <w:r w:rsidRPr="00D62216" w:rsidDel="009F408D">
          <w:rPr>
            <w:rStyle w:val="a5"/>
            <w:rPrChange w:id="1091" w:author="凡 张" w:date="2019-05-26T07:05:00Z">
              <w:rPr>
                <w:rStyle w:val="a5"/>
                <w:rFonts w:hint="eastAsia"/>
              </w:rPr>
            </w:rPrChange>
          </w:rPr>
          <w:delText>计算相位分布</w:delText>
        </w:r>
        <w:r w:rsidRPr="00D62216" w:rsidDel="009F408D">
          <w:rPr>
            <w:webHidden/>
            <w:rPrChange w:id="1092" w:author="凡 张" w:date="2019-05-26T07:05:00Z">
              <w:rPr>
                <w:webHidden/>
              </w:rPr>
            </w:rPrChange>
          </w:rPr>
          <w:tab/>
        </w:r>
        <w:r w:rsidR="00D5535B" w:rsidRPr="00D62216" w:rsidDel="009F408D">
          <w:rPr>
            <w:webHidden/>
            <w:rPrChange w:id="1093" w:author="凡 张" w:date="2019-05-26T07:05:00Z">
              <w:rPr>
                <w:webHidden/>
              </w:rPr>
            </w:rPrChange>
          </w:rPr>
          <w:delText>27</w:delText>
        </w:r>
      </w:del>
    </w:p>
    <w:p w:rsidR="00ED50BE" w:rsidRPr="00D62216" w:rsidDel="009F408D" w:rsidRDefault="00ED50BE">
      <w:pPr>
        <w:pStyle w:val="TOC2"/>
        <w:rPr>
          <w:del w:id="1094" w:author="凡 张" w:date="2019-05-26T05:50:00Z"/>
          <w:rFonts w:eastAsiaTheme="minorEastAsia"/>
          <w:noProof/>
          <w:szCs w:val="22"/>
          <w:rPrChange w:id="1095" w:author="凡 张" w:date="2019-05-26T07:05:00Z">
            <w:rPr>
              <w:del w:id="1096" w:author="凡 张" w:date="2019-05-26T05:50:00Z"/>
              <w:rFonts w:asciiTheme="minorHAnsi" w:eastAsiaTheme="minorEastAsia" w:hAnsiTheme="minorHAnsi" w:cstheme="minorBidi"/>
              <w:noProof/>
              <w:szCs w:val="22"/>
            </w:rPr>
          </w:rPrChange>
        </w:rPr>
      </w:pPr>
      <w:del w:id="1097" w:author="凡 张" w:date="2019-05-26T05:50:00Z">
        <w:r w:rsidRPr="00D62216" w:rsidDel="009F408D">
          <w:rPr>
            <w:rStyle w:val="a5"/>
            <w:noProof/>
            <w:rPrChange w:id="1098" w:author="凡 张" w:date="2019-05-26T07:05:00Z">
              <w:rPr>
                <w:rStyle w:val="a5"/>
                <w:noProof/>
              </w:rPr>
            </w:rPrChange>
          </w:rPr>
          <w:delText>5.1</w:delText>
        </w:r>
        <w:r w:rsidRPr="00D62216" w:rsidDel="009F408D">
          <w:rPr>
            <w:rFonts w:eastAsiaTheme="minorEastAsia"/>
            <w:noProof/>
            <w:szCs w:val="22"/>
            <w:rPrChange w:id="1099" w:author="凡 张" w:date="2019-05-26T07:05:00Z">
              <w:rPr>
                <w:rFonts w:asciiTheme="minorHAnsi" w:eastAsiaTheme="minorEastAsia" w:hAnsiTheme="minorHAnsi" w:cstheme="minorBidi"/>
                <w:noProof/>
                <w:szCs w:val="22"/>
              </w:rPr>
            </w:rPrChange>
          </w:rPr>
          <w:tab/>
        </w:r>
        <w:r w:rsidRPr="00D62216" w:rsidDel="009F408D">
          <w:rPr>
            <w:rStyle w:val="a5"/>
            <w:noProof/>
            <w:rPrChange w:id="1100" w:author="凡 张" w:date="2019-05-26T07:05:00Z">
              <w:rPr>
                <w:rStyle w:val="a5"/>
                <w:rFonts w:hint="eastAsia"/>
                <w:noProof/>
              </w:rPr>
            </w:rPrChange>
          </w:rPr>
          <w:delText>相位提取</w:delText>
        </w:r>
        <w:r w:rsidRPr="00D62216" w:rsidDel="009F408D">
          <w:rPr>
            <w:noProof/>
            <w:webHidden/>
            <w:rPrChange w:id="1101" w:author="凡 张" w:date="2019-05-26T07:05:00Z">
              <w:rPr>
                <w:noProof/>
                <w:webHidden/>
              </w:rPr>
            </w:rPrChange>
          </w:rPr>
          <w:tab/>
        </w:r>
        <w:r w:rsidR="00D5535B" w:rsidRPr="00D62216" w:rsidDel="009F408D">
          <w:rPr>
            <w:noProof/>
            <w:webHidden/>
            <w:rPrChange w:id="1102" w:author="凡 张" w:date="2019-05-26T07:05:00Z">
              <w:rPr>
                <w:noProof/>
                <w:webHidden/>
              </w:rPr>
            </w:rPrChange>
          </w:rPr>
          <w:delText>27</w:delText>
        </w:r>
      </w:del>
    </w:p>
    <w:p w:rsidR="00ED50BE" w:rsidRPr="00D62216" w:rsidDel="009F408D" w:rsidRDefault="00ED50BE">
      <w:pPr>
        <w:pStyle w:val="TOC2"/>
        <w:rPr>
          <w:del w:id="1103" w:author="凡 张" w:date="2019-05-26T05:50:00Z"/>
          <w:rFonts w:eastAsiaTheme="minorEastAsia"/>
          <w:noProof/>
          <w:szCs w:val="22"/>
          <w:rPrChange w:id="1104" w:author="凡 张" w:date="2019-05-26T07:05:00Z">
            <w:rPr>
              <w:del w:id="1105" w:author="凡 张" w:date="2019-05-26T05:50:00Z"/>
              <w:rFonts w:asciiTheme="minorHAnsi" w:eastAsiaTheme="minorEastAsia" w:hAnsiTheme="minorHAnsi" w:cstheme="minorBidi"/>
              <w:noProof/>
              <w:szCs w:val="22"/>
            </w:rPr>
          </w:rPrChange>
        </w:rPr>
      </w:pPr>
      <w:del w:id="1106" w:author="凡 张" w:date="2019-05-26T05:50:00Z">
        <w:r w:rsidRPr="00D62216" w:rsidDel="009F408D">
          <w:rPr>
            <w:rStyle w:val="a5"/>
            <w:noProof/>
            <w:rPrChange w:id="1107" w:author="凡 张" w:date="2019-05-26T07:05:00Z">
              <w:rPr>
                <w:rStyle w:val="a5"/>
                <w:noProof/>
              </w:rPr>
            </w:rPrChange>
          </w:rPr>
          <w:delText>5.2</w:delText>
        </w:r>
        <w:r w:rsidRPr="00D62216" w:rsidDel="009F408D">
          <w:rPr>
            <w:rFonts w:eastAsiaTheme="minorEastAsia"/>
            <w:noProof/>
            <w:szCs w:val="22"/>
            <w:rPrChange w:id="1108" w:author="凡 张" w:date="2019-05-26T07:05:00Z">
              <w:rPr>
                <w:rFonts w:asciiTheme="minorHAnsi" w:eastAsiaTheme="minorEastAsia" w:hAnsiTheme="minorHAnsi" w:cstheme="minorBidi"/>
                <w:noProof/>
                <w:szCs w:val="22"/>
              </w:rPr>
            </w:rPrChange>
          </w:rPr>
          <w:tab/>
        </w:r>
        <w:r w:rsidRPr="00D62216" w:rsidDel="009F408D">
          <w:rPr>
            <w:rStyle w:val="a5"/>
            <w:noProof/>
            <w:rPrChange w:id="1109" w:author="凡 张" w:date="2019-05-26T07:05:00Z">
              <w:rPr>
                <w:rStyle w:val="a5"/>
                <w:rFonts w:hint="eastAsia"/>
                <w:noProof/>
              </w:rPr>
            </w:rPrChange>
          </w:rPr>
          <w:delText>相位展开</w:delText>
        </w:r>
        <w:r w:rsidRPr="00D62216" w:rsidDel="009F408D">
          <w:rPr>
            <w:noProof/>
            <w:webHidden/>
            <w:rPrChange w:id="1110" w:author="凡 张" w:date="2019-05-26T07:05:00Z">
              <w:rPr>
                <w:noProof/>
                <w:webHidden/>
              </w:rPr>
            </w:rPrChange>
          </w:rPr>
          <w:tab/>
        </w:r>
        <w:r w:rsidR="00D5535B" w:rsidRPr="00D62216" w:rsidDel="009F408D">
          <w:rPr>
            <w:noProof/>
            <w:webHidden/>
            <w:rPrChange w:id="1111" w:author="凡 张" w:date="2019-05-26T07:05:00Z">
              <w:rPr>
                <w:noProof/>
                <w:webHidden/>
              </w:rPr>
            </w:rPrChange>
          </w:rPr>
          <w:delText>30</w:delText>
        </w:r>
      </w:del>
    </w:p>
    <w:p w:rsidR="00ED50BE" w:rsidRPr="00D62216" w:rsidDel="009F408D" w:rsidRDefault="00ED50BE">
      <w:pPr>
        <w:pStyle w:val="TOC1"/>
        <w:tabs>
          <w:tab w:val="left" w:pos="420"/>
          <w:tab w:val="right" w:leader="dot" w:pos="8494"/>
        </w:tabs>
        <w:rPr>
          <w:del w:id="1112" w:author="凡 张" w:date="2019-05-26T05:50:00Z"/>
          <w:rFonts w:eastAsiaTheme="minorEastAsia"/>
          <w:b w:val="0"/>
          <w:sz w:val="21"/>
          <w:szCs w:val="22"/>
          <w:rPrChange w:id="1113" w:author="凡 张" w:date="2019-05-26T07:05:00Z">
            <w:rPr>
              <w:del w:id="1114" w:author="凡 张" w:date="2019-05-26T05:50:00Z"/>
              <w:rFonts w:asciiTheme="minorHAnsi" w:eastAsiaTheme="minorEastAsia" w:hAnsiTheme="minorHAnsi" w:cstheme="minorBidi"/>
              <w:b w:val="0"/>
              <w:sz w:val="21"/>
              <w:szCs w:val="22"/>
            </w:rPr>
          </w:rPrChange>
        </w:rPr>
      </w:pPr>
      <w:del w:id="1115" w:author="凡 张" w:date="2019-05-26T05:50:00Z">
        <w:r w:rsidRPr="00D62216" w:rsidDel="009F408D">
          <w:rPr>
            <w:rStyle w:val="a5"/>
            <w:rPrChange w:id="1116" w:author="凡 张" w:date="2019-05-26T07:05:00Z">
              <w:rPr>
                <w:rStyle w:val="a5"/>
              </w:rPr>
            </w:rPrChange>
          </w:rPr>
          <w:delText>6</w:delText>
        </w:r>
        <w:r w:rsidRPr="00D62216" w:rsidDel="009F408D">
          <w:rPr>
            <w:rFonts w:eastAsiaTheme="minorEastAsia"/>
            <w:b w:val="0"/>
            <w:sz w:val="21"/>
            <w:szCs w:val="22"/>
            <w:rPrChange w:id="1117" w:author="凡 张" w:date="2019-05-26T07:05:00Z">
              <w:rPr>
                <w:rFonts w:asciiTheme="minorHAnsi" w:eastAsiaTheme="minorEastAsia" w:hAnsiTheme="minorHAnsi" w:cstheme="minorBidi"/>
                <w:b w:val="0"/>
                <w:sz w:val="21"/>
                <w:szCs w:val="22"/>
              </w:rPr>
            </w:rPrChange>
          </w:rPr>
          <w:tab/>
        </w:r>
        <w:r w:rsidRPr="00D62216" w:rsidDel="009F408D">
          <w:rPr>
            <w:rStyle w:val="a5"/>
            <w:rPrChange w:id="1118" w:author="凡 张" w:date="2019-05-26T07:05:00Z">
              <w:rPr>
                <w:rStyle w:val="a5"/>
                <w:rFonts w:hint="eastAsia"/>
              </w:rPr>
            </w:rPrChange>
          </w:rPr>
          <w:delText>结论</w:delText>
        </w:r>
        <w:r w:rsidRPr="00D62216" w:rsidDel="009F408D">
          <w:rPr>
            <w:webHidden/>
            <w:rPrChange w:id="1119" w:author="凡 张" w:date="2019-05-26T07:05:00Z">
              <w:rPr>
                <w:webHidden/>
              </w:rPr>
            </w:rPrChange>
          </w:rPr>
          <w:tab/>
        </w:r>
        <w:r w:rsidR="00D5535B" w:rsidRPr="00D62216" w:rsidDel="009F408D">
          <w:rPr>
            <w:webHidden/>
            <w:rPrChange w:id="1120" w:author="凡 张" w:date="2019-05-26T07:05:00Z">
              <w:rPr>
                <w:webHidden/>
              </w:rPr>
            </w:rPrChange>
          </w:rPr>
          <w:delText>33</w:delText>
        </w:r>
      </w:del>
    </w:p>
    <w:p w:rsidR="00ED50BE" w:rsidRPr="00D62216" w:rsidDel="009F408D" w:rsidRDefault="00ED50BE">
      <w:pPr>
        <w:pStyle w:val="TOC1"/>
        <w:tabs>
          <w:tab w:val="right" w:leader="dot" w:pos="8494"/>
        </w:tabs>
        <w:rPr>
          <w:del w:id="1121" w:author="凡 张" w:date="2019-05-26T05:50:00Z"/>
          <w:rFonts w:eastAsiaTheme="minorEastAsia"/>
          <w:b w:val="0"/>
          <w:sz w:val="21"/>
          <w:szCs w:val="22"/>
          <w:rPrChange w:id="1122" w:author="凡 张" w:date="2019-05-26T07:05:00Z">
            <w:rPr>
              <w:del w:id="1123" w:author="凡 张" w:date="2019-05-26T05:50:00Z"/>
              <w:rFonts w:asciiTheme="minorHAnsi" w:eastAsiaTheme="minorEastAsia" w:hAnsiTheme="minorHAnsi" w:cstheme="minorBidi"/>
              <w:b w:val="0"/>
              <w:sz w:val="21"/>
              <w:szCs w:val="22"/>
            </w:rPr>
          </w:rPrChange>
        </w:rPr>
      </w:pPr>
      <w:del w:id="1124" w:author="凡 张" w:date="2019-05-26T05:50:00Z">
        <w:r w:rsidRPr="00D62216" w:rsidDel="009F408D">
          <w:rPr>
            <w:rStyle w:val="a5"/>
            <w:rFonts w:eastAsia="黑体"/>
            <w:b/>
            <w:rPrChange w:id="1125" w:author="凡 张" w:date="2019-05-26T07:05:00Z">
              <w:rPr>
                <w:rStyle w:val="a5"/>
                <w:rFonts w:eastAsia="黑体" w:hint="eastAsia"/>
                <w:b/>
              </w:rPr>
            </w:rPrChange>
          </w:rPr>
          <w:delText>参考文献</w:delText>
        </w:r>
        <w:r w:rsidRPr="00D62216" w:rsidDel="009F408D">
          <w:rPr>
            <w:webHidden/>
            <w:rPrChange w:id="1126" w:author="凡 张" w:date="2019-05-26T07:05:00Z">
              <w:rPr>
                <w:webHidden/>
              </w:rPr>
            </w:rPrChange>
          </w:rPr>
          <w:tab/>
        </w:r>
        <w:r w:rsidR="00D5535B" w:rsidRPr="00D62216" w:rsidDel="009F408D">
          <w:rPr>
            <w:webHidden/>
            <w:rPrChange w:id="1127" w:author="凡 张" w:date="2019-05-26T07:05:00Z">
              <w:rPr>
                <w:webHidden/>
              </w:rPr>
            </w:rPrChange>
          </w:rPr>
          <w:delText>36</w:delText>
        </w:r>
      </w:del>
    </w:p>
    <w:p w:rsidR="00ED50BE" w:rsidRPr="00D62216" w:rsidDel="009F408D" w:rsidRDefault="00ED50BE">
      <w:pPr>
        <w:pStyle w:val="TOC1"/>
        <w:tabs>
          <w:tab w:val="right" w:leader="dot" w:pos="8494"/>
        </w:tabs>
        <w:rPr>
          <w:del w:id="1128" w:author="凡 张" w:date="2019-05-26T05:50:00Z"/>
          <w:rFonts w:eastAsiaTheme="minorEastAsia"/>
          <w:b w:val="0"/>
          <w:sz w:val="21"/>
          <w:szCs w:val="22"/>
          <w:rPrChange w:id="1129" w:author="凡 张" w:date="2019-05-26T07:05:00Z">
            <w:rPr>
              <w:del w:id="1130" w:author="凡 张" w:date="2019-05-26T05:50:00Z"/>
              <w:rFonts w:asciiTheme="minorHAnsi" w:eastAsiaTheme="minorEastAsia" w:hAnsiTheme="minorHAnsi" w:cstheme="minorBidi"/>
              <w:b w:val="0"/>
              <w:sz w:val="21"/>
              <w:szCs w:val="22"/>
            </w:rPr>
          </w:rPrChange>
        </w:rPr>
      </w:pPr>
      <w:del w:id="1131" w:author="凡 张" w:date="2019-05-26T05:50:00Z">
        <w:r w:rsidRPr="00D62216" w:rsidDel="009F408D">
          <w:rPr>
            <w:rStyle w:val="a5"/>
            <w:b/>
            <w:rPrChange w:id="1132" w:author="凡 张" w:date="2019-05-26T07:05:00Z">
              <w:rPr>
                <w:rStyle w:val="a5"/>
                <w:rFonts w:hint="eastAsia"/>
                <w:b/>
              </w:rPr>
            </w:rPrChange>
          </w:rPr>
          <w:delText>附录</w:delText>
        </w:r>
        <w:r w:rsidRPr="00D62216" w:rsidDel="009F408D">
          <w:rPr>
            <w:webHidden/>
            <w:rPrChange w:id="1133" w:author="凡 张" w:date="2019-05-26T07:05:00Z">
              <w:rPr>
                <w:webHidden/>
              </w:rPr>
            </w:rPrChange>
          </w:rPr>
          <w:tab/>
        </w:r>
        <w:r w:rsidR="00D5535B" w:rsidRPr="00D62216" w:rsidDel="009F408D">
          <w:rPr>
            <w:webHidden/>
            <w:rPrChange w:id="1134" w:author="凡 张" w:date="2019-05-26T07:05:00Z">
              <w:rPr>
                <w:webHidden/>
              </w:rPr>
            </w:rPrChange>
          </w:rPr>
          <w:delText>39</w:delText>
        </w:r>
      </w:del>
    </w:p>
    <w:p w:rsidR="00912C09" w:rsidRPr="00D62216" w:rsidRDefault="000F2FB7" w:rsidP="00FD506C">
      <w:pPr>
        <w:spacing w:beforeLines="50" w:before="156" w:afterLines="150" w:after="468" w:line="440" w:lineRule="exact"/>
        <w:rPr>
          <w:b/>
          <w:sz w:val="36"/>
          <w:szCs w:val="24"/>
          <w:rPrChange w:id="1135" w:author="凡 张" w:date="2019-05-26T07:05:00Z">
            <w:rPr>
              <w:b/>
              <w:sz w:val="36"/>
              <w:szCs w:val="24"/>
            </w:rPr>
          </w:rPrChange>
        </w:rPr>
      </w:pPr>
      <w:r w:rsidRPr="00D62216">
        <w:rPr>
          <w:b/>
          <w:bCs/>
          <w:sz w:val="36"/>
          <w:szCs w:val="20"/>
          <w:lang w:val="en"/>
          <w:rPrChange w:id="1136" w:author="凡 张" w:date="2019-05-26T07:05:00Z">
            <w:rPr>
              <w:b/>
              <w:bCs/>
              <w:sz w:val="36"/>
              <w:szCs w:val="20"/>
              <w:lang w:val="en"/>
            </w:rPr>
          </w:rPrChange>
        </w:rPr>
        <w:fldChar w:fldCharType="end"/>
      </w:r>
    </w:p>
    <w:p w:rsidR="000F2FB7" w:rsidRPr="00D62216" w:rsidRDefault="000F2FB7">
      <w:pPr>
        <w:widowControl/>
        <w:spacing w:line="240" w:lineRule="auto"/>
        <w:jc w:val="left"/>
        <w:rPr>
          <w:b/>
          <w:sz w:val="36"/>
          <w:szCs w:val="24"/>
          <w:rPrChange w:id="1137" w:author="凡 张" w:date="2019-05-26T07:05:00Z">
            <w:rPr>
              <w:b/>
              <w:sz w:val="36"/>
              <w:szCs w:val="24"/>
            </w:rPr>
          </w:rPrChange>
        </w:rPr>
      </w:pPr>
      <w:bookmarkStart w:id="1138" w:name="_Toc290545867"/>
      <w:bookmarkStart w:id="1139" w:name="_Toc291181747"/>
      <w:bookmarkStart w:id="1140" w:name="_Toc291235023"/>
      <w:bookmarkStart w:id="1141" w:name="_Toc291447992"/>
      <w:bookmarkStart w:id="1142" w:name="_Toc291854676"/>
      <w:bookmarkStart w:id="1143" w:name="_Toc294175492"/>
      <w:bookmarkEnd w:id="467"/>
      <w:bookmarkEnd w:id="468"/>
      <w:bookmarkEnd w:id="469"/>
      <w:bookmarkEnd w:id="470"/>
      <w:bookmarkEnd w:id="471"/>
      <w:bookmarkEnd w:id="472"/>
      <w:bookmarkEnd w:id="473"/>
      <w:bookmarkEnd w:id="474"/>
      <w:r w:rsidRPr="00D62216">
        <w:rPr>
          <w:b/>
          <w:sz w:val="36"/>
          <w:szCs w:val="24"/>
          <w:rPrChange w:id="1144" w:author="凡 张" w:date="2019-05-26T07:05:00Z">
            <w:rPr>
              <w:b/>
              <w:sz w:val="36"/>
              <w:szCs w:val="24"/>
            </w:rPr>
          </w:rPrChange>
        </w:rPr>
        <w:br w:type="page"/>
      </w:r>
    </w:p>
    <w:p w:rsidR="00FC642A" w:rsidRPr="00D62216" w:rsidRDefault="00FC642A" w:rsidP="005144AA">
      <w:pPr>
        <w:spacing w:beforeLines="50" w:before="156" w:afterLines="150" w:after="468" w:line="440" w:lineRule="exact"/>
        <w:jc w:val="center"/>
        <w:rPr>
          <w:b/>
          <w:sz w:val="36"/>
          <w:szCs w:val="24"/>
          <w:rPrChange w:id="1145" w:author="凡 张" w:date="2019-05-26T07:05:00Z">
            <w:rPr>
              <w:b/>
              <w:sz w:val="36"/>
              <w:szCs w:val="24"/>
            </w:rPr>
          </w:rPrChange>
        </w:rPr>
      </w:pPr>
      <w:r w:rsidRPr="00D62216">
        <w:rPr>
          <w:b/>
          <w:sz w:val="36"/>
          <w:szCs w:val="24"/>
          <w:rPrChange w:id="1146" w:author="凡 张" w:date="2019-05-26T07:05:00Z">
            <w:rPr>
              <w:b/>
              <w:sz w:val="36"/>
              <w:szCs w:val="24"/>
            </w:rPr>
          </w:rPrChange>
        </w:rPr>
        <w:lastRenderedPageBreak/>
        <w:t>插图清单</w:t>
      </w:r>
      <w:bookmarkEnd w:id="1138"/>
      <w:bookmarkEnd w:id="1139"/>
      <w:bookmarkEnd w:id="1140"/>
      <w:bookmarkEnd w:id="1141"/>
      <w:bookmarkEnd w:id="1142"/>
      <w:bookmarkEnd w:id="1143"/>
    </w:p>
    <w:bookmarkStart w:id="1147" w:name="_Toc290545868"/>
    <w:bookmarkStart w:id="1148" w:name="_Toc291181748"/>
    <w:bookmarkStart w:id="1149" w:name="_Toc291235024"/>
    <w:bookmarkStart w:id="1150" w:name="_Toc291447993"/>
    <w:bookmarkStart w:id="1151" w:name="_Toc291854677"/>
    <w:bookmarkStart w:id="1152" w:name="_Toc294175493"/>
    <w:p w:rsidR="0009571F" w:rsidRPr="00D62216" w:rsidRDefault="00827EFF">
      <w:pPr>
        <w:pStyle w:val="af3"/>
        <w:tabs>
          <w:tab w:val="right" w:leader="dot" w:pos="8494"/>
        </w:tabs>
        <w:rPr>
          <w:ins w:id="1153" w:author="凡 张" w:date="2019-05-26T07:03:00Z"/>
          <w:rFonts w:eastAsiaTheme="minorEastAsia"/>
          <w:noProof/>
          <w:sz w:val="21"/>
          <w:szCs w:val="22"/>
          <w:rPrChange w:id="1154" w:author="凡 张" w:date="2019-05-26T07:05:00Z">
            <w:rPr>
              <w:ins w:id="1155" w:author="凡 张" w:date="2019-05-26T07:03:00Z"/>
              <w:rFonts w:asciiTheme="minorHAnsi" w:eastAsiaTheme="minorEastAsia" w:hAnsiTheme="minorHAnsi" w:cstheme="minorBidi"/>
              <w:noProof/>
              <w:sz w:val="21"/>
              <w:szCs w:val="22"/>
            </w:rPr>
          </w:rPrChange>
        </w:rPr>
      </w:pPr>
      <w:r w:rsidRPr="00D62216">
        <w:rPr>
          <w:rStyle w:val="af4"/>
          <w:rPrChange w:id="1156" w:author="凡 张" w:date="2019-05-26T07:05:00Z">
            <w:rPr>
              <w:rStyle w:val="af4"/>
            </w:rPr>
          </w:rPrChange>
        </w:rPr>
        <w:fldChar w:fldCharType="begin"/>
      </w:r>
      <w:r w:rsidRPr="00D62216">
        <w:rPr>
          <w:rStyle w:val="af4"/>
          <w:rPrChange w:id="1157" w:author="凡 张" w:date="2019-05-26T07:05:00Z">
            <w:rPr>
              <w:rStyle w:val="af4"/>
            </w:rPr>
          </w:rPrChange>
        </w:rPr>
        <w:instrText xml:space="preserve"> TOC \h \z \c "</w:instrText>
      </w:r>
      <w:r w:rsidRPr="00D62216">
        <w:rPr>
          <w:rStyle w:val="af4"/>
          <w:rPrChange w:id="1158" w:author="凡 张" w:date="2019-05-26T07:05:00Z">
            <w:rPr>
              <w:rStyle w:val="af4"/>
            </w:rPr>
          </w:rPrChange>
        </w:rPr>
        <w:instrText>图</w:instrText>
      </w:r>
      <w:r w:rsidRPr="00D62216">
        <w:rPr>
          <w:rStyle w:val="af4"/>
          <w:rPrChange w:id="1159" w:author="凡 张" w:date="2019-05-26T07:05:00Z">
            <w:rPr>
              <w:rStyle w:val="af4"/>
            </w:rPr>
          </w:rPrChange>
        </w:rPr>
        <w:instrText xml:space="preserve">" </w:instrText>
      </w:r>
      <w:r w:rsidRPr="00D62216">
        <w:rPr>
          <w:rStyle w:val="af4"/>
          <w:rPrChange w:id="1160" w:author="凡 张" w:date="2019-05-26T07:05:00Z">
            <w:rPr>
              <w:rStyle w:val="af4"/>
            </w:rPr>
          </w:rPrChange>
        </w:rPr>
        <w:fldChar w:fldCharType="separate"/>
      </w:r>
      <w:ins w:id="1161" w:author="凡 张" w:date="2019-05-26T07:03:00Z">
        <w:r w:rsidR="0009571F" w:rsidRPr="00D62216">
          <w:rPr>
            <w:rStyle w:val="a5"/>
            <w:noProof/>
            <w:rPrChange w:id="1162" w:author="凡 张" w:date="2019-05-26T07:05:00Z">
              <w:rPr>
                <w:rStyle w:val="a5"/>
                <w:noProof/>
              </w:rPr>
            </w:rPrChange>
          </w:rPr>
          <w:fldChar w:fldCharType="begin"/>
        </w:r>
        <w:r w:rsidR="0009571F" w:rsidRPr="00D62216">
          <w:rPr>
            <w:rStyle w:val="a5"/>
            <w:noProof/>
            <w:rPrChange w:id="1163" w:author="凡 张" w:date="2019-05-26T07:05:00Z">
              <w:rPr>
                <w:rStyle w:val="a5"/>
                <w:noProof/>
              </w:rPr>
            </w:rPrChange>
          </w:rPr>
          <w:instrText xml:space="preserve"> </w:instrText>
        </w:r>
        <w:r w:rsidR="0009571F" w:rsidRPr="00D62216">
          <w:rPr>
            <w:noProof/>
            <w:rPrChange w:id="1164" w:author="凡 张" w:date="2019-05-26T07:05:00Z">
              <w:rPr>
                <w:noProof/>
              </w:rPr>
            </w:rPrChange>
          </w:rPr>
          <w:instrText>HYPERLINK "I:\\Undergraduate-Thesis\\Thesis-4.docx" \l "_Toc9746619"</w:instrText>
        </w:r>
        <w:r w:rsidR="0009571F" w:rsidRPr="00D62216">
          <w:rPr>
            <w:rStyle w:val="a5"/>
            <w:noProof/>
            <w:rPrChange w:id="1165" w:author="凡 张" w:date="2019-05-26T07:05:00Z">
              <w:rPr>
                <w:rStyle w:val="a5"/>
                <w:noProof/>
              </w:rPr>
            </w:rPrChange>
          </w:rPr>
          <w:instrText xml:space="preserve"> </w:instrText>
        </w:r>
        <w:r w:rsidR="0009571F" w:rsidRPr="00D62216">
          <w:rPr>
            <w:rStyle w:val="a5"/>
            <w:noProof/>
            <w:rPrChange w:id="1166" w:author="凡 张" w:date="2019-05-26T07:05:00Z">
              <w:rPr>
                <w:rStyle w:val="a5"/>
                <w:noProof/>
              </w:rPr>
            </w:rPrChange>
          </w:rPr>
        </w:r>
        <w:r w:rsidR="0009571F" w:rsidRPr="00D62216">
          <w:rPr>
            <w:rStyle w:val="a5"/>
            <w:noProof/>
            <w:rPrChange w:id="1167" w:author="凡 张" w:date="2019-05-26T07:05:00Z">
              <w:rPr>
                <w:rStyle w:val="a5"/>
                <w:noProof/>
              </w:rPr>
            </w:rPrChange>
          </w:rPr>
          <w:fldChar w:fldCharType="separate"/>
        </w:r>
        <w:r w:rsidR="0009571F" w:rsidRPr="00D62216">
          <w:rPr>
            <w:rStyle w:val="a5"/>
            <w:noProof/>
            <w:rPrChange w:id="1168" w:author="凡 张" w:date="2019-05-26T07:05:00Z">
              <w:rPr>
                <w:rStyle w:val="a5"/>
                <w:noProof/>
              </w:rPr>
            </w:rPrChange>
          </w:rPr>
          <w:t>图</w:t>
        </w:r>
        <w:r w:rsidR="0009571F" w:rsidRPr="00D62216">
          <w:rPr>
            <w:rStyle w:val="a5"/>
            <w:noProof/>
            <w:rPrChange w:id="1169" w:author="凡 张" w:date="2019-05-26T07:05:00Z">
              <w:rPr>
                <w:rStyle w:val="a5"/>
                <w:noProof/>
              </w:rPr>
            </w:rPrChange>
          </w:rPr>
          <w:t xml:space="preserve">1 </w:t>
        </w:r>
        <w:r w:rsidR="0009571F" w:rsidRPr="00D62216">
          <w:rPr>
            <w:rStyle w:val="a5"/>
            <w:noProof/>
            <w:rPrChange w:id="1170" w:author="凡 张" w:date="2019-05-26T07:05:00Z">
              <w:rPr>
                <w:rStyle w:val="a5"/>
                <w:noProof/>
              </w:rPr>
            </w:rPrChange>
          </w:rPr>
          <w:t>意大利学者利用莫尔三维测量技术部分数字化的古文物遗址蒙特城堡</w:t>
        </w:r>
        <w:r w:rsidR="0009571F" w:rsidRPr="00D62216">
          <w:rPr>
            <w:noProof/>
            <w:webHidden/>
            <w:rPrChange w:id="1171" w:author="凡 张" w:date="2019-05-26T07:05:00Z">
              <w:rPr>
                <w:noProof/>
                <w:webHidden/>
              </w:rPr>
            </w:rPrChange>
          </w:rPr>
          <w:tab/>
        </w:r>
        <w:r w:rsidR="0009571F" w:rsidRPr="00D62216">
          <w:rPr>
            <w:noProof/>
            <w:webHidden/>
            <w:rPrChange w:id="1172" w:author="凡 张" w:date="2019-05-26T07:05:00Z">
              <w:rPr>
                <w:noProof/>
                <w:webHidden/>
              </w:rPr>
            </w:rPrChange>
          </w:rPr>
          <w:fldChar w:fldCharType="begin"/>
        </w:r>
        <w:r w:rsidR="0009571F" w:rsidRPr="00D62216">
          <w:rPr>
            <w:noProof/>
            <w:webHidden/>
            <w:rPrChange w:id="1173" w:author="凡 张" w:date="2019-05-26T07:05:00Z">
              <w:rPr>
                <w:noProof/>
                <w:webHidden/>
              </w:rPr>
            </w:rPrChange>
          </w:rPr>
          <w:instrText xml:space="preserve"> PAGEREF _Toc9746619 \h </w:instrText>
        </w:r>
        <w:r w:rsidR="0009571F" w:rsidRPr="00D62216">
          <w:rPr>
            <w:noProof/>
            <w:webHidden/>
            <w:rPrChange w:id="1174" w:author="凡 张" w:date="2019-05-26T07:05:00Z">
              <w:rPr>
                <w:noProof/>
                <w:webHidden/>
              </w:rPr>
            </w:rPrChange>
          </w:rPr>
        </w:r>
      </w:ins>
      <w:r w:rsidR="0009571F" w:rsidRPr="00D62216">
        <w:rPr>
          <w:noProof/>
          <w:webHidden/>
          <w:rPrChange w:id="1175" w:author="凡 张" w:date="2019-05-26T07:05:00Z">
            <w:rPr>
              <w:noProof/>
              <w:webHidden/>
            </w:rPr>
          </w:rPrChange>
        </w:rPr>
        <w:fldChar w:fldCharType="separate"/>
      </w:r>
      <w:ins w:id="1176" w:author="凡 张" w:date="2019-05-26T07:03:00Z">
        <w:r w:rsidR="0009571F" w:rsidRPr="00D62216">
          <w:rPr>
            <w:noProof/>
            <w:webHidden/>
            <w:rPrChange w:id="1177" w:author="凡 张" w:date="2019-05-26T07:05:00Z">
              <w:rPr>
                <w:noProof/>
                <w:webHidden/>
              </w:rPr>
            </w:rPrChange>
          </w:rPr>
          <w:t>2</w:t>
        </w:r>
        <w:r w:rsidR="0009571F" w:rsidRPr="00D62216">
          <w:rPr>
            <w:noProof/>
            <w:webHidden/>
            <w:rPrChange w:id="1178" w:author="凡 张" w:date="2019-05-26T07:05:00Z">
              <w:rPr>
                <w:noProof/>
                <w:webHidden/>
              </w:rPr>
            </w:rPrChange>
          </w:rPr>
          <w:fldChar w:fldCharType="end"/>
        </w:r>
        <w:r w:rsidR="0009571F" w:rsidRPr="00D62216">
          <w:rPr>
            <w:rStyle w:val="a5"/>
            <w:noProof/>
            <w:rPrChange w:id="1179" w:author="凡 张" w:date="2019-05-26T07:05:00Z">
              <w:rPr>
                <w:rStyle w:val="a5"/>
                <w:noProof/>
              </w:rPr>
            </w:rPrChange>
          </w:rPr>
          <w:fldChar w:fldCharType="end"/>
        </w:r>
      </w:ins>
    </w:p>
    <w:p w:rsidR="0009571F" w:rsidRPr="00D62216" w:rsidRDefault="0009571F">
      <w:pPr>
        <w:pStyle w:val="af3"/>
        <w:tabs>
          <w:tab w:val="right" w:leader="dot" w:pos="8494"/>
        </w:tabs>
        <w:rPr>
          <w:ins w:id="1180" w:author="凡 张" w:date="2019-05-26T07:03:00Z"/>
          <w:rFonts w:eastAsiaTheme="minorEastAsia"/>
          <w:noProof/>
          <w:sz w:val="21"/>
          <w:szCs w:val="22"/>
          <w:rPrChange w:id="1181" w:author="凡 张" w:date="2019-05-26T07:05:00Z">
            <w:rPr>
              <w:ins w:id="1182" w:author="凡 张" w:date="2019-05-26T07:03:00Z"/>
              <w:rFonts w:asciiTheme="minorHAnsi" w:eastAsiaTheme="minorEastAsia" w:hAnsiTheme="minorHAnsi" w:cstheme="minorBidi"/>
              <w:noProof/>
              <w:sz w:val="21"/>
              <w:szCs w:val="22"/>
            </w:rPr>
          </w:rPrChange>
        </w:rPr>
      </w:pPr>
      <w:ins w:id="1183" w:author="凡 张" w:date="2019-05-26T07:03:00Z">
        <w:r w:rsidRPr="00D62216">
          <w:rPr>
            <w:rStyle w:val="a5"/>
            <w:noProof/>
            <w:rPrChange w:id="1184" w:author="凡 张" w:date="2019-05-26T07:05:00Z">
              <w:rPr>
                <w:rStyle w:val="a5"/>
                <w:noProof/>
              </w:rPr>
            </w:rPrChange>
          </w:rPr>
          <w:fldChar w:fldCharType="begin"/>
        </w:r>
        <w:r w:rsidRPr="00D62216">
          <w:rPr>
            <w:rStyle w:val="a5"/>
            <w:noProof/>
            <w:rPrChange w:id="1185" w:author="凡 张" w:date="2019-05-26T07:05:00Z">
              <w:rPr>
                <w:rStyle w:val="a5"/>
                <w:noProof/>
              </w:rPr>
            </w:rPrChange>
          </w:rPr>
          <w:instrText xml:space="preserve"> </w:instrText>
        </w:r>
        <w:r w:rsidRPr="00D62216">
          <w:rPr>
            <w:noProof/>
            <w:rPrChange w:id="1186" w:author="凡 张" w:date="2019-05-26T07:05:00Z">
              <w:rPr>
                <w:noProof/>
              </w:rPr>
            </w:rPrChange>
          </w:rPr>
          <w:instrText>HYPERLINK "I:\\Undergraduate-Thesis\\Thesis-4.docx" \l "_Toc9746620"</w:instrText>
        </w:r>
        <w:r w:rsidRPr="00D62216">
          <w:rPr>
            <w:rStyle w:val="a5"/>
            <w:noProof/>
            <w:rPrChange w:id="1187" w:author="凡 张" w:date="2019-05-26T07:05:00Z">
              <w:rPr>
                <w:rStyle w:val="a5"/>
                <w:noProof/>
              </w:rPr>
            </w:rPrChange>
          </w:rPr>
          <w:instrText xml:space="preserve"> </w:instrText>
        </w:r>
        <w:r w:rsidRPr="00D62216">
          <w:rPr>
            <w:rStyle w:val="a5"/>
            <w:noProof/>
            <w:rPrChange w:id="1188" w:author="凡 张" w:date="2019-05-26T07:05:00Z">
              <w:rPr>
                <w:rStyle w:val="a5"/>
                <w:noProof/>
              </w:rPr>
            </w:rPrChange>
          </w:rPr>
        </w:r>
        <w:r w:rsidRPr="00D62216">
          <w:rPr>
            <w:rStyle w:val="a5"/>
            <w:noProof/>
            <w:rPrChange w:id="1189" w:author="凡 张" w:date="2019-05-26T07:05:00Z">
              <w:rPr>
                <w:rStyle w:val="a5"/>
                <w:noProof/>
              </w:rPr>
            </w:rPrChange>
          </w:rPr>
          <w:fldChar w:fldCharType="separate"/>
        </w:r>
        <w:r w:rsidRPr="00D62216">
          <w:rPr>
            <w:rStyle w:val="a5"/>
            <w:noProof/>
            <w:rPrChange w:id="1190" w:author="凡 张" w:date="2019-05-26T07:05:00Z">
              <w:rPr>
                <w:rStyle w:val="a5"/>
                <w:noProof/>
              </w:rPr>
            </w:rPrChange>
          </w:rPr>
          <w:t>三维图</w:t>
        </w:r>
        <w:r w:rsidRPr="00D62216">
          <w:rPr>
            <w:rStyle w:val="a5"/>
            <w:noProof/>
            <w:rPrChange w:id="1191" w:author="凡 张" w:date="2019-05-26T07:05:00Z">
              <w:rPr>
                <w:rStyle w:val="a5"/>
                <w:noProof/>
              </w:rPr>
            </w:rPrChange>
          </w:rPr>
          <w:t>2</w:t>
        </w:r>
        <w:r w:rsidRPr="00D62216">
          <w:rPr>
            <w:noProof/>
            <w:webHidden/>
            <w:rPrChange w:id="1192" w:author="凡 张" w:date="2019-05-26T07:05:00Z">
              <w:rPr>
                <w:noProof/>
                <w:webHidden/>
              </w:rPr>
            </w:rPrChange>
          </w:rPr>
          <w:tab/>
        </w:r>
        <w:r w:rsidRPr="00D62216">
          <w:rPr>
            <w:noProof/>
            <w:webHidden/>
            <w:rPrChange w:id="1193" w:author="凡 张" w:date="2019-05-26T07:05:00Z">
              <w:rPr>
                <w:noProof/>
                <w:webHidden/>
              </w:rPr>
            </w:rPrChange>
          </w:rPr>
          <w:fldChar w:fldCharType="begin"/>
        </w:r>
        <w:r w:rsidRPr="00D62216">
          <w:rPr>
            <w:noProof/>
            <w:webHidden/>
            <w:rPrChange w:id="1194" w:author="凡 张" w:date="2019-05-26T07:05:00Z">
              <w:rPr>
                <w:noProof/>
                <w:webHidden/>
              </w:rPr>
            </w:rPrChange>
          </w:rPr>
          <w:instrText xml:space="preserve"> PAGEREF _Toc9746620 \h </w:instrText>
        </w:r>
        <w:r w:rsidRPr="00D62216">
          <w:rPr>
            <w:noProof/>
            <w:webHidden/>
            <w:rPrChange w:id="1195" w:author="凡 张" w:date="2019-05-26T07:05:00Z">
              <w:rPr>
                <w:noProof/>
                <w:webHidden/>
              </w:rPr>
            </w:rPrChange>
          </w:rPr>
        </w:r>
      </w:ins>
      <w:r w:rsidRPr="00D62216">
        <w:rPr>
          <w:noProof/>
          <w:webHidden/>
          <w:rPrChange w:id="1196" w:author="凡 张" w:date="2019-05-26T07:05:00Z">
            <w:rPr>
              <w:noProof/>
              <w:webHidden/>
            </w:rPr>
          </w:rPrChange>
        </w:rPr>
        <w:fldChar w:fldCharType="separate"/>
      </w:r>
      <w:ins w:id="1197" w:author="凡 张" w:date="2019-05-26T07:03:00Z">
        <w:r w:rsidRPr="00D62216">
          <w:rPr>
            <w:noProof/>
            <w:webHidden/>
            <w:rPrChange w:id="1198" w:author="凡 张" w:date="2019-05-26T07:05:00Z">
              <w:rPr>
                <w:noProof/>
                <w:webHidden/>
              </w:rPr>
            </w:rPrChange>
          </w:rPr>
          <w:t>2</w:t>
        </w:r>
        <w:r w:rsidRPr="00D62216">
          <w:rPr>
            <w:noProof/>
            <w:webHidden/>
            <w:rPrChange w:id="1199" w:author="凡 张" w:date="2019-05-26T07:05:00Z">
              <w:rPr>
                <w:noProof/>
                <w:webHidden/>
              </w:rPr>
            </w:rPrChange>
          </w:rPr>
          <w:fldChar w:fldCharType="end"/>
        </w:r>
        <w:r w:rsidRPr="00D62216">
          <w:rPr>
            <w:rStyle w:val="a5"/>
            <w:noProof/>
            <w:rPrChange w:id="1200" w:author="凡 张" w:date="2019-05-26T07:05:00Z">
              <w:rPr>
                <w:rStyle w:val="a5"/>
                <w:noProof/>
              </w:rPr>
            </w:rPrChange>
          </w:rPr>
          <w:fldChar w:fldCharType="end"/>
        </w:r>
      </w:ins>
    </w:p>
    <w:p w:rsidR="0009571F" w:rsidRPr="00D62216" w:rsidRDefault="0009571F">
      <w:pPr>
        <w:pStyle w:val="af3"/>
        <w:tabs>
          <w:tab w:val="right" w:leader="dot" w:pos="8494"/>
        </w:tabs>
        <w:rPr>
          <w:ins w:id="1201" w:author="凡 张" w:date="2019-05-26T07:03:00Z"/>
          <w:rFonts w:eastAsiaTheme="minorEastAsia"/>
          <w:noProof/>
          <w:sz w:val="21"/>
          <w:szCs w:val="22"/>
          <w:rPrChange w:id="1202" w:author="凡 张" w:date="2019-05-26T07:05:00Z">
            <w:rPr>
              <w:ins w:id="1203" w:author="凡 张" w:date="2019-05-26T07:03:00Z"/>
              <w:rFonts w:asciiTheme="minorHAnsi" w:eastAsiaTheme="minorEastAsia" w:hAnsiTheme="minorHAnsi" w:cstheme="minorBidi"/>
              <w:noProof/>
              <w:sz w:val="21"/>
              <w:szCs w:val="22"/>
            </w:rPr>
          </w:rPrChange>
        </w:rPr>
      </w:pPr>
      <w:ins w:id="1204" w:author="凡 张" w:date="2019-05-26T07:03:00Z">
        <w:r w:rsidRPr="00D62216">
          <w:rPr>
            <w:rStyle w:val="a5"/>
            <w:noProof/>
            <w:rPrChange w:id="1205" w:author="凡 张" w:date="2019-05-26T07:05:00Z">
              <w:rPr>
                <w:rStyle w:val="a5"/>
                <w:noProof/>
              </w:rPr>
            </w:rPrChange>
          </w:rPr>
          <w:fldChar w:fldCharType="begin"/>
        </w:r>
        <w:r w:rsidRPr="00D62216">
          <w:rPr>
            <w:rStyle w:val="a5"/>
            <w:noProof/>
            <w:rPrChange w:id="1206" w:author="凡 张" w:date="2019-05-26T07:05:00Z">
              <w:rPr>
                <w:rStyle w:val="a5"/>
                <w:noProof/>
              </w:rPr>
            </w:rPrChange>
          </w:rPr>
          <w:instrText xml:space="preserve"> </w:instrText>
        </w:r>
        <w:r w:rsidRPr="00D62216">
          <w:rPr>
            <w:noProof/>
            <w:rPrChange w:id="1207" w:author="凡 张" w:date="2019-05-26T07:05:00Z">
              <w:rPr>
                <w:noProof/>
              </w:rPr>
            </w:rPrChange>
          </w:rPr>
          <w:instrText>HYPERLINK "I:\\Undergraduate-Thesis\\Thesis-4.docx" \l "_Toc9746621"</w:instrText>
        </w:r>
        <w:r w:rsidRPr="00D62216">
          <w:rPr>
            <w:rStyle w:val="a5"/>
            <w:noProof/>
            <w:rPrChange w:id="1208" w:author="凡 张" w:date="2019-05-26T07:05:00Z">
              <w:rPr>
                <w:rStyle w:val="a5"/>
                <w:noProof/>
              </w:rPr>
            </w:rPrChange>
          </w:rPr>
          <w:instrText xml:space="preserve"> </w:instrText>
        </w:r>
        <w:r w:rsidRPr="00D62216">
          <w:rPr>
            <w:rStyle w:val="a5"/>
            <w:noProof/>
            <w:rPrChange w:id="1209" w:author="凡 张" w:date="2019-05-26T07:05:00Z">
              <w:rPr>
                <w:rStyle w:val="a5"/>
                <w:noProof/>
              </w:rPr>
            </w:rPrChange>
          </w:rPr>
        </w:r>
        <w:r w:rsidRPr="00D62216">
          <w:rPr>
            <w:rStyle w:val="a5"/>
            <w:noProof/>
            <w:rPrChange w:id="1210" w:author="凡 张" w:date="2019-05-26T07:05:00Z">
              <w:rPr>
                <w:rStyle w:val="a5"/>
                <w:noProof/>
              </w:rPr>
            </w:rPrChange>
          </w:rPr>
          <w:fldChar w:fldCharType="separate"/>
        </w:r>
        <w:r w:rsidRPr="00D62216">
          <w:rPr>
            <w:rStyle w:val="a5"/>
            <w:noProof/>
            <w:rPrChange w:id="1211" w:author="凡 张" w:date="2019-05-26T07:05:00Z">
              <w:rPr>
                <w:rStyle w:val="a5"/>
                <w:noProof/>
              </w:rPr>
            </w:rPrChange>
          </w:rPr>
          <w:t>图</w:t>
        </w:r>
        <w:r w:rsidRPr="00D62216">
          <w:rPr>
            <w:rStyle w:val="a5"/>
            <w:noProof/>
            <w:rPrChange w:id="1212" w:author="凡 张" w:date="2019-05-26T07:05:00Z">
              <w:rPr>
                <w:rStyle w:val="a5"/>
                <w:noProof/>
              </w:rPr>
            </w:rPrChange>
          </w:rPr>
          <w:t xml:space="preserve">3 </w:t>
        </w:r>
        <w:r w:rsidRPr="00D62216">
          <w:rPr>
            <w:rStyle w:val="a5"/>
            <w:noProof/>
            <w:rPrChange w:id="1213" w:author="凡 张" w:date="2019-05-26T07:05:00Z">
              <w:rPr>
                <w:rStyle w:val="a5"/>
                <w:noProof/>
              </w:rPr>
            </w:rPrChange>
          </w:rPr>
          <w:t>数字莫尔三维测量流程图</w:t>
        </w:r>
        <w:r w:rsidRPr="00D62216">
          <w:rPr>
            <w:noProof/>
            <w:webHidden/>
            <w:rPrChange w:id="1214" w:author="凡 张" w:date="2019-05-26T07:05:00Z">
              <w:rPr>
                <w:noProof/>
                <w:webHidden/>
              </w:rPr>
            </w:rPrChange>
          </w:rPr>
          <w:tab/>
        </w:r>
        <w:r w:rsidRPr="00D62216">
          <w:rPr>
            <w:noProof/>
            <w:webHidden/>
            <w:rPrChange w:id="1215" w:author="凡 张" w:date="2019-05-26T07:05:00Z">
              <w:rPr>
                <w:noProof/>
                <w:webHidden/>
              </w:rPr>
            </w:rPrChange>
          </w:rPr>
          <w:fldChar w:fldCharType="begin"/>
        </w:r>
        <w:r w:rsidRPr="00D62216">
          <w:rPr>
            <w:noProof/>
            <w:webHidden/>
            <w:rPrChange w:id="1216" w:author="凡 张" w:date="2019-05-26T07:05:00Z">
              <w:rPr>
                <w:noProof/>
                <w:webHidden/>
              </w:rPr>
            </w:rPrChange>
          </w:rPr>
          <w:instrText xml:space="preserve"> PAGEREF _Toc9746621 \h </w:instrText>
        </w:r>
        <w:r w:rsidRPr="00D62216">
          <w:rPr>
            <w:noProof/>
            <w:webHidden/>
            <w:rPrChange w:id="1217" w:author="凡 张" w:date="2019-05-26T07:05:00Z">
              <w:rPr>
                <w:noProof/>
                <w:webHidden/>
              </w:rPr>
            </w:rPrChange>
          </w:rPr>
        </w:r>
      </w:ins>
      <w:r w:rsidRPr="00D62216">
        <w:rPr>
          <w:noProof/>
          <w:webHidden/>
          <w:rPrChange w:id="1218" w:author="凡 张" w:date="2019-05-26T07:05:00Z">
            <w:rPr>
              <w:noProof/>
              <w:webHidden/>
            </w:rPr>
          </w:rPrChange>
        </w:rPr>
        <w:fldChar w:fldCharType="separate"/>
      </w:r>
      <w:ins w:id="1219" w:author="凡 张" w:date="2019-05-26T07:03:00Z">
        <w:r w:rsidRPr="00D62216">
          <w:rPr>
            <w:noProof/>
            <w:webHidden/>
            <w:rPrChange w:id="1220" w:author="凡 张" w:date="2019-05-26T07:05:00Z">
              <w:rPr>
                <w:noProof/>
                <w:webHidden/>
              </w:rPr>
            </w:rPrChange>
          </w:rPr>
          <w:t>3</w:t>
        </w:r>
        <w:r w:rsidRPr="00D62216">
          <w:rPr>
            <w:noProof/>
            <w:webHidden/>
            <w:rPrChange w:id="1221" w:author="凡 张" w:date="2019-05-26T07:05:00Z">
              <w:rPr>
                <w:noProof/>
                <w:webHidden/>
              </w:rPr>
            </w:rPrChange>
          </w:rPr>
          <w:fldChar w:fldCharType="end"/>
        </w:r>
        <w:r w:rsidRPr="00D62216">
          <w:rPr>
            <w:rStyle w:val="a5"/>
            <w:noProof/>
            <w:rPrChange w:id="1222" w:author="凡 张" w:date="2019-05-26T07:05:00Z">
              <w:rPr>
                <w:rStyle w:val="a5"/>
                <w:noProof/>
              </w:rPr>
            </w:rPrChange>
          </w:rPr>
          <w:fldChar w:fldCharType="end"/>
        </w:r>
      </w:ins>
    </w:p>
    <w:p w:rsidR="0009571F" w:rsidRPr="00D62216" w:rsidRDefault="0009571F">
      <w:pPr>
        <w:pStyle w:val="af3"/>
        <w:tabs>
          <w:tab w:val="right" w:leader="dot" w:pos="8494"/>
        </w:tabs>
        <w:rPr>
          <w:ins w:id="1223" w:author="凡 张" w:date="2019-05-26T07:03:00Z"/>
          <w:rFonts w:eastAsiaTheme="minorEastAsia"/>
          <w:noProof/>
          <w:sz w:val="21"/>
          <w:szCs w:val="22"/>
          <w:rPrChange w:id="1224" w:author="凡 张" w:date="2019-05-26T07:05:00Z">
            <w:rPr>
              <w:ins w:id="1225" w:author="凡 张" w:date="2019-05-26T07:03:00Z"/>
              <w:rFonts w:asciiTheme="minorHAnsi" w:eastAsiaTheme="minorEastAsia" w:hAnsiTheme="minorHAnsi" w:cstheme="minorBidi"/>
              <w:noProof/>
              <w:sz w:val="21"/>
              <w:szCs w:val="22"/>
            </w:rPr>
          </w:rPrChange>
        </w:rPr>
      </w:pPr>
      <w:ins w:id="1226" w:author="凡 张" w:date="2019-05-26T07:03:00Z">
        <w:r w:rsidRPr="00D62216">
          <w:rPr>
            <w:rStyle w:val="a5"/>
            <w:noProof/>
            <w:rPrChange w:id="1227" w:author="凡 张" w:date="2019-05-26T07:05:00Z">
              <w:rPr>
                <w:rStyle w:val="a5"/>
                <w:noProof/>
              </w:rPr>
            </w:rPrChange>
          </w:rPr>
          <w:fldChar w:fldCharType="begin"/>
        </w:r>
        <w:r w:rsidRPr="00D62216">
          <w:rPr>
            <w:rStyle w:val="a5"/>
            <w:noProof/>
            <w:rPrChange w:id="1228" w:author="凡 张" w:date="2019-05-26T07:05:00Z">
              <w:rPr>
                <w:rStyle w:val="a5"/>
                <w:noProof/>
              </w:rPr>
            </w:rPrChange>
          </w:rPr>
          <w:instrText xml:space="preserve"> </w:instrText>
        </w:r>
        <w:r w:rsidRPr="00D62216">
          <w:rPr>
            <w:noProof/>
            <w:rPrChange w:id="1229" w:author="凡 张" w:date="2019-05-26T07:05:00Z">
              <w:rPr>
                <w:noProof/>
              </w:rPr>
            </w:rPrChange>
          </w:rPr>
          <w:instrText>HYPERLINK "I:\\Undergraduate-Thesis\\Thesis-4.docx" \l "_Toc9746622"</w:instrText>
        </w:r>
        <w:r w:rsidRPr="00D62216">
          <w:rPr>
            <w:rStyle w:val="a5"/>
            <w:noProof/>
            <w:rPrChange w:id="1230" w:author="凡 张" w:date="2019-05-26T07:05:00Z">
              <w:rPr>
                <w:rStyle w:val="a5"/>
                <w:noProof/>
              </w:rPr>
            </w:rPrChange>
          </w:rPr>
          <w:instrText xml:space="preserve"> </w:instrText>
        </w:r>
        <w:r w:rsidRPr="00D62216">
          <w:rPr>
            <w:rStyle w:val="a5"/>
            <w:noProof/>
            <w:rPrChange w:id="1231" w:author="凡 张" w:date="2019-05-26T07:05:00Z">
              <w:rPr>
                <w:rStyle w:val="a5"/>
                <w:noProof/>
              </w:rPr>
            </w:rPrChange>
          </w:rPr>
        </w:r>
        <w:r w:rsidRPr="00D62216">
          <w:rPr>
            <w:rStyle w:val="a5"/>
            <w:noProof/>
            <w:rPrChange w:id="1232" w:author="凡 张" w:date="2019-05-26T07:05:00Z">
              <w:rPr>
                <w:rStyle w:val="a5"/>
                <w:noProof/>
              </w:rPr>
            </w:rPrChange>
          </w:rPr>
          <w:fldChar w:fldCharType="separate"/>
        </w:r>
        <w:r w:rsidRPr="00D62216">
          <w:rPr>
            <w:rStyle w:val="a5"/>
            <w:noProof/>
            <w:rPrChange w:id="1233" w:author="凡 张" w:date="2019-05-26T07:05:00Z">
              <w:rPr>
                <w:rStyle w:val="a5"/>
                <w:noProof/>
              </w:rPr>
            </w:rPrChange>
          </w:rPr>
          <w:t>图</w:t>
        </w:r>
        <w:r w:rsidRPr="00D62216">
          <w:rPr>
            <w:rStyle w:val="a5"/>
            <w:noProof/>
            <w:rPrChange w:id="1234" w:author="凡 张" w:date="2019-05-26T07:05:00Z">
              <w:rPr>
                <w:rStyle w:val="a5"/>
                <w:noProof/>
              </w:rPr>
            </w:rPrChange>
          </w:rPr>
          <w:t xml:space="preserve">4 </w:t>
        </w:r>
        <w:r w:rsidRPr="00D62216">
          <w:rPr>
            <w:rStyle w:val="a5"/>
            <w:noProof/>
            <w:rPrChange w:id="1235" w:author="凡 张" w:date="2019-05-26T07:05:00Z">
              <w:rPr>
                <w:rStyle w:val="a5"/>
                <w:noProof/>
              </w:rPr>
            </w:rPrChange>
          </w:rPr>
          <w:t>莫尔条纹产生方式：</w:t>
        </w:r>
        <w:r w:rsidRPr="00D62216">
          <w:rPr>
            <w:rStyle w:val="a5"/>
            <w:noProof/>
            <w:rPrChange w:id="1236" w:author="凡 张" w:date="2019-05-26T07:05:00Z">
              <w:rPr>
                <w:rStyle w:val="a5"/>
                <w:noProof/>
              </w:rPr>
            </w:rPrChange>
          </w:rPr>
          <w:t>(a)</w:t>
        </w:r>
        <w:r w:rsidRPr="00D62216">
          <w:rPr>
            <w:rStyle w:val="a5"/>
            <w:noProof/>
            <w:rPrChange w:id="1237" w:author="凡 张" w:date="2019-05-26T07:05:00Z">
              <w:rPr>
                <w:rStyle w:val="a5"/>
                <w:noProof/>
              </w:rPr>
            </w:rPrChange>
          </w:rPr>
          <w:t>不同周期；</w:t>
        </w:r>
        <w:r w:rsidRPr="00D62216">
          <w:rPr>
            <w:rStyle w:val="a5"/>
            <w:noProof/>
            <w:rPrChange w:id="1238" w:author="凡 张" w:date="2019-05-26T07:05:00Z">
              <w:rPr>
                <w:rStyle w:val="a5"/>
                <w:noProof/>
              </w:rPr>
            </w:rPrChange>
          </w:rPr>
          <w:t>(b)</w:t>
        </w:r>
        <w:r w:rsidRPr="00D62216">
          <w:rPr>
            <w:rStyle w:val="a5"/>
            <w:noProof/>
            <w:rPrChange w:id="1239" w:author="凡 张" w:date="2019-05-26T07:05:00Z">
              <w:rPr>
                <w:rStyle w:val="a5"/>
                <w:noProof/>
              </w:rPr>
            </w:rPrChange>
          </w:rPr>
          <w:t>成角度；</w:t>
        </w:r>
        <w:r w:rsidRPr="00D62216">
          <w:rPr>
            <w:rStyle w:val="a5"/>
            <w:noProof/>
            <w:rPrChange w:id="1240" w:author="凡 张" w:date="2019-05-26T07:05:00Z">
              <w:rPr>
                <w:rStyle w:val="a5"/>
                <w:noProof/>
              </w:rPr>
            </w:rPrChange>
          </w:rPr>
          <w:t>(c)</w:t>
        </w:r>
        <w:r w:rsidRPr="00D62216">
          <w:rPr>
            <w:rStyle w:val="a5"/>
            <w:noProof/>
            <w:rPrChange w:id="1241" w:author="凡 张" w:date="2019-05-26T07:05:00Z">
              <w:rPr>
                <w:rStyle w:val="a5"/>
                <w:noProof/>
              </w:rPr>
            </w:rPrChange>
          </w:rPr>
          <w:t>不同周期和角度</w:t>
        </w:r>
        <w:r w:rsidRPr="00D62216">
          <w:rPr>
            <w:noProof/>
            <w:webHidden/>
            <w:rPrChange w:id="1242" w:author="凡 张" w:date="2019-05-26T07:05:00Z">
              <w:rPr>
                <w:noProof/>
                <w:webHidden/>
              </w:rPr>
            </w:rPrChange>
          </w:rPr>
          <w:tab/>
        </w:r>
        <w:r w:rsidRPr="00D62216">
          <w:rPr>
            <w:noProof/>
            <w:webHidden/>
            <w:rPrChange w:id="1243" w:author="凡 张" w:date="2019-05-26T07:05:00Z">
              <w:rPr>
                <w:noProof/>
                <w:webHidden/>
              </w:rPr>
            </w:rPrChange>
          </w:rPr>
          <w:fldChar w:fldCharType="begin"/>
        </w:r>
        <w:r w:rsidRPr="00D62216">
          <w:rPr>
            <w:noProof/>
            <w:webHidden/>
            <w:rPrChange w:id="1244" w:author="凡 张" w:date="2019-05-26T07:05:00Z">
              <w:rPr>
                <w:noProof/>
                <w:webHidden/>
              </w:rPr>
            </w:rPrChange>
          </w:rPr>
          <w:instrText xml:space="preserve"> PAGEREF _Toc9746622 \h </w:instrText>
        </w:r>
        <w:r w:rsidRPr="00D62216">
          <w:rPr>
            <w:noProof/>
            <w:webHidden/>
            <w:rPrChange w:id="1245" w:author="凡 张" w:date="2019-05-26T07:05:00Z">
              <w:rPr>
                <w:noProof/>
                <w:webHidden/>
              </w:rPr>
            </w:rPrChange>
          </w:rPr>
        </w:r>
      </w:ins>
      <w:r w:rsidRPr="00D62216">
        <w:rPr>
          <w:noProof/>
          <w:webHidden/>
          <w:rPrChange w:id="1246" w:author="凡 张" w:date="2019-05-26T07:05:00Z">
            <w:rPr>
              <w:noProof/>
              <w:webHidden/>
            </w:rPr>
          </w:rPrChange>
        </w:rPr>
        <w:fldChar w:fldCharType="separate"/>
      </w:r>
      <w:ins w:id="1247" w:author="凡 张" w:date="2019-05-26T07:03:00Z">
        <w:r w:rsidRPr="00D62216">
          <w:rPr>
            <w:noProof/>
            <w:webHidden/>
            <w:rPrChange w:id="1248" w:author="凡 张" w:date="2019-05-26T07:05:00Z">
              <w:rPr>
                <w:noProof/>
                <w:webHidden/>
              </w:rPr>
            </w:rPrChange>
          </w:rPr>
          <w:t>5</w:t>
        </w:r>
        <w:r w:rsidRPr="00D62216">
          <w:rPr>
            <w:noProof/>
            <w:webHidden/>
            <w:rPrChange w:id="1249" w:author="凡 张" w:date="2019-05-26T07:05:00Z">
              <w:rPr>
                <w:noProof/>
                <w:webHidden/>
              </w:rPr>
            </w:rPrChange>
          </w:rPr>
          <w:fldChar w:fldCharType="end"/>
        </w:r>
        <w:r w:rsidRPr="00D62216">
          <w:rPr>
            <w:rStyle w:val="a5"/>
            <w:noProof/>
            <w:rPrChange w:id="1250" w:author="凡 张" w:date="2019-05-26T07:05:00Z">
              <w:rPr>
                <w:rStyle w:val="a5"/>
                <w:noProof/>
              </w:rPr>
            </w:rPrChange>
          </w:rPr>
          <w:fldChar w:fldCharType="end"/>
        </w:r>
      </w:ins>
    </w:p>
    <w:p w:rsidR="0009571F" w:rsidRPr="00D62216" w:rsidRDefault="0009571F">
      <w:pPr>
        <w:pStyle w:val="af3"/>
        <w:tabs>
          <w:tab w:val="right" w:leader="dot" w:pos="8494"/>
        </w:tabs>
        <w:rPr>
          <w:ins w:id="1251" w:author="凡 张" w:date="2019-05-26T07:03:00Z"/>
          <w:rFonts w:eastAsiaTheme="minorEastAsia"/>
          <w:noProof/>
          <w:sz w:val="21"/>
          <w:szCs w:val="22"/>
          <w:rPrChange w:id="1252" w:author="凡 张" w:date="2019-05-26T07:05:00Z">
            <w:rPr>
              <w:ins w:id="1253" w:author="凡 张" w:date="2019-05-26T07:03:00Z"/>
              <w:rFonts w:asciiTheme="minorHAnsi" w:eastAsiaTheme="minorEastAsia" w:hAnsiTheme="minorHAnsi" w:cstheme="minorBidi"/>
              <w:noProof/>
              <w:sz w:val="21"/>
              <w:szCs w:val="22"/>
            </w:rPr>
          </w:rPrChange>
        </w:rPr>
      </w:pPr>
      <w:ins w:id="1254" w:author="凡 张" w:date="2019-05-26T07:03:00Z">
        <w:r w:rsidRPr="00D62216">
          <w:rPr>
            <w:rStyle w:val="a5"/>
            <w:noProof/>
            <w:rPrChange w:id="1255" w:author="凡 张" w:date="2019-05-26T07:05:00Z">
              <w:rPr>
                <w:rStyle w:val="a5"/>
                <w:noProof/>
              </w:rPr>
            </w:rPrChange>
          </w:rPr>
          <w:fldChar w:fldCharType="begin"/>
        </w:r>
        <w:r w:rsidRPr="00D62216">
          <w:rPr>
            <w:rStyle w:val="a5"/>
            <w:noProof/>
            <w:rPrChange w:id="1256" w:author="凡 张" w:date="2019-05-26T07:05:00Z">
              <w:rPr>
                <w:rStyle w:val="a5"/>
                <w:noProof/>
              </w:rPr>
            </w:rPrChange>
          </w:rPr>
          <w:instrText xml:space="preserve"> </w:instrText>
        </w:r>
        <w:r w:rsidRPr="00D62216">
          <w:rPr>
            <w:noProof/>
            <w:rPrChange w:id="1257" w:author="凡 张" w:date="2019-05-26T07:05:00Z">
              <w:rPr>
                <w:noProof/>
              </w:rPr>
            </w:rPrChange>
          </w:rPr>
          <w:instrText>HYPERLINK "I:\\Undergraduate-Thesis\\Thesis-4.docx" \l "_Toc9746623"</w:instrText>
        </w:r>
        <w:r w:rsidRPr="00D62216">
          <w:rPr>
            <w:rStyle w:val="a5"/>
            <w:noProof/>
            <w:rPrChange w:id="1258" w:author="凡 张" w:date="2019-05-26T07:05:00Z">
              <w:rPr>
                <w:rStyle w:val="a5"/>
                <w:noProof/>
              </w:rPr>
            </w:rPrChange>
          </w:rPr>
          <w:instrText xml:space="preserve"> </w:instrText>
        </w:r>
        <w:r w:rsidRPr="00D62216">
          <w:rPr>
            <w:rStyle w:val="a5"/>
            <w:noProof/>
            <w:rPrChange w:id="1259" w:author="凡 张" w:date="2019-05-26T07:05:00Z">
              <w:rPr>
                <w:rStyle w:val="a5"/>
                <w:noProof/>
              </w:rPr>
            </w:rPrChange>
          </w:rPr>
        </w:r>
        <w:r w:rsidRPr="00D62216">
          <w:rPr>
            <w:rStyle w:val="a5"/>
            <w:noProof/>
            <w:rPrChange w:id="1260" w:author="凡 张" w:date="2019-05-26T07:05:00Z">
              <w:rPr>
                <w:rStyle w:val="a5"/>
                <w:noProof/>
              </w:rPr>
            </w:rPrChange>
          </w:rPr>
          <w:fldChar w:fldCharType="separate"/>
        </w:r>
        <w:r w:rsidRPr="00D62216">
          <w:rPr>
            <w:rStyle w:val="a5"/>
            <w:noProof/>
            <w:rPrChange w:id="1261" w:author="凡 张" w:date="2019-05-26T07:05:00Z">
              <w:rPr>
                <w:rStyle w:val="a5"/>
                <w:noProof/>
              </w:rPr>
            </w:rPrChange>
          </w:rPr>
          <w:t>图</w:t>
        </w:r>
        <w:r w:rsidRPr="00D62216">
          <w:rPr>
            <w:rStyle w:val="a5"/>
            <w:noProof/>
            <w:rPrChange w:id="1262" w:author="凡 张" w:date="2019-05-26T07:05:00Z">
              <w:rPr>
                <w:rStyle w:val="a5"/>
                <w:noProof/>
              </w:rPr>
            </w:rPrChange>
          </w:rPr>
          <w:t xml:space="preserve">5 </w:t>
        </w:r>
        <w:r w:rsidRPr="00D62216">
          <w:rPr>
            <w:rStyle w:val="a5"/>
            <w:noProof/>
            <w:rPrChange w:id="1263" w:author="凡 张" w:date="2019-05-26T07:05:00Z">
              <w:rPr>
                <w:rStyle w:val="a5"/>
                <w:noProof/>
              </w:rPr>
            </w:rPrChange>
          </w:rPr>
          <w:t>等间隔光栅以夹角</w:t>
        </w:r>
        <m:oMath>
          <m:r>
            <m:rPr>
              <m:sty m:val="p"/>
            </m:rPr>
            <w:rPr>
              <w:rStyle w:val="a5"/>
              <w:rFonts w:ascii="Cambria Math" w:hAnsi="Cambria Math"/>
              <w:noProof/>
              <w:rPrChange w:id="1264" w:author="凡 张" w:date="2019-05-26T07:05:00Z">
                <w:rPr>
                  <w:rStyle w:val="a5"/>
                  <w:rFonts w:ascii="Cambria Math" w:hAnsi="Cambria Math"/>
                  <w:noProof/>
                </w:rPr>
              </w:rPrChange>
            </w:rPr>
            <m:t>θ</m:t>
          </m:r>
        </m:oMath>
        <w:r w:rsidRPr="00D62216">
          <w:rPr>
            <w:rStyle w:val="a5"/>
            <w:noProof/>
            <w:rPrChange w:id="1265" w:author="凡 张" w:date="2019-05-26T07:05:00Z">
              <w:rPr>
                <w:rStyle w:val="a5"/>
                <w:noProof/>
              </w:rPr>
            </w:rPrChange>
          </w:rPr>
          <w:t>重叠产生莫尔条纹</w:t>
        </w:r>
        <w:r w:rsidRPr="00D62216">
          <w:rPr>
            <w:noProof/>
            <w:webHidden/>
            <w:rPrChange w:id="1266" w:author="凡 张" w:date="2019-05-26T07:05:00Z">
              <w:rPr>
                <w:noProof/>
                <w:webHidden/>
              </w:rPr>
            </w:rPrChange>
          </w:rPr>
          <w:tab/>
        </w:r>
        <w:r w:rsidRPr="00D62216">
          <w:rPr>
            <w:noProof/>
            <w:webHidden/>
            <w:rPrChange w:id="1267" w:author="凡 张" w:date="2019-05-26T07:05:00Z">
              <w:rPr>
                <w:noProof/>
                <w:webHidden/>
              </w:rPr>
            </w:rPrChange>
          </w:rPr>
          <w:fldChar w:fldCharType="begin"/>
        </w:r>
        <w:r w:rsidRPr="00D62216">
          <w:rPr>
            <w:noProof/>
            <w:webHidden/>
            <w:rPrChange w:id="1268" w:author="凡 张" w:date="2019-05-26T07:05:00Z">
              <w:rPr>
                <w:noProof/>
                <w:webHidden/>
              </w:rPr>
            </w:rPrChange>
          </w:rPr>
          <w:instrText xml:space="preserve"> PAGEREF _Toc9746623 \h </w:instrText>
        </w:r>
        <w:r w:rsidRPr="00D62216">
          <w:rPr>
            <w:noProof/>
            <w:webHidden/>
            <w:rPrChange w:id="1269" w:author="凡 张" w:date="2019-05-26T07:05:00Z">
              <w:rPr>
                <w:noProof/>
                <w:webHidden/>
              </w:rPr>
            </w:rPrChange>
          </w:rPr>
        </w:r>
      </w:ins>
      <w:r w:rsidRPr="00D62216">
        <w:rPr>
          <w:noProof/>
          <w:webHidden/>
          <w:rPrChange w:id="1270" w:author="凡 张" w:date="2019-05-26T07:05:00Z">
            <w:rPr>
              <w:noProof/>
              <w:webHidden/>
            </w:rPr>
          </w:rPrChange>
        </w:rPr>
        <w:fldChar w:fldCharType="separate"/>
      </w:r>
      <w:ins w:id="1271" w:author="凡 张" w:date="2019-05-26T07:03:00Z">
        <w:r w:rsidRPr="00D62216">
          <w:rPr>
            <w:noProof/>
            <w:webHidden/>
            <w:rPrChange w:id="1272" w:author="凡 张" w:date="2019-05-26T07:05:00Z">
              <w:rPr>
                <w:noProof/>
                <w:webHidden/>
              </w:rPr>
            </w:rPrChange>
          </w:rPr>
          <w:t>6</w:t>
        </w:r>
        <w:r w:rsidRPr="00D62216">
          <w:rPr>
            <w:noProof/>
            <w:webHidden/>
            <w:rPrChange w:id="1273" w:author="凡 张" w:date="2019-05-26T07:05:00Z">
              <w:rPr>
                <w:noProof/>
                <w:webHidden/>
              </w:rPr>
            </w:rPrChange>
          </w:rPr>
          <w:fldChar w:fldCharType="end"/>
        </w:r>
        <w:r w:rsidRPr="00D62216">
          <w:rPr>
            <w:rStyle w:val="a5"/>
            <w:noProof/>
            <w:rPrChange w:id="1274" w:author="凡 张" w:date="2019-05-26T07:05:00Z">
              <w:rPr>
                <w:rStyle w:val="a5"/>
                <w:noProof/>
              </w:rPr>
            </w:rPrChange>
          </w:rPr>
          <w:fldChar w:fldCharType="end"/>
        </w:r>
      </w:ins>
    </w:p>
    <w:p w:rsidR="0009571F" w:rsidRPr="00D62216" w:rsidRDefault="0009571F">
      <w:pPr>
        <w:pStyle w:val="af3"/>
        <w:tabs>
          <w:tab w:val="right" w:leader="dot" w:pos="8494"/>
        </w:tabs>
        <w:rPr>
          <w:ins w:id="1275" w:author="凡 张" w:date="2019-05-26T07:03:00Z"/>
          <w:rFonts w:eastAsiaTheme="minorEastAsia"/>
          <w:noProof/>
          <w:sz w:val="21"/>
          <w:szCs w:val="22"/>
          <w:rPrChange w:id="1276" w:author="凡 张" w:date="2019-05-26T07:05:00Z">
            <w:rPr>
              <w:ins w:id="1277" w:author="凡 张" w:date="2019-05-26T07:03:00Z"/>
              <w:rFonts w:asciiTheme="minorHAnsi" w:eastAsiaTheme="minorEastAsia" w:hAnsiTheme="minorHAnsi" w:cstheme="minorBidi"/>
              <w:noProof/>
              <w:sz w:val="21"/>
              <w:szCs w:val="22"/>
            </w:rPr>
          </w:rPrChange>
        </w:rPr>
      </w:pPr>
      <w:ins w:id="1278" w:author="凡 张" w:date="2019-05-26T07:03:00Z">
        <w:r w:rsidRPr="00D62216">
          <w:rPr>
            <w:rStyle w:val="a5"/>
            <w:noProof/>
            <w:rPrChange w:id="1279" w:author="凡 张" w:date="2019-05-26T07:05:00Z">
              <w:rPr>
                <w:rStyle w:val="a5"/>
                <w:noProof/>
              </w:rPr>
            </w:rPrChange>
          </w:rPr>
          <w:fldChar w:fldCharType="begin"/>
        </w:r>
        <w:r w:rsidRPr="00D62216">
          <w:rPr>
            <w:rStyle w:val="a5"/>
            <w:noProof/>
            <w:rPrChange w:id="1280" w:author="凡 张" w:date="2019-05-26T07:05:00Z">
              <w:rPr>
                <w:rStyle w:val="a5"/>
                <w:noProof/>
              </w:rPr>
            </w:rPrChange>
          </w:rPr>
          <w:instrText xml:space="preserve"> </w:instrText>
        </w:r>
        <w:r w:rsidRPr="00D62216">
          <w:rPr>
            <w:noProof/>
            <w:rPrChange w:id="1281" w:author="凡 张" w:date="2019-05-26T07:05:00Z">
              <w:rPr>
                <w:noProof/>
              </w:rPr>
            </w:rPrChange>
          </w:rPr>
          <w:instrText>HYPERLINK "I:\\Undergraduate-Thesis\\Thesis-4.docx" \l "_Toc9746624"</w:instrText>
        </w:r>
        <w:r w:rsidRPr="00D62216">
          <w:rPr>
            <w:rStyle w:val="a5"/>
            <w:noProof/>
            <w:rPrChange w:id="1282" w:author="凡 张" w:date="2019-05-26T07:05:00Z">
              <w:rPr>
                <w:rStyle w:val="a5"/>
                <w:noProof/>
              </w:rPr>
            </w:rPrChange>
          </w:rPr>
          <w:instrText xml:space="preserve"> </w:instrText>
        </w:r>
        <w:r w:rsidRPr="00D62216">
          <w:rPr>
            <w:rStyle w:val="a5"/>
            <w:noProof/>
            <w:rPrChange w:id="1283" w:author="凡 张" w:date="2019-05-26T07:05:00Z">
              <w:rPr>
                <w:rStyle w:val="a5"/>
                <w:noProof/>
              </w:rPr>
            </w:rPrChange>
          </w:rPr>
        </w:r>
        <w:r w:rsidRPr="00D62216">
          <w:rPr>
            <w:rStyle w:val="a5"/>
            <w:noProof/>
            <w:rPrChange w:id="1284" w:author="凡 张" w:date="2019-05-26T07:05:00Z">
              <w:rPr>
                <w:rStyle w:val="a5"/>
                <w:noProof/>
              </w:rPr>
            </w:rPrChange>
          </w:rPr>
          <w:fldChar w:fldCharType="separate"/>
        </w:r>
        <w:r w:rsidRPr="00D62216">
          <w:rPr>
            <w:rStyle w:val="a5"/>
            <w:noProof/>
            <w:rPrChange w:id="1285" w:author="凡 张" w:date="2019-05-26T07:05:00Z">
              <w:rPr>
                <w:rStyle w:val="a5"/>
                <w:noProof/>
              </w:rPr>
            </w:rPrChange>
          </w:rPr>
          <w:t>图</w:t>
        </w:r>
        <w:r w:rsidRPr="00D62216">
          <w:rPr>
            <w:rStyle w:val="a5"/>
            <w:noProof/>
            <w:rPrChange w:id="1286" w:author="凡 张" w:date="2019-05-26T07:05:00Z">
              <w:rPr>
                <w:rStyle w:val="a5"/>
                <w:noProof/>
              </w:rPr>
            </w:rPrChange>
          </w:rPr>
          <w:t xml:space="preserve">6 </w:t>
        </w:r>
        <w:r w:rsidRPr="00D62216">
          <w:rPr>
            <w:rStyle w:val="a5"/>
            <w:noProof/>
            <w:rPrChange w:id="1287" w:author="凡 张" w:date="2019-05-26T07:05:00Z">
              <w:rPr>
                <w:rStyle w:val="a5"/>
                <w:noProof/>
              </w:rPr>
            </w:rPrChange>
          </w:rPr>
          <w:t>三角测量法几何关系</w:t>
        </w:r>
        <w:r w:rsidRPr="00D62216">
          <w:rPr>
            <w:noProof/>
            <w:webHidden/>
            <w:rPrChange w:id="1288" w:author="凡 张" w:date="2019-05-26T07:05:00Z">
              <w:rPr>
                <w:noProof/>
                <w:webHidden/>
              </w:rPr>
            </w:rPrChange>
          </w:rPr>
          <w:tab/>
        </w:r>
        <w:r w:rsidRPr="00D62216">
          <w:rPr>
            <w:noProof/>
            <w:webHidden/>
            <w:rPrChange w:id="1289" w:author="凡 张" w:date="2019-05-26T07:05:00Z">
              <w:rPr>
                <w:noProof/>
                <w:webHidden/>
              </w:rPr>
            </w:rPrChange>
          </w:rPr>
          <w:fldChar w:fldCharType="begin"/>
        </w:r>
        <w:r w:rsidRPr="00D62216">
          <w:rPr>
            <w:noProof/>
            <w:webHidden/>
            <w:rPrChange w:id="1290" w:author="凡 张" w:date="2019-05-26T07:05:00Z">
              <w:rPr>
                <w:noProof/>
                <w:webHidden/>
              </w:rPr>
            </w:rPrChange>
          </w:rPr>
          <w:instrText xml:space="preserve"> PAGEREF _Toc9746624 \h </w:instrText>
        </w:r>
        <w:r w:rsidRPr="00D62216">
          <w:rPr>
            <w:noProof/>
            <w:webHidden/>
            <w:rPrChange w:id="1291" w:author="凡 张" w:date="2019-05-26T07:05:00Z">
              <w:rPr>
                <w:noProof/>
                <w:webHidden/>
              </w:rPr>
            </w:rPrChange>
          </w:rPr>
        </w:r>
      </w:ins>
      <w:r w:rsidRPr="00D62216">
        <w:rPr>
          <w:noProof/>
          <w:webHidden/>
          <w:rPrChange w:id="1292" w:author="凡 张" w:date="2019-05-26T07:05:00Z">
            <w:rPr>
              <w:noProof/>
              <w:webHidden/>
            </w:rPr>
          </w:rPrChange>
        </w:rPr>
        <w:fldChar w:fldCharType="separate"/>
      </w:r>
      <w:ins w:id="1293" w:author="凡 张" w:date="2019-05-26T07:03:00Z">
        <w:r w:rsidRPr="00D62216">
          <w:rPr>
            <w:noProof/>
            <w:webHidden/>
            <w:rPrChange w:id="1294" w:author="凡 张" w:date="2019-05-26T07:05:00Z">
              <w:rPr>
                <w:noProof/>
                <w:webHidden/>
              </w:rPr>
            </w:rPrChange>
          </w:rPr>
          <w:t>9</w:t>
        </w:r>
        <w:r w:rsidRPr="00D62216">
          <w:rPr>
            <w:noProof/>
            <w:webHidden/>
            <w:rPrChange w:id="1295" w:author="凡 张" w:date="2019-05-26T07:05:00Z">
              <w:rPr>
                <w:noProof/>
                <w:webHidden/>
              </w:rPr>
            </w:rPrChange>
          </w:rPr>
          <w:fldChar w:fldCharType="end"/>
        </w:r>
        <w:r w:rsidRPr="00D62216">
          <w:rPr>
            <w:rStyle w:val="a5"/>
            <w:noProof/>
            <w:rPrChange w:id="1296" w:author="凡 张" w:date="2019-05-26T07:05:00Z">
              <w:rPr>
                <w:rStyle w:val="a5"/>
                <w:noProof/>
              </w:rPr>
            </w:rPrChange>
          </w:rPr>
          <w:fldChar w:fldCharType="end"/>
        </w:r>
      </w:ins>
    </w:p>
    <w:p w:rsidR="0009571F" w:rsidRPr="00D62216" w:rsidRDefault="0009571F">
      <w:pPr>
        <w:pStyle w:val="af3"/>
        <w:tabs>
          <w:tab w:val="right" w:leader="dot" w:pos="8494"/>
        </w:tabs>
        <w:rPr>
          <w:ins w:id="1297" w:author="凡 张" w:date="2019-05-26T07:03:00Z"/>
          <w:rFonts w:eastAsiaTheme="minorEastAsia"/>
          <w:noProof/>
          <w:sz w:val="21"/>
          <w:szCs w:val="22"/>
          <w:rPrChange w:id="1298" w:author="凡 张" w:date="2019-05-26T07:05:00Z">
            <w:rPr>
              <w:ins w:id="1299" w:author="凡 张" w:date="2019-05-26T07:03:00Z"/>
              <w:rFonts w:asciiTheme="minorHAnsi" w:eastAsiaTheme="minorEastAsia" w:hAnsiTheme="minorHAnsi" w:cstheme="minorBidi"/>
              <w:noProof/>
              <w:sz w:val="21"/>
              <w:szCs w:val="22"/>
            </w:rPr>
          </w:rPrChange>
        </w:rPr>
      </w:pPr>
      <w:ins w:id="1300" w:author="凡 张" w:date="2019-05-26T07:03:00Z">
        <w:r w:rsidRPr="00D62216">
          <w:rPr>
            <w:rStyle w:val="a5"/>
            <w:noProof/>
            <w:rPrChange w:id="1301" w:author="凡 张" w:date="2019-05-26T07:05:00Z">
              <w:rPr>
                <w:rStyle w:val="a5"/>
                <w:noProof/>
              </w:rPr>
            </w:rPrChange>
          </w:rPr>
          <w:fldChar w:fldCharType="begin"/>
        </w:r>
        <w:r w:rsidRPr="00D62216">
          <w:rPr>
            <w:rStyle w:val="a5"/>
            <w:noProof/>
            <w:rPrChange w:id="1302" w:author="凡 张" w:date="2019-05-26T07:05:00Z">
              <w:rPr>
                <w:rStyle w:val="a5"/>
                <w:noProof/>
              </w:rPr>
            </w:rPrChange>
          </w:rPr>
          <w:instrText xml:space="preserve"> </w:instrText>
        </w:r>
        <w:r w:rsidRPr="00D62216">
          <w:rPr>
            <w:noProof/>
            <w:rPrChange w:id="1303" w:author="凡 张" w:date="2019-05-26T07:05:00Z">
              <w:rPr>
                <w:noProof/>
              </w:rPr>
            </w:rPrChange>
          </w:rPr>
          <w:instrText>HYPERLINK "I:\\Undergraduate-Thesis\\Thesis-4.docx" \l "_Toc9746625"</w:instrText>
        </w:r>
        <w:r w:rsidRPr="00D62216">
          <w:rPr>
            <w:rStyle w:val="a5"/>
            <w:noProof/>
            <w:rPrChange w:id="1304" w:author="凡 张" w:date="2019-05-26T07:05:00Z">
              <w:rPr>
                <w:rStyle w:val="a5"/>
                <w:noProof/>
              </w:rPr>
            </w:rPrChange>
          </w:rPr>
          <w:instrText xml:space="preserve"> </w:instrText>
        </w:r>
        <w:r w:rsidRPr="00D62216">
          <w:rPr>
            <w:rStyle w:val="a5"/>
            <w:noProof/>
            <w:rPrChange w:id="1305" w:author="凡 张" w:date="2019-05-26T07:05:00Z">
              <w:rPr>
                <w:rStyle w:val="a5"/>
                <w:noProof/>
              </w:rPr>
            </w:rPrChange>
          </w:rPr>
        </w:r>
        <w:r w:rsidRPr="00D62216">
          <w:rPr>
            <w:rStyle w:val="a5"/>
            <w:noProof/>
            <w:rPrChange w:id="1306" w:author="凡 张" w:date="2019-05-26T07:05:00Z">
              <w:rPr>
                <w:rStyle w:val="a5"/>
                <w:noProof/>
              </w:rPr>
            </w:rPrChange>
          </w:rPr>
          <w:fldChar w:fldCharType="separate"/>
        </w:r>
        <w:r w:rsidRPr="00D62216">
          <w:rPr>
            <w:rStyle w:val="a5"/>
            <w:noProof/>
            <w:rPrChange w:id="1307" w:author="凡 张" w:date="2019-05-26T07:05:00Z">
              <w:rPr>
                <w:rStyle w:val="a5"/>
                <w:noProof/>
              </w:rPr>
            </w:rPrChange>
          </w:rPr>
          <w:t>图</w:t>
        </w:r>
        <w:r w:rsidRPr="00D62216">
          <w:rPr>
            <w:rStyle w:val="a5"/>
            <w:noProof/>
            <w:rPrChange w:id="1308" w:author="凡 张" w:date="2019-05-26T07:05:00Z">
              <w:rPr>
                <w:rStyle w:val="a5"/>
                <w:noProof/>
              </w:rPr>
            </w:rPrChange>
          </w:rPr>
          <w:t xml:space="preserve">7 </w:t>
        </w:r>
        <w:r w:rsidRPr="00D62216">
          <w:rPr>
            <w:rStyle w:val="a5"/>
            <w:noProof/>
            <w:rPrChange w:id="1309" w:author="凡 张" w:date="2019-05-26T07:05:00Z">
              <w:rPr>
                <w:rStyle w:val="a5"/>
                <w:noProof/>
              </w:rPr>
            </w:rPrChange>
          </w:rPr>
          <w:t>利用</w:t>
        </w:r>
        <w:r w:rsidRPr="00D62216">
          <w:rPr>
            <w:rStyle w:val="a5"/>
            <w:noProof/>
            <w:rPrChange w:id="1310" w:author="凡 张" w:date="2019-05-26T07:05:00Z">
              <w:rPr>
                <w:rStyle w:val="a5"/>
                <w:noProof/>
              </w:rPr>
            </w:rPrChange>
          </w:rPr>
          <w:t>AB</w:t>
        </w:r>
        <w:r w:rsidRPr="00D62216">
          <w:rPr>
            <w:rStyle w:val="a5"/>
            <w:noProof/>
            <w:rPrChange w:id="1311" w:author="凡 张" w:date="2019-05-26T07:05:00Z">
              <w:rPr>
                <w:rStyle w:val="a5"/>
                <w:noProof/>
              </w:rPr>
            </w:rPrChange>
          </w:rPr>
          <w:t>两点相位差得出被测点高度：</w:t>
        </w:r>
        <w:r w:rsidRPr="00D62216">
          <w:rPr>
            <w:rStyle w:val="a5"/>
            <w:noProof/>
            <w:rPrChange w:id="1312" w:author="凡 张" w:date="2019-05-26T07:05:00Z">
              <w:rPr>
                <w:rStyle w:val="a5"/>
                <w:noProof/>
              </w:rPr>
            </w:rPrChange>
          </w:rPr>
          <w:t xml:space="preserve">(a) </w:t>
        </w:r>
        <w:r w:rsidRPr="00D62216">
          <w:rPr>
            <w:rStyle w:val="a5"/>
            <w:noProof/>
            <w:rPrChange w:id="1313" w:author="凡 张" w:date="2019-05-26T07:05:00Z">
              <w:rPr>
                <w:rStyle w:val="a5"/>
                <w:noProof/>
              </w:rPr>
            </w:rPrChange>
          </w:rPr>
          <w:t>参考平面单独投影条纹</w:t>
        </w:r>
        <w:r w:rsidRPr="00D62216">
          <w:rPr>
            <w:rStyle w:val="a5"/>
            <w:noProof/>
            <w:rPrChange w:id="1314" w:author="凡 张" w:date="2019-05-26T07:05:00Z">
              <w:rPr>
                <w:rStyle w:val="a5"/>
                <w:noProof/>
              </w:rPr>
            </w:rPrChange>
          </w:rPr>
          <w:t>AB</w:t>
        </w:r>
        <w:r w:rsidRPr="00D62216">
          <w:rPr>
            <w:rStyle w:val="a5"/>
            <w:noProof/>
            <w:rPrChange w:id="1315" w:author="凡 张" w:date="2019-05-26T07:05:00Z">
              <w:rPr>
                <w:rStyle w:val="a5"/>
                <w:noProof/>
              </w:rPr>
            </w:rPrChange>
          </w:rPr>
          <w:t>相对位置；（</w:t>
        </w:r>
        <w:r w:rsidRPr="00D62216">
          <w:rPr>
            <w:rStyle w:val="a5"/>
            <w:noProof/>
            <w:rPrChange w:id="1316" w:author="凡 张" w:date="2019-05-26T07:05:00Z">
              <w:rPr>
                <w:rStyle w:val="a5"/>
                <w:noProof/>
              </w:rPr>
            </w:rPrChange>
          </w:rPr>
          <w:t>b)</w:t>
        </w:r>
        <w:r w:rsidRPr="00D62216">
          <w:rPr>
            <w:rStyle w:val="a5"/>
            <w:noProof/>
            <w:rPrChange w:id="1317" w:author="凡 张" w:date="2019-05-26T07:05:00Z">
              <w:rPr>
                <w:rStyle w:val="a5"/>
                <w:noProof/>
              </w:rPr>
            </w:rPrChange>
          </w:rPr>
          <w:t>条纹灰度和</w:t>
        </w:r>
        <w:r w:rsidRPr="00D62216">
          <w:rPr>
            <w:rStyle w:val="a5"/>
            <w:noProof/>
            <w:rPrChange w:id="1318" w:author="凡 张" w:date="2019-05-26T07:05:00Z">
              <w:rPr>
                <w:rStyle w:val="a5"/>
                <w:noProof/>
              </w:rPr>
            </w:rPrChange>
          </w:rPr>
          <w:t>X</w:t>
        </w:r>
        <w:r w:rsidRPr="00D62216">
          <w:rPr>
            <w:rStyle w:val="a5"/>
            <w:noProof/>
            <w:rPrChange w:id="1319" w:author="凡 张" w:date="2019-05-26T07:05:00Z">
              <w:rPr>
                <w:rStyle w:val="a5"/>
                <w:noProof/>
              </w:rPr>
            </w:rPrChange>
          </w:rPr>
          <w:t>轴各点相位关系</w:t>
        </w:r>
        <w:r w:rsidRPr="00D62216">
          <w:rPr>
            <w:noProof/>
            <w:webHidden/>
            <w:rPrChange w:id="1320" w:author="凡 张" w:date="2019-05-26T07:05:00Z">
              <w:rPr>
                <w:noProof/>
                <w:webHidden/>
              </w:rPr>
            </w:rPrChange>
          </w:rPr>
          <w:tab/>
        </w:r>
        <w:r w:rsidRPr="00D62216">
          <w:rPr>
            <w:noProof/>
            <w:webHidden/>
            <w:rPrChange w:id="1321" w:author="凡 张" w:date="2019-05-26T07:05:00Z">
              <w:rPr>
                <w:noProof/>
                <w:webHidden/>
              </w:rPr>
            </w:rPrChange>
          </w:rPr>
          <w:fldChar w:fldCharType="begin"/>
        </w:r>
        <w:r w:rsidRPr="00D62216">
          <w:rPr>
            <w:noProof/>
            <w:webHidden/>
            <w:rPrChange w:id="1322" w:author="凡 张" w:date="2019-05-26T07:05:00Z">
              <w:rPr>
                <w:noProof/>
                <w:webHidden/>
              </w:rPr>
            </w:rPrChange>
          </w:rPr>
          <w:instrText xml:space="preserve"> PAGEREF _Toc9746625 \h </w:instrText>
        </w:r>
        <w:r w:rsidRPr="00D62216">
          <w:rPr>
            <w:noProof/>
            <w:webHidden/>
            <w:rPrChange w:id="1323" w:author="凡 张" w:date="2019-05-26T07:05:00Z">
              <w:rPr>
                <w:noProof/>
                <w:webHidden/>
              </w:rPr>
            </w:rPrChange>
          </w:rPr>
        </w:r>
      </w:ins>
      <w:r w:rsidRPr="00D62216">
        <w:rPr>
          <w:noProof/>
          <w:webHidden/>
          <w:rPrChange w:id="1324" w:author="凡 张" w:date="2019-05-26T07:05:00Z">
            <w:rPr>
              <w:noProof/>
              <w:webHidden/>
            </w:rPr>
          </w:rPrChange>
        </w:rPr>
        <w:fldChar w:fldCharType="separate"/>
      </w:r>
      <w:ins w:id="1325" w:author="凡 张" w:date="2019-05-26T07:03:00Z">
        <w:r w:rsidRPr="00D62216">
          <w:rPr>
            <w:noProof/>
            <w:webHidden/>
            <w:rPrChange w:id="1326" w:author="凡 张" w:date="2019-05-26T07:05:00Z">
              <w:rPr>
                <w:noProof/>
                <w:webHidden/>
              </w:rPr>
            </w:rPrChange>
          </w:rPr>
          <w:t>10</w:t>
        </w:r>
        <w:r w:rsidRPr="00D62216">
          <w:rPr>
            <w:noProof/>
            <w:webHidden/>
            <w:rPrChange w:id="1327" w:author="凡 张" w:date="2019-05-26T07:05:00Z">
              <w:rPr>
                <w:noProof/>
                <w:webHidden/>
              </w:rPr>
            </w:rPrChange>
          </w:rPr>
          <w:fldChar w:fldCharType="end"/>
        </w:r>
        <w:r w:rsidRPr="00D62216">
          <w:rPr>
            <w:rStyle w:val="a5"/>
            <w:noProof/>
            <w:rPrChange w:id="1328" w:author="凡 张" w:date="2019-05-26T07:05:00Z">
              <w:rPr>
                <w:rStyle w:val="a5"/>
                <w:noProof/>
              </w:rPr>
            </w:rPrChange>
          </w:rPr>
          <w:fldChar w:fldCharType="end"/>
        </w:r>
      </w:ins>
    </w:p>
    <w:p w:rsidR="0009571F" w:rsidRPr="00D62216" w:rsidRDefault="0009571F">
      <w:pPr>
        <w:pStyle w:val="af3"/>
        <w:tabs>
          <w:tab w:val="right" w:leader="dot" w:pos="8494"/>
        </w:tabs>
        <w:rPr>
          <w:ins w:id="1329" w:author="凡 张" w:date="2019-05-26T07:03:00Z"/>
          <w:rFonts w:eastAsiaTheme="minorEastAsia"/>
          <w:noProof/>
          <w:sz w:val="21"/>
          <w:szCs w:val="22"/>
          <w:rPrChange w:id="1330" w:author="凡 张" w:date="2019-05-26T07:05:00Z">
            <w:rPr>
              <w:ins w:id="1331" w:author="凡 张" w:date="2019-05-26T07:03:00Z"/>
              <w:rFonts w:asciiTheme="minorHAnsi" w:eastAsiaTheme="minorEastAsia" w:hAnsiTheme="minorHAnsi" w:cstheme="minorBidi"/>
              <w:noProof/>
              <w:sz w:val="21"/>
              <w:szCs w:val="22"/>
            </w:rPr>
          </w:rPrChange>
        </w:rPr>
      </w:pPr>
      <w:ins w:id="1332" w:author="凡 张" w:date="2019-05-26T07:03:00Z">
        <w:r w:rsidRPr="00D62216">
          <w:rPr>
            <w:rStyle w:val="a5"/>
            <w:noProof/>
            <w:rPrChange w:id="1333" w:author="凡 张" w:date="2019-05-26T07:05:00Z">
              <w:rPr>
                <w:rStyle w:val="a5"/>
                <w:noProof/>
              </w:rPr>
            </w:rPrChange>
          </w:rPr>
          <w:fldChar w:fldCharType="begin"/>
        </w:r>
        <w:r w:rsidRPr="00D62216">
          <w:rPr>
            <w:rStyle w:val="a5"/>
            <w:noProof/>
            <w:rPrChange w:id="1334" w:author="凡 张" w:date="2019-05-26T07:05:00Z">
              <w:rPr>
                <w:rStyle w:val="a5"/>
                <w:noProof/>
              </w:rPr>
            </w:rPrChange>
          </w:rPr>
          <w:instrText xml:space="preserve"> </w:instrText>
        </w:r>
        <w:r w:rsidRPr="00D62216">
          <w:rPr>
            <w:noProof/>
            <w:rPrChange w:id="1335" w:author="凡 张" w:date="2019-05-26T07:05:00Z">
              <w:rPr>
                <w:noProof/>
              </w:rPr>
            </w:rPrChange>
          </w:rPr>
          <w:instrText>HYPERLINK "I:\\Undergraduate-Thesis\\Thesis-4.docx" \l "_Toc9746626"</w:instrText>
        </w:r>
        <w:r w:rsidRPr="00D62216">
          <w:rPr>
            <w:rStyle w:val="a5"/>
            <w:noProof/>
            <w:rPrChange w:id="1336" w:author="凡 张" w:date="2019-05-26T07:05:00Z">
              <w:rPr>
                <w:rStyle w:val="a5"/>
                <w:noProof/>
              </w:rPr>
            </w:rPrChange>
          </w:rPr>
          <w:instrText xml:space="preserve"> </w:instrText>
        </w:r>
        <w:r w:rsidRPr="00D62216">
          <w:rPr>
            <w:rStyle w:val="a5"/>
            <w:noProof/>
            <w:rPrChange w:id="1337" w:author="凡 张" w:date="2019-05-26T07:05:00Z">
              <w:rPr>
                <w:rStyle w:val="a5"/>
                <w:noProof/>
              </w:rPr>
            </w:rPrChange>
          </w:rPr>
        </w:r>
        <w:r w:rsidRPr="00D62216">
          <w:rPr>
            <w:rStyle w:val="a5"/>
            <w:noProof/>
            <w:rPrChange w:id="1338" w:author="凡 张" w:date="2019-05-26T07:05:00Z">
              <w:rPr>
                <w:rStyle w:val="a5"/>
                <w:noProof/>
              </w:rPr>
            </w:rPrChange>
          </w:rPr>
          <w:fldChar w:fldCharType="separate"/>
        </w:r>
        <w:r w:rsidRPr="00D62216">
          <w:rPr>
            <w:rStyle w:val="a5"/>
            <w:noProof/>
            <w:rPrChange w:id="1339" w:author="凡 张" w:date="2019-05-26T07:05:00Z">
              <w:rPr>
                <w:rStyle w:val="a5"/>
                <w:noProof/>
              </w:rPr>
            </w:rPrChange>
          </w:rPr>
          <w:t>图</w:t>
        </w:r>
        <w:r w:rsidRPr="00D62216">
          <w:rPr>
            <w:rStyle w:val="a5"/>
            <w:noProof/>
            <w:rPrChange w:id="1340" w:author="凡 张" w:date="2019-05-26T07:05:00Z">
              <w:rPr>
                <w:rStyle w:val="a5"/>
                <w:noProof/>
              </w:rPr>
            </w:rPrChange>
          </w:rPr>
          <w:t xml:space="preserve">8 </w:t>
        </w:r>
        <w:r w:rsidRPr="00D62216">
          <w:rPr>
            <w:rStyle w:val="a5"/>
            <w:noProof/>
            <w:rPrChange w:id="1341" w:author="凡 张" w:date="2019-05-26T07:05:00Z">
              <w:rPr>
                <w:rStyle w:val="a5"/>
                <w:noProof/>
              </w:rPr>
            </w:rPrChange>
          </w:rPr>
          <w:t>两点</w:t>
        </w:r>
        <w:r w:rsidRPr="00D62216">
          <w:rPr>
            <w:rStyle w:val="a5"/>
            <w:noProof/>
            <w:rPrChange w:id="1342" w:author="凡 张" w:date="2019-05-26T07:05:00Z">
              <w:rPr>
                <w:rStyle w:val="a5"/>
                <w:noProof/>
              </w:rPr>
            </w:rPrChange>
          </w:rPr>
          <w:t>O</w:t>
        </w:r>
        <w:r w:rsidRPr="00D62216">
          <w:rPr>
            <w:rStyle w:val="a5"/>
            <w:noProof/>
            <w:rPrChange w:id="1343" w:author="凡 张" w:date="2019-05-26T07:05:00Z">
              <w:rPr>
                <w:rStyle w:val="a5"/>
                <w:noProof/>
              </w:rPr>
            </w:rPrChange>
          </w:rPr>
          <w:t>，相位等同</w:t>
        </w:r>
        <w:r w:rsidRPr="00D62216">
          <w:rPr>
            <w:noProof/>
            <w:webHidden/>
            <w:rPrChange w:id="1344" w:author="凡 张" w:date="2019-05-26T07:05:00Z">
              <w:rPr>
                <w:noProof/>
                <w:webHidden/>
              </w:rPr>
            </w:rPrChange>
          </w:rPr>
          <w:tab/>
        </w:r>
        <w:r w:rsidRPr="00D62216">
          <w:rPr>
            <w:noProof/>
            <w:webHidden/>
            <w:rPrChange w:id="1345" w:author="凡 张" w:date="2019-05-26T07:05:00Z">
              <w:rPr>
                <w:noProof/>
                <w:webHidden/>
              </w:rPr>
            </w:rPrChange>
          </w:rPr>
          <w:fldChar w:fldCharType="begin"/>
        </w:r>
        <w:r w:rsidRPr="00D62216">
          <w:rPr>
            <w:noProof/>
            <w:webHidden/>
            <w:rPrChange w:id="1346" w:author="凡 张" w:date="2019-05-26T07:05:00Z">
              <w:rPr>
                <w:noProof/>
                <w:webHidden/>
              </w:rPr>
            </w:rPrChange>
          </w:rPr>
          <w:instrText xml:space="preserve"> PAGEREF _Toc9746626 \h </w:instrText>
        </w:r>
        <w:r w:rsidRPr="00D62216">
          <w:rPr>
            <w:noProof/>
            <w:webHidden/>
            <w:rPrChange w:id="1347" w:author="凡 张" w:date="2019-05-26T07:05:00Z">
              <w:rPr>
                <w:noProof/>
                <w:webHidden/>
              </w:rPr>
            </w:rPrChange>
          </w:rPr>
        </w:r>
      </w:ins>
      <w:r w:rsidRPr="00D62216">
        <w:rPr>
          <w:noProof/>
          <w:webHidden/>
          <w:rPrChange w:id="1348" w:author="凡 张" w:date="2019-05-26T07:05:00Z">
            <w:rPr>
              <w:noProof/>
              <w:webHidden/>
            </w:rPr>
          </w:rPrChange>
        </w:rPr>
        <w:fldChar w:fldCharType="separate"/>
      </w:r>
      <w:ins w:id="1349" w:author="凡 张" w:date="2019-05-26T07:03:00Z">
        <w:r w:rsidRPr="00D62216">
          <w:rPr>
            <w:noProof/>
            <w:webHidden/>
            <w:rPrChange w:id="1350" w:author="凡 张" w:date="2019-05-26T07:05:00Z">
              <w:rPr>
                <w:noProof/>
                <w:webHidden/>
              </w:rPr>
            </w:rPrChange>
          </w:rPr>
          <w:t>11</w:t>
        </w:r>
        <w:r w:rsidRPr="00D62216">
          <w:rPr>
            <w:noProof/>
            <w:webHidden/>
            <w:rPrChange w:id="1351" w:author="凡 张" w:date="2019-05-26T07:05:00Z">
              <w:rPr>
                <w:noProof/>
                <w:webHidden/>
              </w:rPr>
            </w:rPrChange>
          </w:rPr>
          <w:fldChar w:fldCharType="end"/>
        </w:r>
        <w:r w:rsidRPr="00D62216">
          <w:rPr>
            <w:rStyle w:val="a5"/>
            <w:noProof/>
            <w:rPrChange w:id="1352" w:author="凡 张" w:date="2019-05-26T07:05:00Z">
              <w:rPr>
                <w:rStyle w:val="a5"/>
                <w:noProof/>
              </w:rPr>
            </w:rPrChange>
          </w:rPr>
          <w:fldChar w:fldCharType="end"/>
        </w:r>
      </w:ins>
    </w:p>
    <w:p w:rsidR="0009571F" w:rsidRPr="00D62216" w:rsidRDefault="0009571F">
      <w:pPr>
        <w:pStyle w:val="af3"/>
        <w:tabs>
          <w:tab w:val="right" w:leader="dot" w:pos="8494"/>
        </w:tabs>
        <w:rPr>
          <w:ins w:id="1353" w:author="凡 张" w:date="2019-05-26T07:03:00Z"/>
          <w:rFonts w:eastAsiaTheme="minorEastAsia"/>
          <w:noProof/>
          <w:sz w:val="21"/>
          <w:szCs w:val="22"/>
          <w:rPrChange w:id="1354" w:author="凡 张" w:date="2019-05-26T07:05:00Z">
            <w:rPr>
              <w:ins w:id="1355" w:author="凡 张" w:date="2019-05-26T07:03:00Z"/>
              <w:rFonts w:asciiTheme="minorHAnsi" w:eastAsiaTheme="minorEastAsia" w:hAnsiTheme="minorHAnsi" w:cstheme="minorBidi"/>
              <w:noProof/>
              <w:sz w:val="21"/>
              <w:szCs w:val="22"/>
            </w:rPr>
          </w:rPrChange>
        </w:rPr>
      </w:pPr>
      <w:ins w:id="1356" w:author="凡 张" w:date="2019-05-26T07:03:00Z">
        <w:r w:rsidRPr="00D62216">
          <w:rPr>
            <w:rStyle w:val="a5"/>
            <w:noProof/>
            <w:rPrChange w:id="1357" w:author="凡 张" w:date="2019-05-26T07:05:00Z">
              <w:rPr>
                <w:rStyle w:val="a5"/>
                <w:noProof/>
              </w:rPr>
            </w:rPrChange>
          </w:rPr>
          <w:fldChar w:fldCharType="begin"/>
        </w:r>
        <w:r w:rsidRPr="00D62216">
          <w:rPr>
            <w:rStyle w:val="a5"/>
            <w:noProof/>
            <w:rPrChange w:id="1358" w:author="凡 张" w:date="2019-05-26T07:05:00Z">
              <w:rPr>
                <w:rStyle w:val="a5"/>
                <w:noProof/>
              </w:rPr>
            </w:rPrChange>
          </w:rPr>
          <w:instrText xml:space="preserve"> </w:instrText>
        </w:r>
        <w:r w:rsidRPr="00D62216">
          <w:rPr>
            <w:noProof/>
            <w:rPrChange w:id="1359" w:author="凡 张" w:date="2019-05-26T07:05:00Z">
              <w:rPr>
                <w:noProof/>
              </w:rPr>
            </w:rPrChange>
          </w:rPr>
          <w:instrText>HYPERLINK "I:\\Undergraduate-Thesis\\Thesis-4.docx" \l "_Toc9746627"</w:instrText>
        </w:r>
        <w:r w:rsidRPr="00D62216">
          <w:rPr>
            <w:rStyle w:val="a5"/>
            <w:noProof/>
            <w:rPrChange w:id="1360" w:author="凡 张" w:date="2019-05-26T07:05:00Z">
              <w:rPr>
                <w:rStyle w:val="a5"/>
                <w:noProof/>
              </w:rPr>
            </w:rPrChange>
          </w:rPr>
          <w:instrText xml:space="preserve"> </w:instrText>
        </w:r>
        <w:r w:rsidRPr="00D62216">
          <w:rPr>
            <w:rStyle w:val="a5"/>
            <w:noProof/>
            <w:rPrChange w:id="1361" w:author="凡 张" w:date="2019-05-26T07:05:00Z">
              <w:rPr>
                <w:rStyle w:val="a5"/>
                <w:noProof/>
              </w:rPr>
            </w:rPrChange>
          </w:rPr>
        </w:r>
        <w:r w:rsidRPr="00D62216">
          <w:rPr>
            <w:rStyle w:val="a5"/>
            <w:noProof/>
            <w:rPrChange w:id="1362" w:author="凡 张" w:date="2019-05-26T07:05:00Z">
              <w:rPr>
                <w:rStyle w:val="a5"/>
                <w:noProof/>
              </w:rPr>
            </w:rPrChange>
          </w:rPr>
          <w:fldChar w:fldCharType="separate"/>
        </w:r>
        <w:r w:rsidRPr="00D62216">
          <w:rPr>
            <w:rStyle w:val="a5"/>
            <w:noProof/>
            <w:rPrChange w:id="1363" w:author="凡 张" w:date="2019-05-26T07:05:00Z">
              <w:rPr>
                <w:rStyle w:val="a5"/>
                <w:noProof/>
              </w:rPr>
            </w:rPrChange>
          </w:rPr>
          <w:t>图</w:t>
        </w:r>
        <w:r w:rsidRPr="00D62216">
          <w:rPr>
            <w:rStyle w:val="a5"/>
            <w:noProof/>
            <w:rPrChange w:id="1364" w:author="凡 张" w:date="2019-05-26T07:05:00Z">
              <w:rPr>
                <w:rStyle w:val="a5"/>
                <w:noProof/>
              </w:rPr>
            </w:rPrChange>
          </w:rPr>
          <w:t xml:space="preserve">9 </w:t>
        </w:r>
        <w:r w:rsidRPr="00D62216">
          <w:rPr>
            <w:rStyle w:val="a5"/>
            <w:noProof/>
            <w:rPrChange w:id="1365" w:author="凡 张" w:date="2019-05-26T07:05:00Z">
              <w:rPr>
                <w:rStyle w:val="a5"/>
                <w:noProof/>
              </w:rPr>
            </w:rPrChange>
          </w:rPr>
          <w:t>被测点在</w:t>
        </w:r>
        <w:r w:rsidRPr="00D62216">
          <w:rPr>
            <w:rStyle w:val="a5"/>
            <w:noProof/>
            <w:rPrChange w:id="1366" w:author="凡 张" w:date="2019-05-26T07:05:00Z">
              <w:rPr>
                <w:rStyle w:val="a5"/>
                <w:noProof/>
              </w:rPr>
            </w:rPrChange>
          </w:rPr>
          <w:t>X-Z</w:t>
        </w:r>
        <w:r w:rsidRPr="00D62216">
          <w:rPr>
            <w:rStyle w:val="a5"/>
            <w:noProof/>
            <w:rPrChange w:id="1367" w:author="凡 张" w:date="2019-05-26T07:05:00Z">
              <w:rPr>
                <w:rStyle w:val="a5"/>
                <w:noProof/>
              </w:rPr>
            </w:rPrChange>
          </w:rPr>
          <w:t>平面之外</w:t>
        </w:r>
        <w:r w:rsidRPr="00D62216">
          <w:rPr>
            <w:noProof/>
            <w:webHidden/>
            <w:rPrChange w:id="1368" w:author="凡 张" w:date="2019-05-26T07:05:00Z">
              <w:rPr>
                <w:noProof/>
                <w:webHidden/>
              </w:rPr>
            </w:rPrChange>
          </w:rPr>
          <w:tab/>
        </w:r>
        <w:r w:rsidRPr="00D62216">
          <w:rPr>
            <w:noProof/>
            <w:webHidden/>
            <w:rPrChange w:id="1369" w:author="凡 张" w:date="2019-05-26T07:05:00Z">
              <w:rPr>
                <w:noProof/>
                <w:webHidden/>
              </w:rPr>
            </w:rPrChange>
          </w:rPr>
          <w:fldChar w:fldCharType="begin"/>
        </w:r>
        <w:r w:rsidRPr="00D62216">
          <w:rPr>
            <w:noProof/>
            <w:webHidden/>
            <w:rPrChange w:id="1370" w:author="凡 张" w:date="2019-05-26T07:05:00Z">
              <w:rPr>
                <w:noProof/>
                <w:webHidden/>
              </w:rPr>
            </w:rPrChange>
          </w:rPr>
          <w:instrText xml:space="preserve"> PAGEREF _Toc9746627 \h </w:instrText>
        </w:r>
        <w:r w:rsidRPr="00D62216">
          <w:rPr>
            <w:noProof/>
            <w:webHidden/>
            <w:rPrChange w:id="1371" w:author="凡 张" w:date="2019-05-26T07:05:00Z">
              <w:rPr>
                <w:noProof/>
                <w:webHidden/>
              </w:rPr>
            </w:rPrChange>
          </w:rPr>
        </w:r>
      </w:ins>
      <w:r w:rsidRPr="00D62216">
        <w:rPr>
          <w:noProof/>
          <w:webHidden/>
          <w:rPrChange w:id="1372" w:author="凡 张" w:date="2019-05-26T07:05:00Z">
            <w:rPr>
              <w:noProof/>
              <w:webHidden/>
            </w:rPr>
          </w:rPrChange>
        </w:rPr>
        <w:fldChar w:fldCharType="separate"/>
      </w:r>
      <w:ins w:id="1373" w:author="凡 张" w:date="2019-05-26T07:03:00Z">
        <w:r w:rsidRPr="00D62216">
          <w:rPr>
            <w:noProof/>
            <w:webHidden/>
            <w:rPrChange w:id="1374" w:author="凡 张" w:date="2019-05-26T07:05:00Z">
              <w:rPr>
                <w:noProof/>
                <w:webHidden/>
              </w:rPr>
            </w:rPrChange>
          </w:rPr>
          <w:t>12</w:t>
        </w:r>
        <w:r w:rsidRPr="00D62216">
          <w:rPr>
            <w:noProof/>
            <w:webHidden/>
            <w:rPrChange w:id="1375" w:author="凡 张" w:date="2019-05-26T07:05:00Z">
              <w:rPr>
                <w:noProof/>
                <w:webHidden/>
              </w:rPr>
            </w:rPrChange>
          </w:rPr>
          <w:fldChar w:fldCharType="end"/>
        </w:r>
        <w:r w:rsidRPr="00D62216">
          <w:rPr>
            <w:rStyle w:val="a5"/>
            <w:noProof/>
            <w:rPrChange w:id="1376" w:author="凡 张" w:date="2019-05-26T07:05:00Z">
              <w:rPr>
                <w:rStyle w:val="a5"/>
                <w:noProof/>
              </w:rPr>
            </w:rPrChange>
          </w:rPr>
          <w:fldChar w:fldCharType="end"/>
        </w:r>
      </w:ins>
    </w:p>
    <w:p w:rsidR="0009571F" w:rsidRPr="00D62216" w:rsidRDefault="0009571F">
      <w:pPr>
        <w:pStyle w:val="af3"/>
        <w:tabs>
          <w:tab w:val="right" w:leader="dot" w:pos="8494"/>
        </w:tabs>
        <w:rPr>
          <w:ins w:id="1377" w:author="凡 张" w:date="2019-05-26T07:03:00Z"/>
          <w:rFonts w:eastAsiaTheme="minorEastAsia"/>
          <w:noProof/>
          <w:sz w:val="21"/>
          <w:szCs w:val="22"/>
          <w:rPrChange w:id="1378" w:author="凡 张" w:date="2019-05-26T07:05:00Z">
            <w:rPr>
              <w:ins w:id="1379" w:author="凡 张" w:date="2019-05-26T07:03:00Z"/>
              <w:rFonts w:asciiTheme="minorHAnsi" w:eastAsiaTheme="minorEastAsia" w:hAnsiTheme="minorHAnsi" w:cstheme="minorBidi"/>
              <w:noProof/>
              <w:sz w:val="21"/>
              <w:szCs w:val="22"/>
            </w:rPr>
          </w:rPrChange>
        </w:rPr>
      </w:pPr>
      <w:ins w:id="1380" w:author="凡 张" w:date="2019-05-26T07:03:00Z">
        <w:r w:rsidRPr="00D62216">
          <w:rPr>
            <w:rStyle w:val="a5"/>
            <w:noProof/>
            <w:rPrChange w:id="1381" w:author="凡 张" w:date="2019-05-26T07:05:00Z">
              <w:rPr>
                <w:rStyle w:val="a5"/>
                <w:noProof/>
              </w:rPr>
            </w:rPrChange>
          </w:rPr>
          <w:fldChar w:fldCharType="begin"/>
        </w:r>
        <w:r w:rsidRPr="00D62216">
          <w:rPr>
            <w:rStyle w:val="a5"/>
            <w:noProof/>
            <w:rPrChange w:id="1382" w:author="凡 张" w:date="2019-05-26T07:05:00Z">
              <w:rPr>
                <w:rStyle w:val="a5"/>
                <w:noProof/>
              </w:rPr>
            </w:rPrChange>
          </w:rPr>
          <w:instrText xml:space="preserve"> </w:instrText>
        </w:r>
        <w:r w:rsidRPr="00D62216">
          <w:rPr>
            <w:noProof/>
            <w:rPrChange w:id="1383" w:author="凡 张" w:date="2019-05-26T07:05:00Z">
              <w:rPr>
                <w:noProof/>
              </w:rPr>
            </w:rPrChange>
          </w:rPr>
          <w:instrText>HYPERLINK "I:\\Undergraduate-Thesis\\Thesis-4.docx" \l "_Toc9746628"</w:instrText>
        </w:r>
        <w:r w:rsidRPr="00D62216">
          <w:rPr>
            <w:rStyle w:val="a5"/>
            <w:noProof/>
            <w:rPrChange w:id="1384" w:author="凡 张" w:date="2019-05-26T07:05:00Z">
              <w:rPr>
                <w:rStyle w:val="a5"/>
                <w:noProof/>
              </w:rPr>
            </w:rPrChange>
          </w:rPr>
          <w:instrText xml:space="preserve"> </w:instrText>
        </w:r>
        <w:r w:rsidRPr="00D62216">
          <w:rPr>
            <w:rStyle w:val="a5"/>
            <w:noProof/>
            <w:rPrChange w:id="1385" w:author="凡 张" w:date="2019-05-26T07:05:00Z">
              <w:rPr>
                <w:rStyle w:val="a5"/>
                <w:noProof/>
              </w:rPr>
            </w:rPrChange>
          </w:rPr>
        </w:r>
        <w:r w:rsidRPr="00D62216">
          <w:rPr>
            <w:rStyle w:val="a5"/>
            <w:noProof/>
            <w:rPrChange w:id="1386" w:author="凡 张" w:date="2019-05-26T07:05:00Z">
              <w:rPr>
                <w:rStyle w:val="a5"/>
                <w:noProof/>
              </w:rPr>
            </w:rPrChange>
          </w:rPr>
          <w:fldChar w:fldCharType="separate"/>
        </w:r>
        <w:r w:rsidRPr="00D62216">
          <w:rPr>
            <w:rStyle w:val="a5"/>
            <w:noProof/>
            <w:rPrChange w:id="1387" w:author="凡 张" w:date="2019-05-26T07:05:00Z">
              <w:rPr>
                <w:rStyle w:val="a5"/>
                <w:noProof/>
              </w:rPr>
            </w:rPrChange>
          </w:rPr>
          <w:t>图</w:t>
        </w:r>
        <w:r w:rsidRPr="00D62216">
          <w:rPr>
            <w:rStyle w:val="a5"/>
            <w:noProof/>
            <w:rPrChange w:id="1388" w:author="凡 张" w:date="2019-05-26T07:05:00Z">
              <w:rPr>
                <w:rStyle w:val="a5"/>
                <w:noProof/>
              </w:rPr>
            </w:rPrChange>
          </w:rPr>
          <w:t xml:space="preserve">10 </w:t>
        </w:r>
        <w:r w:rsidRPr="00D62216">
          <w:rPr>
            <w:rStyle w:val="a5"/>
            <w:noProof/>
            <w:rPrChange w:id="1389" w:author="凡 张" w:date="2019-05-26T07:05:00Z">
              <w:rPr>
                <w:rStyle w:val="a5"/>
                <w:noProof/>
              </w:rPr>
            </w:rPrChange>
          </w:rPr>
          <w:t>高度变化范围过大，条纹周期</w:t>
        </w:r>
        <w:r w:rsidRPr="00D62216">
          <w:rPr>
            <w:rStyle w:val="a5"/>
            <w:noProof/>
            <w:rPrChange w:id="1390" w:author="凡 张" w:date="2019-05-26T07:05:00Z">
              <w:rPr>
                <w:rStyle w:val="a5"/>
                <w:noProof/>
              </w:rPr>
            </w:rPrChange>
          </w:rPr>
          <w:t>L</w:t>
        </w:r>
        <w:r w:rsidRPr="00D62216">
          <w:rPr>
            <w:rStyle w:val="a5"/>
            <w:noProof/>
            <w:rPrChange w:id="1391" w:author="凡 张" w:date="2019-05-26T07:05:00Z">
              <w:rPr>
                <w:rStyle w:val="a5"/>
                <w:noProof/>
              </w:rPr>
            </w:rPrChange>
          </w:rPr>
          <w:t>减小</w:t>
        </w:r>
        <w:r w:rsidRPr="00D62216">
          <w:rPr>
            <w:noProof/>
            <w:webHidden/>
            <w:rPrChange w:id="1392" w:author="凡 张" w:date="2019-05-26T07:05:00Z">
              <w:rPr>
                <w:noProof/>
                <w:webHidden/>
              </w:rPr>
            </w:rPrChange>
          </w:rPr>
          <w:tab/>
        </w:r>
        <w:r w:rsidRPr="00D62216">
          <w:rPr>
            <w:noProof/>
            <w:webHidden/>
            <w:rPrChange w:id="1393" w:author="凡 张" w:date="2019-05-26T07:05:00Z">
              <w:rPr>
                <w:noProof/>
                <w:webHidden/>
              </w:rPr>
            </w:rPrChange>
          </w:rPr>
          <w:fldChar w:fldCharType="begin"/>
        </w:r>
        <w:r w:rsidRPr="00D62216">
          <w:rPr>
            <w:noProof/>
            <w:webHidden/>
            <w:rPrChange w:id="1394" w:author="凡 张" w:date="2019-05-26T07:05:00Z">
              <w:rPr>
                <w:noProof/>
                <w:webHidden/>
              </w:rPr>
            </w:rPrChange>
          </w:rPr>
          <w:instrText xml:space="preserve"> PAGEREF _Toc9746628 \h </w:instrText>
        </w:r>
        <w:r w:rsidRPr="00D62216">
          <w:rPr>
            <w:noProof/>
            <w:webHidden/>
            <w:rPrChange w:id="1395" w:author="凡 张" w:date="2019-05-26T07:05:00Z">
              <w:rPr>
                <w:noProof/>
                <w:webHidden/>
              </w:rPr>
            </w:rPrChange>
          </w:rPr>
        </w:r>
      </w:ins>
      <w:r w:rsidRPr="00D62216">
        <w:rPr>
          <w:noProof/>
          <w:webHidden/>
          <w:rPrChange w:id="1396" w:author="凡 张" w:date="2019-05-26T07:05:00Z">
            <w:rPr>
              <w:noProof/>
              <w:webHidden/>
            </w:rPr>
          </w:rPrChange>
        </w:rPr>
        <w:fldChar w:fldCharType="separate"/>
      </w:r>
      <w:ins w:id="1397" w:author="凡 张" w:date="2019-05-26T07:03:00Z">
        <w:r w:rsidRPr="00D62216">
          <w:rPr>
            <w:noProof/>
            <w:webHidden/>
            <w:rPrChange w:id="1398" w:author="凡 张" w:date="2019-05-26T07:05:00Z">
              <w:rPr>
                <w:noProof/>
                <w:webHidden/>
              </w:rPr>
            </w:rPrChange>
          </w:rPr>
          <w:t>15</w:t>
        </w:r>
        <w:r w:rsidRPr="00D62216">
          <w:rPr>
            <w:noProof/>
            <w:webHidden/>
            <w:rPrChange w:id="1399" w:author="凡 张" w:date="2019-05-26T07:05:00Z">
              <w:rPr>
                <w:noProof/>
                <w:webHidden/>
              </w:rPr>
            </w:rPrChange>
          </w:rPr>
          <w:fldChar w:fldCharType="end"/>
        </w:r>
        <w:r w:rsidRPr="00D62216">
          <w:rPr>
            <w:rStyle w:val="a5"/>
            <w:noProof/>
            <w:rPrChange w:id="1400" w:author="凡 张" w:date="2019-05-26T07:05:00Z">
              <w:rPr>
                <w:rStyle w:val="a5"/>
                <w:noProof/>
              </w:rPr>
            </w:rPrChange>
          </w:rPr>
          <w:fldChar w:fldCharType="end"/>
        </w:r>
      </w:ins>
    </w:p>
    <w:p w:rsidR="0009571F" w:rsidRPr="00D62216" w:rsidRDefault="0009571F">
      <w:pPr>
        <w:pStyle w:val="af3"/>
        <w:tabs>
          <w:tab w:val="right" w:leader="dot" w:pos="8494"/>
        </w:tabs>
        <w:rPr>
          <w:ins w:id="1401" w:author="凡 张" w:date="2019-05-26T07:03:00Z"/>
          <w:rFonts w:eastAsiaTheme="minorEastAsia"/>
          <w:noProof/>
          <w:sz w:val="21"/>
          <w:szCs w:val="22"/>
          <w:rPrChange w:id="1402" w:author="凡 张" w:date="2019-05-26T07:05:00Z">
            <w:rPr>
              <w:ins w:id="1403" w:author="凡 张" w:date="2019-05-26T07:03:00Z"/>
              <w:rFonts w:asciiTheme="minorHAnsi" w:eastAsiaTheme="minorEastAsia" w:hAnsiTheme="minorHAnsi" w:cstheme="minorBidi"/>
              <w:noProof/>
              <w:sz w:val="21"/>
              <w:szCs w:val="22"/>
            </w:rPr>
          </w:rPrChange>
        </w:rPr>
      </w:pPr>
      <w:ins w:id="1404" w:author="凡 张" w:date="2019-05-26T07:03:00Z">
        <w:r w:rsidRPr="00D62216">
          <w:rPr>
            <w:rStyle w:val="a5"/>
            <w:noProof/>
            <w:rPrChange w:id="1405" w:author="凡 张" w:date="2019-05-26T07:05:00Z">
              <w:rPr>
                <w:rStyle w:val="a5"/>
                <w:noProof/>
              </w:rPr>
            </w:rPrChange>
          </w:rPr>
          <w:fldChar w:fldCharType="begin"/>
        </w:r>
        <w:r w:rsidRPr="00D62216">
          <w:rPr>
            <w:rStyle w:val="a5"/>
            <w:noProof/>
            <w:rPrChange w:id="1406" w:author="凡 张" w:date="2019-05-26T07:05:00Z">
              <w:rPr>
                <w:rStyle w:val="a5"/>
                <w:noProof/>
              </w:rPr>
            </w:rPrChange>
          </w:rPr>
          <w:instrText xml:space="preserve"> </w:instrText>
        </w:r>
        <w:r w:rsidRPr="00D62216">
          <w:rPr>
            <w:noProof/>
            <w:rPrChange w:id="1407" w:author="凡 张" w:date="2019-05-26T07:05:00Z">
              <w:rPr>
                <w:noProof/>
              </w:rPr>
            </w:rPrChange>
          </w:rPr>
          <w:instrText>HYPERLINK "I:\\Undergraduate-Thesis\\Thesis-4.docx" \l "_Toc9746629"</w:instrText>
        </w:r>
        <w:r w:rsidRPr="00D62216">
          <w:rPr>
            <w:rStyle w:val="a5"/>
            <w:noProof/>
            <w:rPrChange w:id="1408" w:author="凡 张" w:date="2019-05-26T07:05:00Z">
              <w:rPr>
                <w:rStyle w:val="a5"/>
                <w:noProof/>
              </w:rPr>
            </w:rPrChange>
          </w:rPr>
          <w:instrText xml:space="preserve"> </w:instrText>
        </w:r>
        <w:r w:rsidRPr="00D62216">
          <w:rPr>
            <w:rStyle w:val="a5"/>
            <w:noProof/>
            <w:rPrChange w:id="1409" w:author="凡 张" w:date="2019-05-26T07:05:00Z">
              <w:rPr>
                <w:rStyle w:val="a5"/>
                <w:noProof/>
              </w:rPr>
            </w:rPrChange>
          </w:rPr>
        </w:r>
        <w:r w:rsidRPr="00D62216">
          <w:rPr>
            <w:rStyle w:val="a5"/>
            <w:noProof/>
            <w:rPrChange w:id="1410" w:author="凡 张" w:date="2019-05-26T07:05:00Z">
              <w:rPr>
                <w:rStyle w:val="a5"/>
                <w:noProof/>
              </w:rPr>
            </w:rPrChange>
          </w:rPr>
          <w:fldChar w:fldCharType="separate"/>
        </w:r>
        <w:r w:rsidRPr="00D62216">
          <w:rPr>
            <w:rStyle w:val="a5"/>
            <w:noProof/>
            <w:rPrChange w:id="1411" w:author="凡 张" w:date="2019-05-26T07:05:00Z">
              <w:rPr>
                <w:rStyle w:val="a5"/>
                <w:noProof/>
              </w:rPr>
            </w:rPrChange>
          </w:rPr>
          <w:t>图</w:t>
        </w:r>
        <w:r w:rsidRPr="00D62216">
          <w:rPr>
            <w:rStyle w:val="a5"/>
            <w:noProof/>
            <w:rPrChange w:id="1412" w:author="凡 张" w:date="2019-05-26T07:05:00Z">
              <w:rPr>
                <w:rStyle w:val="a5"/>
                <w:noProof/>
              </w:rPr>
            </w:rPrChange>
          </w:rPr>
          <w:t xml:space="preserve">11 </w:t>
        </w:r>
        <w:r w:rsidRPr="00D62216">
          <w:rPr>
            <w:rStyle w:val="a5"/>
            <w:noProof/>
            <w:rPrChange w:id="1413" w:author="凡 张" w:date="2019-05-26T07:05:00Z">
              <w:rPr>
                <w:rStyle w:val="a5"/>
                <w:noProof/>
              </w:rPr>
            </w:rPrChange>
          </w:rPr>
          <w:t>数字相移：</w:t>
        </w:r>
        <w:r w:rsidRPr="00D62216">
          <w:rPr>
            <w:rStyle w:val="a5"/>
            <w:noProof/>
            <w:rPrChange w:id="1414" w:author="凡 张" w:date="2019-05-26T07:05:00Z">
              <w:rPr>
                <w:rStyle w:val="a5"/>
                <w:noProof/>
              </w:rPr>
            </w:rPrChange>
          </w:rPr>
          <w:t>(a)</w:t>
        </w:r>
        <w:r w:rsidRPr="00D62216">
          <w:rPr>
            <w:rStyle w:val="a5"/>
            <w:noProof/>
            <w:rPrChange w:id="1415" w:author="凡 张" w:date="2019-05-26T07:05:00Z">
              <w:rPr>
                <w:rStyle w:val="a5"/>
                <w:noProof/>
              </w:rPr>
            </w:rPrChange>
          </w:rPr>
          <w:t>待测物体原型；</w:t>
        </w:r>
        <w:r w:rsidRPr="00D62216">
          <w:rPr>
            <w:rStyle w:val="a5"/>
            <w:noProof/>
            <w:rPrChange w:id="1416" w:author="凡 张" w:date="2019-05-26T07:05:00Z">
              <w:rPr>
                <w:rStyle w:val="a5"/>
                <w:noProof/>
              </w:rPr>
            </w:rPrChange>
          </w:rPr>
          <w:t>(b)</w:t>
        </w:r>
        <w:r w:rsidRPr="00D62216">
          <w:rPr>
            <w:rStyle w:val="a5"/>
            <w:noProof/>
            <w:rPrChange w:id="1417" w:author="凡 张" w:date="2019-05-26T07:05:00Z">
              <w:rPr>
                <w:rStyle w:val="a5"/>
                <w:noProof/>
              </w:rPr>
            </w:rPrChange>
          </w:rPr>
          <w:t>经过物体高度分布扭曲的投影条纹；</w:t>
        </w:r>
        <w:r w:rsidRPr="00D62216">
          <w:rPr>
            <w:rStyle w:val="a5"/>
            <w:noProof/>
            <w:rPrChange w:id="1418" w:author="凡 张" w:date="2019-05-26T07:05:00Z">
              <w:rPr>
                <w:rStyle w:val="a5"/>
                <w:noProof/>
              </w:rPr>
            </w:rPrChange>
          </w:rPr>
          <w:t>(c)</w:t>
        </w:r>
        <w:r w:rsidRPr="00D62216">
          <w:rPr>
            <w:rStyle w:val="a5"/>
            <w:noProof/>
            <w:rPrChange w:id="1419" w:author="凡 张" w:date="2019-05-26T07:05:00Z">
              <w:rPr>
                <w:rStyle w:val="a5"/>
                <w:noProof/>
              </w:rPr>
            </w:rPrChange>
          </w:rPr>
          <w:t>和同频率</w:t>
        </w:r>
        <w:r w:rsidRPr="00D62216">
          <w:rPr>
            <w:noProof/>
            <w:webHidden/>
            <w:rPrChange w:id="1420" w:author="凡 张" w:date="2019-05-26T07:05:00Z">
              <w:rPr>
                <w:noProof/>
                <w:webHidden/>
              </w:rPr>
            </w:rPrChange>
          </w:rPr>
          <w:tab/>
        </w:r>
        <w:r w:rsidRPr="00D62216">
          <w:rPr>
            <w:noProof/>
            <w:webHidden/>
            <w:rPrChange w:id="1421" w:author="凡 张" w:date="2019-05-26T07:05:00Z">
              <w:rPr>
                <w:noProof/>
                <w:webHidden/>
              </w:rPr>
            </w:rPrChange>
          </w:rPr>
          <w:fldChar w:fldCharType="begin"/>
        </w:r>
        <w:r w:rsidRPr="00D62216">
          <w:rPr>
            <w:noProof/>
            <w:webHidden/>
            <w:rPrChange w:id="1422" w:author="凡 张" w:date="2019-05-26T07:05:00Z">
              <w:rPr>
                <w:noProof/>
                <w:webHidden/>
              </w:rPr>
            </w:rPrChange>
          </w:rPr>
          <w:instrText xml:space="preserve"> PAGEREF _Toc9746629 \h </w:instrText>
        </w:r>
        <w:r w:rsidRPr="00D62216">
          <w:rPr>
            <w:noProof/>
            <w:webHidden/>
            <w:rPrChange w:id="1423" w:author="凡 张" w:date="2019-05-26T07:05:00Z">
              <w:rPr>
                <w:noProof/>
                <w:webHidden/>
              </w:rPr>
            </w:rPrChange>
          </w:rPr>
        </w:r>
      </w:ins>
      <w:r w:rsidRPr="00D62216">
        <w:rPr>
          <w:noProof/>
          <w:webHidden/>
          <w:rPrChange w:id="1424" w:author="凡 张" w:date="2019-05-26T07:05:00Z">
            <w:rPr>
              <w:noProof/>
              <w:webHidden/>
            </w:rPr>
          </w:rPrChange>
        </w:rPr>
        <w:fldChar w:fldCharType="separate"/>
      </w:r>
      <w:ins w:id="1425" w:author="凡 张" w:date="2019-05-26T07:03:00Z">
        <w:r w:rsidRPr="00D62216">
          <w:rPr>
            <w:noProof/>
            <w:webHidden/>
            <w:rPrChange w:id="1426" w:author="凡 张" w:date="2019-05-26T07:05:00Z">
              <w:rPr>
                <w:noProof/>
                <w:webHidden/>
              </w:rPr>
            </w:rPrChange>
          </w:rPr>
          <w:t>20</w:t>
        </w:r>
        <w:r w:rsidRPr="00D62216">
          <w:rPr>
            <w:noProof/>
            <w:webHidden/>
            <w:rPrChange w:id="1427" w:author="凡 张" w:date="2019-05-26T07:05:00Z">
              <w:rPr>
                <w:noProof/>
                <w:webHidden/>
              </w:rPr>
            </w:rPrChange>
          </w:rPr>
          <w:fldChar w:fldCharType="end"/>
        </w:r>
        <w:r w:rsidRPr="00D62216">
          <w:rPr>
            <w:rStyle w:val="a5"/>
            <w:noProof/>
            <w:rPrChange w:id="1428" w:author="凡 张" w:date="2019-05-26T07:05:00Z">
              <w:rPr>
                <w:rStyle w:val="a5"/>
                <w:noProof/>
              </w:rPr>
            </w:rPrChange>
          </w:rPr>
          <w:fldChar w:fldCharType="end"/>
        </w:r>
      </w:ins>
    </w:p>
    <w:p w:rsidR="0009571F" w:rsidRPr="00D62216" w:rsidRDefault="0009571F">
      <w:pPr>
        <w:pStyle w:val="af3"/>
        <w:tabs>
          <w:tab w:val="right" w:leader="dot" w:pos="8494"/>
        </w:tabs>
        <w:rPr>
          <w:ins w:id="1429" w:author="凡 张" w:date="2019-05-26T07:03:00Z"/>
          <w:rFonts w:eastAsiaTheme="minorEastAsia"/>
          <w:noProof/>
          <w:sz w:val="21"/>
          <w:szCs w:val="22"/>
          <w:rPrChange w:id="1430" w:author="凡 张" w:date="2019-05-26T07:05:00Z">
            <w:rPr>
              <w:ins w:id="1431" w:author="凡 张" w:date="2019-05-26T07:03:00Z"/>
              <w:rFonts w:asciiTheme="minorHAnsi" w:eastAsiaTheme="minorEastAsia" w:hAnsiTheme="minorHAnsi" w:cstheme="minorBidi"/>
              <w:noProof/>
              <w:sz w:val="21"/>
              <w:szCs w:val="22"/>
            </w:rPr>
          </w:rPrChange>
        </w:rPr>
      </w:pPr>
      <w:ins w:id="1432" w:author="凡 张" w:date="2019-05-26T07:03:00Z">
        <w:r w:rsidRPr="00D62216">
          <w:rPr>
            <w:rStyle w:val="a5"/>
            <w:noProof/>
            <w:rPrChange w:id="1433" w:author="凡 张" w:date="2019-05-26T07:05:00Z">
              <w:rPr>
                <w:rStyle w:val="a5"/>
                <w:noProof/>
              </w:rPr>
            </w:rPrChange>
          </w:rPr>
          <w:fldChar w:fldCharType="begin"/>
        </w:r>
        <w:r w:rsidRPr="00D62216">
          <w:rPr>
            <w:rStyle w:val="a5"/>
            <w:noProof/>
            <w:rPrChange w:id="1434" w:author="凡 张" w:date="2019-05-26T07:05:00Z">
              <w:rPr>
                <w:rStyle w:val="a5"/>
                <w:noProof/>
              </w:rPr>
            </w:rPrChange>
          </w:rPr>
          <w:instrText xml:space="preserve"> </w:instrText>
        </w:r>
        <w:r w:rsidRPr="00D62216">
          <w:rPr>
            <w:noProof/>
            <w:rPrChange w:id="1435" w:author="凡 张" w:date="2019-05-26T07:05:00Z">
              <w:rPr>
                <w:noProof/>
              </w:rPr>
            </w:rPrChange>
          </w:rPr>
          <w:instrText>HYPERLINK "I:\\Undergraduate-Thesis\\Thesis-4.docx" \l "_Toc9746630"</w:instrText>
        </w:r>
        <w:r w:rsidRPr="00D62216">
          <w:rPr>
            <w:rStyle w:val="a5"/>
            <w:noProof/>
            <w:rPrChange w:id="1436" w:author="凡 张" w:date="2019-05-26T07:05:00Z">
              <w:rPr>
                <w:rStyle w:val="a5"/>
                <w:noProof/>
              </w:rPr>
            </w:rPrChange>
          </w:rPr>
          <w:instrText xml:space="preserve"> </w:instrText>
        </w:r>
        <w:r w:rsidRPr="00D62216">
          <w:rPr>
            <w:rStyle w:val="a5"/>
            <w:noProof/>
            <w:rPrChange w:id="1437" w:author="凡 张" w:date="2019-05-26T07:05:00Z">
              <w:rPr>
                <w:rStyle w:val="a5"/>
                <w:noProof/>
              </w:rPr>
            </w:rPrChange>
          </w:rPr>
        </w:r>
        <w:r w:rsidRPr="00D62216">
          <w:rPr>
            <w:rStyle w:val="a5"/>
            <w:noProof/>
            <w:rPrChange w:id="1438" w:author="凡 张" w:date="2019-05-26T07:05:00Z">
              <w:rPr>
                <w:rStyle w:val="a5"/>
                <w:noProof/>
              </w:rPr>
            </w:rPrChange>
          </w:rPr>
          <w:fldChar w:fldCharType="separate"/>
        </w:r>
        <w:r w:rsidRPr="00D62216">
          <w:rPr>
            <w:rStyle w:val="a5"/>
            <w:noProof/>
            <w:rPrChange w:id="1439" w:author="凡 张" w:date="2019-05-26T07:05:00Z">
              <w:rPr>
                <w:rStyle w:val="a5"/>
                <w:noProof/>
              </w:rPr>
            </w:rPrChange>
          </w:rPr>
          <w:t>图</w:t>
        </w:r>
        <w:r w:rsidRPr="00D62216">
          <w:rPr>
            <w:rStyle w:val="a5"/>
            <w:noProof/>
            <w:rPrChange w:id="1440" w:author="凡 张" w:date="2019-05-26T07:05:00Z">
              <w:rPr>
                <w:rStyle w:val="a5"/>
                <w:noProof/>
              </w:rPr>
            </w:rPrChange>
          </w:rPr>
          <w:t xml:space="preserve">12 </w:t>
        </w:r>
        <w:r w:rsidRPr="00D62216">
          <w:rPr>
            <w:rStyle w:val="a5"/>
            <w:noProof/>
            <w:rPrChange w:id="1441" w:author="凡 张" w:date="2019-05-26T07:05:00Z">
              <w:rPr>
                <w:rStyle w:val="a5"/>
                <w:noProof/>
              </w:rPr>
            </w:rPrChange>
          </w:rPr>
          <w:t>不同初始相位的莫尔条纹</w:t>
        </w:r>
        <w:r w:rsidRPr="00D62216">
          <w:rPr>
            <w:noProof/>
            <w:webHidden/>
            <w:rPrChange w:id="1442" w:author="凡 张" w:date="2019-05-26T07:05:00Z">
              <w:rPr>
                <w:noProof/>
                <w:webHidden/>
              </w:rPr>
            </w:rPrChange>
          </w:rPr>
          <w:tab/>
        </w:r>
        <w:r w:rsidRPr="00D62216">
          <w:rPr>
            <w:noProof/>
            <w:webHidden/>
            <w:rPrChange w:id="1443" w:author="凡 张" w:date="2019-05-26T07:05:00Z">
              <w:rPr>
                <w:noProof/>
                <w:webHidden/>
              </w:rPr>
            </w:rPrChange>
          </w:rPr>
          <w:fldChar w:fldCharType="begin"/>
        </w:r>
        <w:r w:rsidRPr="00D62216">
          <w:rPr>
            <w:noProof/>
            <w:webHidden/>
            <w:rPrChange w:id="1444" w:author="凡 张" w:date="2019-05-26T07:05:00Z">
              <w:rPr>
                <w:noProof/>
                <w:webHidden/>
              </w:rPr>
            </w:rPrChange>
          </w:rPr>
          <w:instrText xml:space="preserve"> PAGEREF _Toc9746630 \h </w:instrText>
        </w:r>
        <w:r w:rsidRPr="00D62216">
          <w:rPr>
            <w:noProof/>
            <w:webHidden/>
            <w:rPrChange w:id="1445" w:author="凡 张" w:date="2019-05-26T07:05:00Z">
              <w:rPr>
                <w:noProof/>
                <w:webHidden/>
              </w:rPr>
            </w:rPrChange>
          </w:rPr>
        </w:r>
      </w:ins>
      <w:r w:rsidRPr="00D62216">
        <w:rPr>
          <w:noProof/>
          <w:webHidden/>
          <w:rPrChange w:id="1446" w:author="凡 张" w:date="2019-05-26T07:05:00Z">
            <w:rPr>
              <w:noProof/>
              <w:webHidden/>
            </w:rPr>
          </w:rPrChange>
        </w:rPr>
        <w:fldChar w:fldCharType="separate"/>
      </w:r>
      <w:ins w:id="1447" w:author="凡 张" w:date="2019-05-26T07:03:00Z">
        <w:r w:rsidRPr="00D62216">
          <w:rPr>
            <w:noProof/>
            <w:webHidden/>
            <w:rPrChange w:id="1448" w:author="凡 张" w:date="2019-05-26T07:05:00Z">
              <w:rPr>
                <w:noProof/>
                <w:webHidden/>
              </w:rPr>
            </w:rPrChange>
          </w:rPr>
          <w:t>21</w:t>
        </w:r>
        <w:r w:rsidRPr="00D62216">
          <w:rPr>
            <w:noProof/>
            <w:webHidden/>
            <w:rPrChange w:id="1449" w:author="凡 张" w:date="2019-05-26T07:05:00Z">
              <w:rPr>
                <w:noProof/>
                <w:webHidden/>
              </w:rPr>
            </w:rPrChange>
          </w:rPr>
          <w:fldChar w:fldCharType="end"/>
        </w:r>
        <w:r w:rsidRPr="00D62216">
          <w:rPr>
            <w:rStyle w:val="a5"/>
            <w:noProof/>
            <w:rPrChange w:id="1450" w:author="凡 张" w:date="2019-05-26T07:05:00Z">
              <w:rPr>
                <w:rStyle w:val="a5"/>
                <w:noProof/>
              </w:rPr>
            </w:rPrChange>
          </w:rPr>
          <w:fldChar w:fldCharType="end"/>
        </w:r>
      </w:ins>
    </w:p>
    <w:p w:rsidR="0009571F" w:rsidRPr="00D62216" w:rsidRDefault="0009571F">
      <w:pPr>
        <w:pStyle w:val="af3"/>
        <w:tabs>
          <w:tab w:val="right" w:leader="dot" w:pos="8494"/>
        </w:tabs>
        <w:rPr>
          <w:ins w:id="1451" w:author="凡 张" w:date="2019-05-26T07:03:00Z"/>
          <w:rFonts w:eastAsiaTheme="minorEastAsia"/>
          <w:noProof/>
          <w:sz w:val="21"/>
          <w:szCs w:val="22"/>
          <w:rPrChange w:id="1452" w:author="凡 张" w:date="2019-05-26T07:05:00Z">
            <w:rPr>
              <w:ins w:id="1453" w:author="凡 张" w:date="2019-05-26T07:03:00Z"/>
              <w:rFonts w:asciiTheme="minorHAnsi" w:eastAsiaTheme="minorEastAsia" w:hAnsiTheme="minorHAnsi" w:cstheme="minorBidi"/>
              <w:noProof/>
              <w:sz w:val="21"/>
              <w:szCs w:val="22"/>
            </w:rPr>
          </w:rPrChange>
        </w:rPr>
      </w:pPr>
      <w:ins w:id="1454" w:author="凡 张" w:date="2019-05-26T07:03:00Z">
        <w:r w:rsidRPr="00D62216">
          <w:rPr>
            <w:rStyle w:val="a5"/>
            <w:noProof/>
            <w:rPrChange w:id="1455" w:author="凡 张" w:date="2019-05-26T07:05:00Z">
              <w:rPr>
                <w:rStyle w:val="a5"/>
                <w:noProof/>
              </w:rPr>
            </w:rPrChange>
          </w:rPr>
          <w:fldChar w:fldCharType="begin"/>
        </w:r>
        <w:r w:rsidRPr="00D62216">
          <w:rPr>
            <w:rStyle w:val="a5"/>
            <w:noProof/>
            <w:rPrChange w:id="1456" w:author="凡 张" w:date="2019-05-26T07:05:00Z">
              <w:rPr>
                <w:rStyle w:val="a5"/>
                <w:noProof/>
              </w:rPr>
            </w:rPrChange>
          </w:rPr>
          <w:instrText xml:space="preserve"> </w:instrText>
        </w:r>
        <w:r w:rsidRPr="00D62216">
          <w:rPr>
            <w:noProof/>
            <w:rPrChange w:id="1457" w:author="凡 张" w:date="2019-05-26T07:05:00Z">
              <w:rPr>
                <w:noProof/>
              </w:rPr>
            </w:rPrChange>
          </w:rPr>
          <w:instrText>HYPERLINK "I:\\Undergraduate-Thesis\\Thesis-4.docx" \l "_Toc9746631"</w:instrText>
        </w:r>
        <w:r w:rsidRPr="00D62216">
          <w:rPr>
            <w:rStyle w:val="a5"/>
            <w:noProof/>
            <w:rPrChange w:id="1458" w:author="凡 张" w:date="2019-05-26T07:05:00Z">
              <w:rPr>
                <w:rStyle w:val="a5"/>
                <w:noProof/>
              </w:rPr>
            </w:rPrChange>
          </w:rPr>
          <w:instrText xml:space="preserve"> </w:instrText>
        </w:r>
        <w:r w:rsidRPr="00D62216">
          <w:rPr>
            <w:rStyle w:val="a5"/>
            <w:noProof/>
            <w:rPrChange w:id="1459" w:author="凡 张" w:date="2019-05-26T07:05:00Z">
              <w:rPr>
                <w:rStyle w:val="a5"/>
                <w:noProof/>
              </w:rPr>
            </w:rPrChange>
          </w:rPr>
        </w:r>
        <w:r w:rsidRPr="00D62216">
          <w:rPr>
            <w:rStyle w:val="a5"/>
            <w:noProof/>
            <w:rPrChange w:id="1460" w:author="凡 张" w:date="2019-05-26T07:05:00Z">
              <w:rPr>
                <w:rStyle w:val="a5"/>
                <w:noProof/>
              </w:rPr>
            </w:rPrChange>
          </w:rPr>
          <w:fldChar w:fldCharType="separate"/>
        </w:r>
        <w:r w:rsidRPr="00D62216">
          <w:rPr>
            <w:rStyle w:val="a5"/>
            <w:noProof/>
            <w:rPrChange w:id="1461" w:author="凡 张" w:date="2019-05-26T07:05:00Z">
              <w:rPr>
                <w:rStyle w:val="a5"/>
                <w:noProof/>
              </w:rPr>
            </w:rPrChange>
          </w:rPr>
          <w:t>图</w:t>
        </w:r>
        <w:r w:rsidRPr="00D62216">
          <w:rPr>
            <w:rStyle w:val="a5"/>
            <w:noProof/>
            <w:rPrChange w:id="1462" w:author="凡 张" w:date="2019-05-26T07:05:00Z">
              <w:rPr>
                <w:rStyle w:val="a5"/>
                <w:noProof/>
              </w:rPr>
            </w:rPrChange>
          </w:rPr>
          <w:t xml:space="preserve">13 </w:t>
        </w:r>
        <w:r w:rsidRPr="00D62216">
          <w:rPr>
            <w:rStyle w:val="a5"/>
            <w:noProof/>
            <w:rPrChange w:id="1463" w:author="凡 张" w:date="2019-05-26T07:05:00Z">
              <w:rPr>
                <w:rStyle w:val="a5"/>
                <w:noProof/>
              </w:rPr>
            </w:rPrChange>
          </w:rPr>
          <w:t>莫尔条纹和相位和初始相位关系：</w:t>
        </w:r>
        <w:r w:rsidRPr="00D62216">
          <w:rPr>
            <w:rStyle w:val="a5"/>
            <w:noProof/>
            <w:rPrChange w:id="1464" w:author="凡 张" w:date="2019-05-26T07:05:00Z">
              <w:rPr>
                <w:rStyle w:val="a5"/>
                <w:noProof/>
              </w:rPr>
            </w:rPrChange>
          </w:rPr>
          <w:t>(a)</w:t>
        </w:r>
        <m:oMath>
          <m:r>
            <m:rPr>
              <m:sty m:val="p"/>
            </m:rPr>
            <w:rPr>
              <w:rStyle w:val="a5"/>
              <w:rFonts w:ascii="Cambria Math" w:hAnsi="Cambria Math"/>
              <w:noProof/>
              <w:rPrChange w:id="1465" w:author="凡 张" w:date="2019-05-26T07:05:00Z">
                <w:rPr>
                  <w:rStyle w:val="a5"/>
                  <w:rFonts w:ascii="Cambria Math" w:hAnsi="Cambria Math"/>
                  <w:noProof/>
                </w:rPr>
              </w:rPrChange>
            </w:rPr>
            <m:t>δ=0</m:t>
          </m:r>
        </m:oMath>
        <w:r w:rsidRPr="00D62216">
          <w:rPr>
            <w:rStyle w:val="a5"/>
            <w:noProof/>
            <w:rPrChange w:id="1466" w:author="凡 张" w:date="2019-05-26T07:05:00Z">
              <w:rPr>
                <w:rStyle w:val="a5"/>
                <w:noProof/>
              </w:rPr>
            </w:rPrChange>
          </w:rPr>
          <w:t>时，林肯脸鼻沟；</w:t>
        </w:r>
        <w:r w:rsidRPr="00D62216">
          <w:rPr>
            <w:rStyle w:val="a5"/>
            <w:noProof/>
            <w:rPrChange w:id="1467" w:author="凡 张" w:date="2019-05-26T07:05:00Z">
              <w:rPr>
                <w:rStyle w:val="a5"/>
                <w:noProof/>
              </w:rPr>
            </w:rPrChange>
          </w:rPr>
          <w:t>(b)</w:t>
        </w:r>
        <m:oMath>
          <m:r>
            <m:rPr>
              <m:sty m:val="p"/>
            </m:rPr>
            <w:rPr>
              <w:rStyle w:val="a5"/>
              <w:rFonts w:ascii="Cambria Math" w:hAnsi="Cambria Math"/>
              <w:noProof/>
              <w:rPrChange w:id="1468" w:author="凡 张" w:date="2019-05-26T07:05:00Z">
                <w:rPr>
                  <w:rStyle w:val="a5"/>
                  <w:rFonts w:ascii="Cambria Math" w:hAnsi="Cambria Math"/>
                  <w:noProof/>
                </w:rPr>
              </w:rPrChange>
            </w:rPr>
            <m:t>δ=π</m:t>
          </m:r>
        </m:oMath>
        <w:r w:rsidRPr="00D62216">
          <w:rPr>
            <w:rStyle w:val="a5"/>
            <w:noProof/>
            <w:rPrChange w:id="1469" w:author="凡 张" w:date="2019-05-26T07:05:00Z">
              <w:rPr>
                <w:rStyle w:val="a5"/>
                <w:noProof/>
              </w:rPr>
            </w:rPrChange>
          </w:rPr>
          <w:t>时，林肯脸鼻沟，与</w:t>
        </w:r>
        <w:r w:rsidRPr="00D62216">
          <w:rPr>
            <w:rStyle w:val="a5"/>
            <w:noProof/>
            <w:rPrChange w:id="1470" w:author="凡 张" w:date="2019-05-26T07:05:00Z">
              <w:rPr>
                <w:rStyle w:val="a5"/>
                <w:noProof/>
              </w:rPr>
            </w:rPrChange>
          </w:rPr>
          <w:t>(a)</w:t>
        </w:r>
        <w:r w:rsidRPr="00D62216">
          <w:rPr>
            <w:rStyle w:val="a5"/>
            <w:noProof/>
            <w:rPrChange w:id="1471" w:author="凡 张" w:date="2019-05-26T07:05:00Z">
              <w:rPr>
                <w:rStyle w:val="a5"/>
                <w:noProof/>
              </w:rPr>
            </w:rPrChange>
          </w:rPr>
          <w:t>图鼻沟处的莫尔条纹中有</w:t>
        </w:r>
        <m:oMath>
          <m:r>
            <m:rPr>
              <m:sty m:val="p"/>
            </m:rPr>
            <w:rPr>
              <w:rStyle w:val="a5"/>
              <w:rFonts w:ascii="Cambria Math" w:hAnsi="Cambria Math"/>
              <w:noProof/>
              <w:rPrChange w:id="1472" w:author="凡 张" w:date="2019-05-26T07:05:00Z">
                <w:rPr>
                  <w:rStyle w:val="a5"/>
                  <w:rFonts w:ascii="Cambria Math" w:hAnsi="Cambria Math"/>
                  <w:noProof/>
                </w:rPr>
              </w:rPrChange>
            </w:rPr>
            <m:t>π</m:t>
          </m:r>
        </m:oMath>
        <w:r w:rsidRPr="00D62216">
          <w:rPr>
            <w:rStyle w:val="a5"/>
            <w:noProof/>
            <w:rPrChange w:id="1473" w:author="凡 张" w:date="2019-05-26T07:05:00Z">
              <w:rPr>
                <w:rStyle w:val="a5"/>
                <w:noProof/>
              </w:rPr>
            </w:rPrChange>
          </w:rPr>
          <w:t>的相位差；</w:t>
        </w:r>
        <w:r w:rsidRPr="00D62216">
          <w:rPr>
            <w:rStyle w:val="a5"/>
            <w:noProof/>
            <w:rPrChange w:id="1474" w:author="凡 张" w:date="2019-05-26T07:05:00Z">
              <w:rPr>
                <w:rStyle w:val="a5"/>
                <w:noProof/>
              </w:rPr>
            </w:rPrChange>
          </w:rPr>
          <w:t>(c)</w:t>
        </w:r>
        <m:oMath>
          <m:r>
            <m:rPr>
              <m:sty m:val="p"/>
            </m:rPr>
            <w:rPr>
              <w:rStyle w:val="a5"/>
              <w:rFonts w:ascii="Cambria Math" w:hAnsi="Cambria Math"/>
              <w:noProof/>
              <w:rPrChange w:id="1475" w:author="凡 张" w:date="2019-05-26T07:05:00Z">
                <w:rPr>
                  <w:rStyle w:val="a5"/>
                  <w:rFonts w:ascii="Cambria Math" w:hAnsi="Cambria Math"/>
                  <w:noProof/>
                </w:rPr>
              </w:rPrChange>
            </w:rPr>
            <m:t>δ=0</m:t>
          </m:r>
        </m:oMath>
        <w:r w:rsidRPr="00D62216">
          <w:rPr>
            <w:rStyle w:val="a5"/>
            <w:noProof/>
            <w:rPrChange w:id="1476" w:author="凡 张" w:date="2019-05-26T07:05:00Z">
              <w:rPr>
                <w:rStyle w:val="a5"/>
                <w:noProof/>
              </w:rPr>
            </w:rPrChange>
          </w:rPr>
          <w:t>时，林肯脸发梢；</w:t>
        </w:r>
        <w:r w:rsidRPr="00D62216">
          <w:rPr>
            <w:rStyle w:val="a5"/>
            <w:noProof/>
            <w:rPrChange w:id="1477" w:author="凡 张" w:date="2019-05-26T07:05:00Z">
              <w:rPr>
                <w:rStyle w:val="a5"/>
                <w:noProof/>
              </w:rPr>
            </w:rPrChange>
          </w:rPr>
          <w:t>(d)</w:t>
        </w:r>
        <m:oMath>
          <m:r>
            <m:rPr>
              <m:sty m:val="p"/>
            </m:rPr>
            <w:rPr>
              <w:rStyle w:val="a5"/>
              <w:rFonts w:ascii="Cambria Math" w:hAnsi="Cambria Math"/>
              <w:noProof/>
              <w:rPrChange w:id="1478" w:author="凡 张" w:date="2019-05-26T07:05:00Z">
                <w:rPr>
                  <w:rStyle w:val="a5"/>
                  <w:rFonts w:ascii="Cambria Math" w:hAnsi="Cambria Math"/>
                  <w:noProof/>
                </w:rPr>
              </w:rPrChange>
            </w:rPr>
            <m:t>δ=π</m:t>
          </m:r>
        </m:oMath>
        <w:r w:rsidRPr="00D62216">
          <w:rPr>
            <w:rStyle w:val="a5"/>
            <w:noProof/>
            <w:rPrChange w:id="1479" w:author="凡 张" w:date="2019-05-26T07:05:00Z">
              <w:rPr>
                <w:rStyle w:val="a5"/>
                <w:noProof/>
              </w:rPr>
            </w:rPrChange>
          </w:rPr>
          <w:t>时，林肯脸发梢，与</w:t>
        </w:r>
        <w:r w:rsidRPr="00D62216">
          <w:rPr>
            <w:rStyle w:val="a5"/>
            <w:noProof/>
            <w:rPrChange w:id="1480" w:author="凡 张" w:date="2019-05-26T07:05:00Z">
              <w:rPr>
                <w:rStyle w:val="a5"/>
                <w:noProof/>
              </w:rPr>
            </w:rPrChange>
          </w:rPr>
          <w:t>(c)</w:t>
        </w:r>
        <w:r w:rsidRPr="00D62216">
          <w:rPr>
            <w:rStyle w:val="a5"/>
            <w:noProof/>
            <w:rPrChange w:id="1481" w:author="凡 张" w:date="2019-05-26T07:05:00Z">
              <w:rPr>
                <w:rStyle w:val="a5"/>
                <w:noProof/>
              </w:rPr>
            </w:rPrChange>
          </w:rPr>
          <w:t>图发梢处的莫尔条纹有</w:t>
        </w:r>
        <m:oMath>
          <m:r>
            <m:rPr>
              <m:sty m:val="p"/>
            </m:rPr>
            <w:rPr>
              <w:rStyle w:val="a5"/>
              <w:rFonts w:ascii="Cambria Math" w:hAnsi="Cambria Math"/>
              <w:noProof/>
              <w:rPrChange w:id="1482" w:author="凡 张" w:date="2019-05-26T07:05:00Z">
                <w:rPr>
                  <w:rStyle w:val="a5"/>
                  <w:rFonts w:ascii="Cambria Math" w:hAnsi="Cambria Math"/>
                  <w:noProof/>
                </w:rPr>
              </w:rPrChange>
            </w:rPr>
            <m:t>π</m:t>
          </m:r>
        </m:oMath>
        <w:r w:rsidRPr="00D62216">
          <w:rPr>
            <w:rStyle w:val="a5"/>
            <w:noProof/>
            <w:rPrChange w:id="1483" w:author="凡 张" w:date="2019-05-26T07:05:00Z">
              <w:rPr>
                <w:rStyle w:val="a5"/>
                <w:noProof/>
              </w:rPr>
            </w:rPrChange>
          </w:rPr>
          <w:t>相位差；</w:t>
        </w:r>
        <w:r w:rsidRPr="00D62216">
          <w:rPr>
            <w:noProof/>
            <w:webHidden/>
            <w:rPrChange w:id="1484" w:author="凡 张" w:date="2019-05-26T07:05:00Z">
              <w:rPr>
                <w:noProof/>
                <w:webHidden/>
              </w:rPr>
            </w:rPrChange>
          </w:rPr>
          <w:tab/>
        </w:r>
        <w:r w:rsidRPr="00D62216">
          <w:rPr>
            <w:noProof/>
            <w:webHidden/>
            <w:rPrChange w:id="1485" w:author="凡 张" w:date="2019-05-26T07:05:00Z">
              <w:rPr>
                <w:noProof/>
                <w:webHidden/>
              </w:rPr>
            </w:rPrChange>
          </w:rPr>
          <w:fldChar w:fldCharType="begin"/>
        </w:r>
        <w:r w:rsidRPr="00D62216">
          <w:rPr>
            <w:noProof/>
            <w:webHidden/>
            <w:rPrChange w:id="1486" w:author="凡 张" w:date="2019-05-26T07:05:00Z">
              <w:rPr>
                <w:noProof/>
                <w:webHidden/>
              </w:rPr>
            </w:rPrChange>
          </w:rPr>
          <w:instrText xml:space="preserve"> PAGEREF _Toc9746631 \h </w:instrText>
        </w:r>
        <w:r w:rsidRPr="00D62216">
          <w:rPr>
            <w:noProof/>
            <w:webHidden/>
            <w:rPrChange w:id="1487" w:author="凡 张" w:date="2019-05-26T07:05:00Z">
              <w:rPr>
                <w:noProof/>
                <w:webHidden/>
              </w:rPr>
            </w:rPrChange>
          </w:rPr>
        </w:r>
      </w:ins>
      <w:r w:rsidRPr="00D62216">
        <w:rPr>
          <w:noProof/>
          <w:webHidden/>
          <w:rPrChange w:id="1488" w:author="凡 张" w:date="2019-05-26T07:05:00Z">
            <w:rPr>
              <w:noProof/>
              <w:webHidden/>
            </w:rPr>
          </w:rPrChange>
        </w:rPr>
        <w:fldChar w:fldCharType="separate"/>
      </w:r>
      <w:ins w:id="1489" w:author="凡 张" w:date="2019-05-26T07:03:00Z">
        <w:r w:rsidRPr="00D62216">
          <w:rPr>
            <w:noProof/>
            <w:webHidden/>
            <w:rPrChange w:id="1490" w:author="凡 张" w:date="2019-05-26T07:05:00Z">
              <w:rPr>
                <w:noProof/>
                <w:webHidden/>
              </w:rPr>
            </w:rPrChange>
          </w:rPr>
          <w:t>21</w:t>
        </w:r>
        <w:r w:rsidRPr="00D62216">
          <w:rPr>
            <w:noProof/>
            <w:webHidden/>
            <w:rPrChange w:id="1491" w:author="凡 张" w:date="2019-05-26T07:05:00Z">
              <w:rPr>
                <w:noProof/>
                <w:webHidden/>
              </w:rPr>
            </w:rPrChange>
          </w:rPr>
          <w:fldChar w:fldCharType="end"/>
        </w:r>
        <w:r w:rsidRPr="00D62216">
          <w:rPr>
            <w:rStyle w:val="a5"/>
            <w:noProof/>
            <w:rPrChange w:id="1492" w:author="凡 张" w:date="2019-05-26T07:05:00Z">
              <w:rPr>
                <w:rStyle w:val="a5"/>
                <w:noProof/>
              </w:rPr>
            </w:rPrChange>
          </w:rPr>
          <w:fldChar w:fldCharType="end"/>
        </w:r>
      </w:ins>
    </w:p>
    <w:p w:rsidR="0009571F" w:rsidRPr="00D62216" w:rsidRDefault="0009571F">
      <w:pPr>
        <w:pStyle w:val="af3"/>
        <w:tabs>
          <w:tab w:val="right" w:leader="dot" w:pos="8494"/>
        </w:tabs>
        <w:rPr>
          <w:ins w:id="1493" w:author="凡 张" w:date="2019-05-26T07:03:00Z"/>
          <w:rFonts w:eastAsiaTheme="minorEastAsia"/>
          <w:noProof/>
          <w:sz w:val="21"/>
          <w:szCs w:val="22"/>
          <w:rPrChange w:id="1494" w:author="凡 张" w:date="2019-05-26T07:05:00Z">
            <w:rPr>
              <w:ins w:id="1495" w:author="凡 张" w:date="2019-05-26T07:03:00Z"/>
              <w:rFonts w:asciiTheme="minorHAnsi" w:eastAsiaTheme="minorEastAsia" w:hAnsiTheme="minorHAnsi" w:cstheme="minorBidi"/>
              <w:noProof/>
              <w:sz w:val="21"/>
              <w:szCs w:val="22"/>
            </w:rPr>
          </w:rPrChange>
        </w:rPr>
      </w:pPr>
      <w:ins w:id="1496" w:author="凡 张" w:date="2019-05-26T07:03:00Z">
        <w:r w:rsidRPr="00D62216">
          <w:rPr>
            <w:rStyle w:val="a5"/>
            <w:noProof/>
            <w:rPrChange w:id="1497" w:author="凡 张" w:date="2019-05-26T07:05:00Z">
              <w:rPr>
                <w:rStyle w:val="a5"/>
                <w:noProof/>
              </w:rPr>
            </w:rPrChange>
          </w:rPr>
          <w:fldChar w:fldCharType="begin"/>
        </w:r>
        <w:r w:rsidRPr="00D62216">
          <w:rPr>
            <w:rStyle w:val="a5"/>
            <w:noProof/>
            <w:rPrChange w:id="1498" w:author="凡 张" w:date="2019-05-26T07:05:00Z">
              <w:rPr>
                <w:rStyle w:val="a5"/>
                <w:noProof/>
              </w:rPr>
            </w:rPrChange>
          </w:rPr>
          <w:instrText xml:space="preserve"> </w:instrText>
        </w:r>
        <w:r w:rsidRPr="00D62216">
          <w:rPr>
            <w:noProof/>
            <w:rPrChange w:id="1499" w:author="凡 张" w:date="2019-05-26T07:05:00Z">
              <w:rPr>
                <w:noProof/>
              </w:rPr>
            </w:rPrChange>
          </w:rPr>
          <w:instrText>HYPERLINK "I:\\Undergraduate-Thesis\\Thesis-4.docx" \l "_Toc9746632"</w:instrText>
        </w:r>
        <w:r w:rsidRPr="00D62216">
          <w:rPr>
            <w:rStyle w:val="a5"/>
            <w:noProof/>
            <w:rPrChange w:id="1500" w:author="凡 张" w:date="2019-05-26T07:05:00Z">
              <w:rPr>
                <w:rStyle w:val="a5"/>
                <w:noProof/>
              </w:rPr>
            </w:rPrChange>
          </w:rPr>
          <w:instrText xml:space="preserve"> </w:instrText>
        </w:r>
        <w:r w:rsidRPr="00D62216">
          <w:rPr>
            <w:rStyle w:val="a5"/>
            <w:noProof/>
            <w:rPrChange w:id="1501" w:author="凡 张" w:date="2019-05-26T07:05:00Z">
              <w:rPr>
                <w:rStyle w:val="a5"/>
                <w:noProof/>
              </w:rPr>
            </w:rPrChange>
          </w:rPr>
        </w:r>
        <w:r w:rsidRPr="00D62216">
          <w:rPr>
            <w:rStyle w:val="a5"/>
            <w:noProof/>
            <w:rPrChange w:id="1502" w:author="凡 张" w:date="2019-05-26T07:05:00Z">
              <w:rPr>
                <w:rStyle w:val="a5"/>
                <w:noProof/>
              </w:rPr>
            </w:rPrChange>
          </w:rPr>
          <w:fldChar w:fldCharType="separate"/>
        </w:r>
        <w:r w:rsidRPr="00D62216">
          <w:rPr>
            <w:rStyle w:val="a5"/>
            <w:noProof/>
            <w:rPrChange w:id="1503" w:author="凡 张" w:date="2019-05-26T07:05:00Z">
              <w:rPr>
                <w:rStyle w:val="a5"/>
                <w:noProof/>
              </w:rPr>
            </w:rPrChange>
          </w:rPr>
          <w:t>图</w:t>
        </w:r>
        <w:r w:rsidRPr="00D62216">
          <w:rPr>
            <w:rStyle w:val="a5"/>
            <w:noProof/>
            <w:rPrChange w:id="1504" w:author="凡 张" w:date="2019-05-26T07:05:00Z">
              <w:rPr>
                <w:rStyle w:val="a5"/>
                <w:noProof/>
              </w:rPr>
            </w:rPrChange>
          </w:rPr>
          <w:t xml:space="preserve">14 </w:t>
        </w:r>
        <w:r w:rsidRPr="00D62216">
          <w:rPr>
            <w:rStyle w:val="a5"/>
            <w:noProof/>
            <w:rPrChange w:id="1505" w:author="凡 张" w:date="2019-05-26T07:05:00Z">
              <w:rPr>
                <w:rStyle w:val="a5"/>
                <w:noProof/>
              </w:rPr>
            </w:rPrChange>
          </w:rPr>
          <w:t>平稳小波傅立叶滤波条纹背景：</w:t>
        </w:r>
        <w:r w:rsidRPr="00D62216">
          <w:rPr>
            <w:rStyle w:val="a5"/>
            <w:noProof/>
            <w:rPrChange w:id="1506" w:author="凡 张" w:date="2019-05-26T07:05:00Z">
              <w:rPr>
                <w:rStyle w:val="a5"/>
                <w:noProof/>
              </w:rPr>
            </w:rPrChange>
          </w:rPr>
          <w:t>(a)</w:t>
        </w:r>
        <w:r w:rsidRPr="00D62216">
          <w:rPr>
            <w:rStyle w:val="a5"/>
            <w:noProof/>
            <w:rPrChange w:id="1507" w:author="凡 张" w:date="2019-05-26T07:05:00Z">
              <w:rPr>
                <w:rStyle w:val="a5"/>
                <w:noProof/>
              </w:rPr>
            </w:rPrChange>
          </w:rPr>
          <w:t>第三分解层水平系数；</w:t>
        </w:r>
        <w:r w:rsidRPr="00D62216">
          <w:rPr>
            <w:rStyle w:val="a5"/>
            <w:noProof/>
            <w:rPrChange w:id="1508" w:author="凡 张" w:date="2019-05-26T07:05:00Z">
              <w:rPr>
                <w:rStyle w:val="a5"/>
                <w:noProof/>
              </w:rPr>
            </w:rPrChange>
          </w:rPr>
          <w:t>(b)</w:t>
        </w:r>
        <w:r w:rsidRPr="00D62216">
          <w:rPr>
            <w:rStyle w:val="a5"/>
            <w:noProof/>
            <w:rPrChange w:id="1509" w:author="凡 张" w:date="2019-05-26T07:05:00Z">
              <w:rPr>
                <w:rStyle w:val="a5"/>
                <w:noProof/>
              </w:rPr>
            </w:rPrChange>
          </w:rPr>
          <w:t>第三分解层经过频域高斯低通滤波后的水平系数；</w:t>
        </w:r>
        <w:r w:rsidRPr="00D62216">
          <w:rPr>
            <w:rStyle w:val="a5"/>
            <w:noProof/>
            <w:rPrChange w:id="1510" w:author="凡 张" w:date="2019-05-26T07:05:00Z">
              <w:rPr>
                <w:rStyle w:val="a5"/>
                <w:noProof/>
              </w:rPr>
            </w:rPrChange>
          </w:rPr>
          <w:t xml:space="preserve">(c) </w:t>
        </w:r>
        <w:r w:rsidRPr="00D62216">
          <w:rPr>
            <w:rStyle w:val="a5"/>
            <w:noProof/>
            <w:rPrChange w:id="1511" w:author="凡 张" w:date="2019-05-26T07:05:00Z">
              <w:rPr>
                <w:rStyle w:val="a5"/>
                <w:noProof/>
              </w:rPr>
            </w:rPrChange>
          </w:rPr>
          <w:t>图</w:t>
        </w:r>
        <w:r w:rsidRPr="00D62216">
          <w:rPr>
            <w:rStyle w:val="a5"/>
            <w:noProof/>
            <w:rPrChange w:id="1512" w:author="凡 张" w:date="2019-05-26T07:05:00Z">
              <w:rPr>
                <w:rStyle w:val="a5"/>
                <w:noProof/>
              </w:rPr>
            </w:rPrChange>
          </w:rPr>
          <w:t>(a)</w:t>
        </w:r>
        <w:r w:rsidRPr="00D62216">
          <w:rPr>
            <w:rStyle w:val="a5"/>
            <w:noProof/>
            <w:rPrChange w:id="1513" w:author="凡 张" w:date="2019-05-26T07:05:00Z">
              <w:rPr>
                <w:rStyle w:val="a5"/>
                <w:noProof/>
              </w:rPr>
            </w:rPrChange>
          </w:rPr>
          <w:t>中系数傅立叶变化后的频谱幅度；</w:t>
        </w:r>
        <w:r w:rsidRPr="00D62216">
          <w:rPr>
            <w:rStyle w:val="a5"/>
            <w:noProof/>
            <w:rPrChange w:id="1514" w:author="凡 张" w:date="2019-05-26T07:05:00Z">
              <w:rPr>
                <w:rStyle w:val="a5"/>
                <w:noProof/>
              </w:rPr>
            </w:rPrChange>
          </w:rPr>
          <w:t>(d)</w:t>
        </w:r>
        <w:r w:rsidRPr="00D62216">
          <w:rPr>
            <w:rStyle w:val="a5"/>
            <w:noProof/>
            <w:rPrChange w:id="1515" w:author="凡 张" w:date="2019-05-26T07:05:00Z">
              <w:rPr>
                <w:rStyle w:val="a5"/>
                <w:noProof/>
              </w:rPr>
            </w:rPrChange>
          </w:rPr>
          <w:t>图</w:t>
        </w:r>
        <w:r w:rsidRPr="00D62216">
          <w:rPr>
            <w:rStyle w:val="a5"/>
            <w:noProof/>
            <w:rPrChange w:id="1516" w:author="凡 张" w:date="2019-05-26T07:05:00Z">
              <w:rPr>
                <w:rStyle w:val="a5"/>
                <w:noProof/>
              </w:rPr>
            </w:rPrChange>
          </w:rPr>
          <w:t>(c)</w:t>
        </w:r>
        <w:r w:rsidRPr="00D62216">
          <w:rPr>
            <w:rStyle w:val="a5"/>
            <w:noProof/>
            <w:rPrChange w:id="1517" w:author="凡 张" w:date="2019-05-26T07:05:00Z">
              <w:rPr>
                <w:rStyle w:val="a5"/>
                <w:noProof/>
              </w:rPr>
            </w:rPrChange>
          </w:rPr>
          <w:t>中频谱经过高斯低通滤波后频谱幅度</w:t>
        </w:r>
        <w:r w:rsidRPr="00D62216">
          <w:rPr>
            <w:noProof/>
            <w:webHidden/>
            <w:rPrChange w:id="1518" w:author="凡 张" w:date="2019-05-26T07:05:00Z">
              <w:rPr>
                <w:noProof/>
                <w:webHidden/>
              </w:rPr>
            </w:rPrChange>
          </w:rPr>
          <w:tab/>
        </w:r>
        <w:r w:rsidRPr="00D62216">
          <w:rPr>
            <w:noProof/>
            <w:webHidden/>
            <w:rPrChange w:id="1519" w:author="凡 张" w:date="2019-05-26T07:05:00Z">
              <w:rPr>
                <w:noProof/>
                <w:webHidden/>
              </w:rPr>
            </w:rPrChange>
          </w:rPr>
          <w:fldChar w:fldCharType="begin"/>
        </w:r>
        <w:r w:rsidRPr="00D62216">
          <w:rPr>
            <w:noProof/>
            <w:webHidden/>
            <w:rPrChange w:id="1520" w:author="凡 张" w:date="2019-05-26T07:05:00Z">
              <w:rPr>
                <w:noProof/>
                <w:webHidden/>
              </w:rPr>
            </w:rPrChange>
          </w:rPr>
          <w:instrText xml:space="preserve"> PAGEREF _Toc9746632 \h </w:instrText>
        </w:r>
        <w:r w:rsidRPr="00D62216">
          <w:rPr>
            <w:noProof/>
            <w:webHidden/>
            <w:rPrChange w:id="1521" w:author="凡 张" w:date="2019-05-26T07:05:00Z">
              <w:rPr>
                <w:noProof/>
                <w:webHidden/>
              </w:rPr>
            </w:rPrChange>
          </w:rPr>
        </w:r>
      </w:ins>
      <w:r w:rsidRPr="00D62216">
        <w:rPr>
          <w:noProof/>
          <w:webHidden/>
          <w:rPrChange w:id="1522" w:author="凡 张" w:date="2019-05-26T07:05:00Z">
            <w:rPr>
              <w:noProof/>
              <w:webHidden/>
            </w:rPr>
          </w:rPrChange>
        </w:rPr>
        <w:fldChar w:fldCharType="separate"/>
      </w:r>
      <w:ins w:id="1523" w:author="凡 张" w:date="2019-05-26T07:03:00Z">
        <w:r w:rsidRPr="00D62216">
          <w:rPr>
            <w:noProof/>
            <w:webHidden/>
            <w:rPrChange w:id="1524" w:author="凡 张" w:date="2019-05-26T07:05:00Z">
              <w:rPr>
                <w:noProof/>
                <w:webHidden/>
              </w:rPr>
            </w:rPrChange>
          </w:rPr>
          <w:t>23</w:t>
        </w:r>
        <w:r w:rsidRPr="00D62216">
          <w:rPr>
            <w:noProof/>
            <w:webHidden/>
            <w:rPrChange w:id="1525" w:author="凡 张" w:date="2019-05-26T07:05:00Z">
              <w:rPr>
                <w:noProof/>
                <w:webHidden/>
              </w:rPr>
            </w:rPrChange>
          </w:rPr>
          <w:fldChar w:fldCharType="end"/>
        </w:r>
        <w:r w:rsidRPr="00D62216">
          <w:rPr>
            <w:rStyle w:val="a5"/>
            <w:noProof/>
            <w:rPrChange w:id="1526" w:author="凡 张" w:date="2019-05-26T07:05:00Z">
              <w:rPr>
                <w:rStyle w:val="a5"/>
                <w:noProof/>
              </w:rPr>
            </w:rPrChange>
          </w:rPr>
          <w:fldChar w:fldCharType="end"/>
        </w:r>
      </w:ins>
    </w:p>
    <w:p w:rsidR="0009571F" w:rsidRPr="00D62216" w:rsidRDefault="0009571F">
      <w:pPr>
        <w:pStyle w:val="af3"/>
        <w:tabs>
          <w:tab w:val="right" w:leader="dot" w:pos="8494"/>
        </w:tabs>
        <w:rPr>
          <w:ins w:id="1527" w:author="凡 张" w:date="2019-05-26T07:03:00Z"/>
          <w:rFonts w:eastAsiaTheme="minorEastAsia"/>
          <w:noProof/>
          <w:sz w:val="21"/>
          <w:szCs w:val="22"/>
          <w:rPrChange w:id="1528" w:author="凡 张" w:date="2019-05-26T07:05:00Z">
            <w:rPr>
              <w:ins w:id="1529" w:author="凡 张" w:date="2019-05-26T07:03:00Z"/>
              <w:rFonts w:asciiTheme="minorHAnsi" w:eastAsiaTheme="minorEastAsia" w:hAnsiTheme="minorHAnsi" w:cstheme="minorBidi"/>
              <w:noProof/>
              <w:sz w:val="21"/>
              <w:szCs w:val="22"/>
            </w:rPr>
          </w:rPrChange>
        </w:rPr>
      </w:pPr>
      <w:ins w:id="1530" w:author="凡 张" w:date="2019-05-26T07:03:00Z">
        <w:r w:rsidRPr="00D62216">
          <w:rPr>
            <w:rStyle w:val="a5"/>
            <w:noProof/>
            <w:rPrChange w:id="1531" w:author="凡 张" w:date="2019-05-26T07:05:00Z">
              <w:rPr>
                <w:rStyle w:val="a5"/>
                <w:noProof/>
              </w:rPr>
            </w:rPrChange>
          </w:rPr>
          <w:fldChar w:fldCharType="begin"/>
        </w:r>
        <w:r w:rsidRPr="00D62216">
          <w:rPr>
            <w:rStyle w:val="a5"/>
            <w:noProof/>
            <w:rPrChange w:id="1532" w:author="凡 张" w:date="2019-05-26T07:05:00Z">
              <w:rPr>
                <w:rStyle w:val="a5"/>
                <w:noProof/>
              </w:rPr>
            </w:rPrChange>
          </w:rPr>
          <w:instrText xml:space="preserve"> </w:instrText>
        </w:r>
        <w:r w:rsidRPr="00D62216">
          <w:rPr>
            <w:noProof/>
            <w:rPrChange w:id="1533" w:author="凡 张" w:date="2019-05-26T07:05:00Z">
              <w:rPr>
                <w:noProof/>
              </w:rPr>
            </w:rPrChange>
          </w:rPr>
          <w:instrText>HYPERLINK "I:\\Undergraduate-Thesis\\Thesis-4.docx" \l "_Toc9746633"</w:instrText>
        </w:r>
        <w:r w:rsidRPr="00D62216">
          <w:rPr>
            <w:rStyle w:val="a5"/>
            <w:noProof/>
            <w:rPrChange w:id="1534" w:author="凡 张" w:date="2019-05-26T07:05:00Z">
              <w:rPr>
                <w:rStyle w:val="a5"/>
                <w:noProof/>
              </w:rPr>
            </w:rPrChange>
          </w:rPr>
          <w:instrText xml:space="preserve"> </w:instrText>
        </w:r>
        <w:r w:rsidRPr="00D62216">
          <w:rPr>
            <w:rStyle w:val="a5"/>
            <w:noProof/>
            <w:rPrChange w:id="1535" w:author="凡 张" w:date="2019-05-26T07:05:00Z">
              <w:rPr>
                <w:rStyle w:val="a5"/>
                <w:noProof/>
              </w:rPr>
            </w:rPrChange>
          </w:rPr>
        </w:r>
        <w:r w:rsidRPr="00D62216">
          <w:rPr>
            <w:rStyle w:val="a5"/>
            <w:noProof/>
            <w:rPrChange w:id="1536" w:author="凡 张" w:date="2019-05-26T07:05:00Z">
              <w:rPr>
                <w:rStyle w:val="a5"/>
                <w:noProof/>
              </w:rPr>
            </w:rPrChange>
          </w:rPr>
          <w:fldChar w:fldCharType="separate"/>
        </w:r>
        <w:r w:rsidRPr="00D62216">
          <w:rPr>
            <w:rStyle w:val="a5"/>
            <w:noProof/>
            <w:rPrChange w:id="1537" w:author="凡 张" w:date="2019-05-26T07:05:00Z">
              <w:rPr>
                <w:rStyle w:val="a5"/>
                <w:noProof/>
              </w:rPr>
            </w:rPrChange>
          </w:rPr>
          <w:t>图</w:t>
        </w:r>
        <w:r w:rsidRPr="00D62216">
          <w:rPr>
            <w:rStyle w:val="a5"/>
            <w:noProof/>
            <w:rPrChange w:id="1538" w:author="凡 张" w:date="2019-05-26T07:05:00Z">
              <w:rPr>
                <w:rStyle w:val="a5"/>
                <w:noProof/>
              </w:rPr>
            </w:rPrChange>
          </w:rPr>
          <w:t xml:space="preserve">15 </w:t>
        </w:r>
        <w:r w:rsidRPr="00D62216">
          <w:rPr>
            <w:rStyle w:val="a5"/>
            <w:noProof/>
            <w:rPrChange w:id="1539" w:author="凡 张" w:date="2019-05-26T07:05:00Z">
              <w:rPr>
                <w:rStyle w:val="a5"/>
                <w:noProof/>
              </w:rPr>
            </w:rPrChange>
          </w:rPr>
          <w:t>平稳小波傅立叶滤波林肯脸条纹叠加图：</w:t>
        </w:r>
        <w:r w:rsidRPr="00D62216">
          <w:rPr>
            <w:rStyle w:val="a5"/>
            <w:noProof/>
            <w:rPrChange w:id="1540" w:author="凡 张" w:date="2019-05-26T07:05:00Z">
              <w:rPr>
                <w:rStyle w:val="a5"/>
                <w:noProof/>
              </w:rPr>
            </w:rPrChange>
          </w:rPr>
          <w:t>(a)</w:t>
        </w:r>
        <w:r w:rsidRPr="00D62216">
          <w:rPr>
            <w:rStyle w:val="a5"/>
            <w:noProof/>
            <w:rPrChange w:id="1541" w:author="凡 张" w:date="2019-05-26T07:05:00Z">
              <w:rPr>
                <w:rStyle w:val="a5"/>
                <w:noProof/>
              </w:rPr>
            </w:rPrChange>
          </w:rPr>
          <w:t>第三层水平分解系数；</w:t>
        </w:r>
        <w:r w:rsidRPr="00D62216">
          <w:rPr>
            <w:rStyle w:val="a5"/>
            <w:noProof/>
            <w:rPrChange w:id="1542" w:author="凡 张" w:date="2019-05-26T07:05:00Z">
              <w:rPr>
                <w:rStyle w:val="a5"/>
                <w:noProof/>
              </w:rPr>
            </w:rPrChange>
          </w:rPr>
          <w:t>(b)</w:t>
        </w:r>
        <w:r w:rsidRPr="00D62216">
          <w:rPr>
            <w:rStyle w:val="a5"/>
            <w:noProof/>
            <w:rPrChange w:id="1543" w:author="凡 张" w:date="2019-05-26T07:05:00Z">
              <w:rPr>
                <w:rStyle w:val="a5"/>
                <w:noProof/>
              </w:rPr>
            </w:rPrChange>
          </w:rPr>
          <w:t>滤波后第三层分解层水平系数；</w:t>
        </w:r>
        <w:r w:rsidRPr="00D62216">
          <w:rPr>
            <w:rStyle w:val="a5"/>
            <w:noProof/>
            <w:rPrChange w:id="1544" w:author="凡 张" w:date="2019-05-26T07:05:00Z">
              <w:rPr>
                <w:rStyle w:val="a5"/>
                <w:noProof/>
              </w:rPr>
            </w:rPrChange>
          </w:rPr>
          <w:t>(c)</w:t>
        </w:r>
        <w:r w:rsidRPr="00D62216">
          <w:rPr>
            <w:rStyle w:val="a5"/>
            <w:noProof/>
            <w:rPrChange w:id="1545" w:author="凡 张" w:date="2019-05-26T07:05:00Z">
              <w:rPr>
                <w:rStyle w:val="a5"/>
                <w:noProof/>
              </w:rPr>
            </w:rPrChange>
          </w:rPr>
          <w:t>图</w:t>
        </w:r>
        <w:r w:rsidRPr="00D62216">
          <w:rPr>
            <w:rStyle w:val="a5"/>
            <w:noProof/>
            <w:rPrChange w:id="1546" w:author="凡 张" w:date="2019-05-26T07:05:00Z">
              <w:rPr>
                <w:rStyle w:val="a5"/>
                <w:noProof/>
              </w:rPr>
            </w:rPrChange>
          </w:rPr>
          <w:t>(a)</w:t>
        </w:r>
        <w:r w:rsidRPr="00D62216">
          <w:rPr>
            <w:rStyle w:val="a5"/>
            <w:noProof/>
            <w:rPrChange w:id="1547" w:author="凡 张" w:date="2019-05-26T07:05:00Z">
              <w:rPr>
                <w:rStyle w:val="a5"/>
                <w:noProof/>
              </w:rPr>
            </w:rPrChange>
          </w:rPr>
          <w:t>中系数傅立叶变化后的频谱幅度；</w:t>
        </w:r>
        <w:r w:rsidRPr="00D62216">
          <w:rPr>
            <w:rStyle w:val="a5"/>
            <w:noProof/>
            <w:rPrChange w:id="1548" w:author="凡 张" w:date="2019-05-26T07:05:00Z">
              <w:rPr>
                <w:rStyle w:val="a5"/>
                <w:noProof/>
              </w:rPr>
            </w:rPrChange>
          </w:rPr>
          <w:t>(d)</w:t>
        </w:r>
        <w:r w:rsidRPr="00D62216">
          <w:rPr>
            <w:rStyle w:val="a5"/>
            <w:noProof/>
            <w:rPrChange w:id="1549" w:author="凡 张" w:date="2019-05-26T07:05:00Z">
              <w:rPr>
                <w:rStyle w:val="a5"/>
                <w:noProof/>
              </w:rPr>
            </w:rPrChange>
          </w:rPr>
          <w:t>图</w:t>
        </w:r>
        <w:r w:rsidRPr="00D62216">
          <w:rPr>
            <w:rStyle w:val="a5"/>
            <w:noProof/>
            <w:rPrChange w:id="1550" w:author="凡 张" w:date="2019-05-26T07:05:00Z">
              <w:rPr>
                <w:rStyle w:val="a5"/>
                <w:noProof/>
              </w:rPr>
            </w:rPrChange>
          </w:rPr>
          <w:t>(c)</w:t>
        </w:r>
        <w:r w:rsidRPr="00D62216">
          <w:rPr>
            <w:rStyle w:val="a5"/>
            <w:noProof/>
            <w:rPrChange w:id="1551" w:author="凡 张" w:date="2019-05-26T07:05:00Z">
              <w:rPr>
                <w:rStyle w:val="a5"/>
                <w:noProof/>
              </w:rPr>
            </w:rPrChange>
          </w:rPr>
          <w:t>中频谱经过高斯低通滤波后的频谱幅度</w:t>
        </w:r>
        <w:r w:rsidRPr="00D62216">
          <w:rPr>
            <w:noProof/>
            <w:webHidden/>
            <w:rPrChange w:id="1552" w:author="凡 张" w:date="2019-05-26T07:05:00Z">
              <w:rPr>
                <w:noProof/>
                <w:webHidden/>
              </w:rPr>
            </w:rPrChange>
          </w:rPr>
          <w:tab/>
        </w:r>
        <w:r w:rsidRPr="00D62216">
          <w:rPr>
            <w:noProof/>
            <w:webHidden/>
            <w:rPrChange w:id="1553" w:author="凡 张" w:date="2019-05-26T07:05:00Z">
              <w:rPr>
                <w:noProof/>
                <w:webHidden/>
              </w:rPr>
            </w:rPrChange>
          </w:rPr>
          <w:fldChar w:fldCharType="begin"/>
        </w:r>
        <w:r w:rsidRPr="00D62216">
          <w:rPr>
            <w:noProof/>
            <w:webHidden/>
            <w:rPrChange w:id="1554" w:author="凡 张" w:date="2019-05-26T07:05:00Z">
              <w:rPr>
                <w:noProof/>
                <w:webHidden/>
              </w:rPr>
            </w:rPrChange>
          </w:rPr>
          <w:instrText xml:space="preserve"> PAGEREF _Toc9746633 \h </w:instrText>
        </w:r>
        <w:r w:rsidRPr="00D62216">
          <w:rPr>
            <w:noProof/>
            <w:webHidden/>
            <w:rPrChange w:id="1555" w:author="凡 张" w:date="2019-05-26T07:05:00Z">
              <w:rPr>
                <w:noProof/>
                <w:webHidden/>
              </w:rPr>
            </w:rPrChange>
          </w:rPr>
        </w:r>
      </w:ins>
      <w:r w:rsidRPr="00D62216">
        <w:rPr>
          <w:noProof/>
          <w:webHidden/>
          <w:rPrChange w:id="1556" w:author="凡 张" w:date="2019-05-26T07:05:00Z">
            <w:rPr>
              <w:noProof/>
              <w:webHidden/>
            </w:rPr>
          </w:rPrChange>
        </w:rPr>
        <w:fldChar w:fldCharType="separate"/>
      </w:r>
      <w:ins w:id="1557" w:author="凡 张" w:date="2019-05-26T07:03:00Z">
        <w:r w:rsidRPr="00D62216">
          <w:rPr>
            <w:noProof/>
            <w:webHidden/>
            <w:rPrChange w:id="1558" w:author="凡 张" w:date="2019-05-26T07:05:00Z">
              <w:rPr>
                <w:noProof/>
                <w:webHidden/>
              </w:rPr>
            </w:rPrChange>
          </w:rPr>
          <w:t>24</w:t>
        </w:r>
        <w:r w:rsidRPr="00D62216">
          <w:rPr>
            <w:noProof/>
            <w:webHidden/>
            <w:rPrChange w:id="1559" w:author="凡 张" w:date="2019-05-26T07:05:00Z">
              <w:rPr>
                <w:noProof/>
                <w:webHidden/>
              </w:rPr>
            </w:rPrChange>
          </w:rPr>
          <w:fldChar w:fldCharType="end"/>
        </w:r>
        <w:r w:rsidRPr="00D62216">
          <w:rPr>
            <w:rStyle w:val="a5"/>
            <w:noProof/>
            <w:rPrChange w:id="1560" w:author="凡 张" w:date="2019-05-26T07:05:00Z">
              <w:rPr>
                <w:rStyle w:val="a5"/>
                <w:noProof/>
              </w:rPr>
            </w:rPrChange>
          </w:rPr>
          <w:fldChar w:fldCharType="end"/>
        </w:r>
      </w:ins>
    </w:p>
    <w:p w:rsidR="0009571F" w:rsidRPr="00D62216" w:rsidRDefault="0009571F">
      <w:pPr>
        <w:pStyle w:val="af3"/>
        <w:tabs>
          <w:tab w:val="right" w:leader="dot" w:pos="8494"/>
        </w:tabs>
        <w:rPr>
          <w:ins w:id="1561" w:author="凡 张" w:date="2019-05-26T07:03:00Z"/>
          <w:rFonts w:eastAsiaTheme="minorEastAsia"/>
          <w:noProof/>
          <w:sz w:val="21"/>
          <w:szCs w:val="22"/>
          <w:rPrChange w:id="1562" w:author="凡 张" w:date="2019-05-26T07:05:00Z">
            <w:rPr>
              <w:ins w:id="1563" w:author="凡 张" w:date="2019-05-26T07:03:00Z"/>
              <w:rFonts w:asciiTheme="minorHAnsi" w:eastAsiaTheme="minorEastAsia" w:hAnsiTheme="minorHAnsi" w:cstheme="minorBidi"/>
              <w:noProof/>
              <w:sz w:val="21"/>
              <w:szCs w:val="22"/>
            </w:rPr>
          </w:rPrChange>
        </w:rPr>
      </w:pPr>
      <w:ins w:id="1564" w:author="凡 张" w:date="2019-05-26T07:03:00Z">
        <w:r w:rsidRPr="00D62216">
          <w:rPr>
            <w:rStyle w:val="a5"/>
            <w:noProof/>
            <w:rPrChange w:id="1565" w:author="凡 张" w:date="2019-05-26T07:05:00Z">
              <w:rPr>
                <w:rStyle w:val="a5"/>
                <w:noProof/>
              </w:rPr>
            </w:rPrChange>
          </w:rPr>
          <w:fldChar w:fldCharType="begin"/>
        </w:r>
        <w:r w:rsidRPr="00D62216">
          <w:rPr>
            <w:rStyle w:val="a5"/>
            <w:noProof/>
            <w:rPrChange w:id="1566" w:author="凡 张" w:date="2019-05-26T07:05:00Z">
              <w:rPr>
                <w:rStyle w:val="a5"/>
                <w:noProof/>
              </w:rPr>
            </w:rPrChange>
          </w:rPr>
          <w:instrText xml:space="preserve"> </w:instrText>
        </w:r>
        <w:r w:rsidRPr="00D62216">
          <w:rPr>
            <w:noProof/>
            <w:rPrChange w:id="1567" w:author="凡 张" w:date="2019-05-26T07:05:00Z">
              <w:rPr>
                <w:noProof/>
              </w:rPr>
            </w:rPrChange>
          </w:rPr>
          <w:instrText>HYPERLINK "I:\\Undergraduate-Thesis\\Thesis-4.docx" \l "_Toc9746634"</w:instrText>
        </w:r>
        <w:r w:rsidRPr="00D62216">
          <w:rPr>
            <w:rStyle w:val="a5"/>
            <w:noProof/>
            <w:rPrChange w:id="1568" w:author="凡 张" w:date="2019-05-26T07:05:00Z">
              <w:rPr>
                <w:rStyle w:val="a5"/>
                <w:noProof/>
              </w:rPr>
            </w:rPrChange>
          </w:rPr>
          <w:instrText xml:space="preserve"> </w:instrText>
        </w:r>
        <w:r w:rsidRPr="00D62216">
          <w:rPr>
            <w:rStyle w:val="a5"/>
            <w:noProof/>
            <w:rPrChange w:id="1569" w:author="凡 张" w:date="2019-05-26T07:05:00Z">
              <w:rPr>
                <w:rStyle w:val="a5"/>
                <w:noProof/>
              </w:rPr>
            </w:rPrChange>
          </w:rPr>
        </w:r>
        <w:r w:rsidRPr="00D62216">
          <w:rPr>
            <w:rStyle w:val="a5"/>
            <w:noProof/>
            <w:rPrChange w:id="1570" w:author="凡 张" w:date="2019-05-26T07:05:00Z">
              <w:rPr>
                <w:rStyle w:val="a5"/>
                <w:noProof/>
              </w:rPr>
            </w:rPrChange>
          </w:rPr>
          <w:fldChar w:fldCharType="separate"/>
        </w:r>
        <w:r w:rsidRPr="00D62216">
          <w:rPr>
            <w:rStyle w:val="a5"/>
            <w:noProof/>
            <w:rPrChange w:id="1571" w:author="凡 张" w:date="2019-05-26T07:05:00Z">
              <w:rPr>
                <w:rStyle w:val="a5"/>
                <w:noProof/>
              </w:rPr>
            </w:rPrChange>
          </w:rPr>
          <w:t>图</w:t>
        </w:r>
        <w:r w:rsidRPr="00D62216">
          <w:rPr>
            <w:rStyle w:val="a5"/>
            <w:noProof/>
            <w:rPrChange w:id="1572" w:author="凡 张" w:date="2019-05-26T07:05:00Z">
              <w:rPr>
                <w:rStyle w:val="a5"/>
                <w:noProof/>
              </w:rPr>
            </w:rPrChange>
          </w:rPr>
          <w:t xml:space="preserve">16 </w:t>
        </w:r>
        <w:r w:rsidRPr="00D62216">
          <w:rPr>
            <w:rStyle w:val="a5"/>
            <w:noProof/>
            <w:rPrChange w:id="1573" w:author="凡 张" w:date="2019-05-26T07:05:00Z">
              <w:rPr>
                <w:rStyle w:val="a5"/>
                <w:noProof/>
              </w:rPr>
            </w:rPrChange>
          </w:rPr>
          <w:t>经平稳小波傅立叶滤波后的强度分布图</w:t>
        </w:r>
        <w:r w:rsidRPr="00D62216">
          <w:rPr>
            <w:noProof/>
            <w:webHidden/>
            <w:rPrChange w:id="1574" w:author="凡 张" w:date="2019-05-26T07:05:00Z">
              <w:rPr>
                <w:noProof/>
                <w:webHidden/>
              </w:rPr>
            </w:rPrChange>
          </w:rPr>
          <w:tab/>
        </w:r>
        <w:r w:rsidRPr="00D62216">
          <w:rPr>
            <w:noProof/>
            <w:webHidden/>
            <w:rPrChange w:id="1575" w:author="凡 张" w:date="2019-05-26T07:05:00Z">
              <w:rPr>
                <w:noProof/>
                <w:webHidden/>
              </w:rPr>
            </w:rPrChange>
          </w:rPr>
          <w:fldChar w:fldCharType="begin"/>
        </w:r>
        <w:r w:rsidRPr="00D62216">
          <w:rPr>
            <w:noProof/>
            <w:webHidden/>
            <w:rPrChange w:id="1576" w:author="凡 张" w:date="2019-05-26T07:05:00Z">
              <w:rPr>
                <w:noProof/>
                <w:webHidden/>
              </w:rPr>
            </w:rPrChange>
          </w:rPr>
          <w:instrText xml:space="preserve"> PAGEREF _Toc9746634 \h </w:instrText>
        </w:r>
        <w:r w:rsidRPr="00D62216">
          <w:rPr>
            <w:noProof/>
            <w:webHidden/>
            <w:rPrChange w:id="1577" w:author="凡 张" w:date="2019-05-26T07:05:00Z">
              <w:rPr>
                <w:noProof/>
                <w:webHidden/>
              </w:rPr>
            </w:rPrChange>
          </w:rPr>
        </w:r>
      </w:ins>
      <w:r w:rsidRPr="00D62216">
        <w:rPr>
          <w:noProof/>
          <w:webHidden/>
          <w:rPrChange w:id="1578" w:author="凡 张" w:date="2019-05-26T07:05:00Z">
            <w:rPr>
              <w:noProof/>
              <w:webHidden/>
            </w:rPr>
          </w:rPrChange>
        </w:rPr>
        <w:fldChar w:fldCharType="separate"/>
      </w:r>
      <w:ins w:id="1579" w:author="凡 张" w:date="2019-05-26T07:03:00Z">
        <w:r w:rsidRPr="00D62216">
          <w:rPr>
            <w:noProof/>
            <w:webHidden/>
            <w:rPrChange w:id="1580" w:author="凡 张" w:date="2019-05-26T07:05:00Z">
              <w:rPr>
                <w:noProof/>
                <w:webHidden/>
              </w:rPr>
            </w:rPrChange>
          </w:rPr>
          <w:t>25</w:t>
        </w:r>
        <w:r w:rsidRPr="00D62216">
          <w:rPr>
            <w:noProof/>
            <w:webHidden/>
            <w:rPrChange w:id="1581" w:author="凡 张" w:date="2019-05-26T07:05:00Z">
              <w:rPr>
                <w:noProof/>
                <w:webHidden/>
              </w:rPr>
            </w:rPrChange>
          </w:rPr>
          <w:fldChar w:fldCharType="end"/>
        </w:r>
        <w:r w:rsidRPr="00D62216">
          <w:rPr>
            <w:rStyle w:val="a5"/>
            <w:noProof/>
            <w:rPrChange w:id="1582" w:author="凡 张" w:date="2019-05-26T07:05:00Z">
              <w:rPr>
                <w:rStyle w:val="a5"/>
                <w:noProof/>
              </w:rPr>
            </w:rPrChange>
          </w:rPr>
          <w:fldChar w:fldCharType="end"/>
        </w:r>
      </w:ins>
    </w:p>
    <w:p w:rsidR="0009571F" w:rsidRPr="00D62216" w:rsidRDefault="0009571F">
      <w:pPr>
        <w:pStyle w:val="af3"/>
        <w:tabs>
          <w:tab w:val="right" w:leader="dot" w:pos="8494"/>
        </w:tabs>
        <w:rPr>
          <w:ins w:id="1583" w:author="凡 张" w:date="2019-05-26T07:03:00Z"/>
          <w:rFonts w:eastAsiaTheme="minorEastAsia"/>
          <w:noProof/>
          <w:sz w:val="21"/>
          <w:szCs w:val="22"/>
          <w:rPrChange w:id="1584" w:author="凡 张" w:date="2019-05-26T07:05:00Z">
            <w:rPr>
              <w:ins w:id="1585" w:author="凡 张" w:date="2019-05-26T07:03:00Z"/>
              <w:rFonts w:asciiTheme="minorHAnsi" w:eastAsiaTheme="minorEastAsia" w:hAnsiTheme="minorHAnsi" w:cstheme="minorBidi"/>
              <w:noProof/>
              <w:sz w:val="21"/>
              <w:szCs w:val="22"/>
            </w:rPr>
          </w:rPrChange>
        </w:rPr>
      </w:pPr>
      <w:ins w:id="1586" w:author="凡 张" w:date="2019-05-26T07:03:00Z">
        <w:r w:rsidRPr="00D62216">
          <w:rPr>
            <w:rStyle w:val="a5"/>
            <w:noProof/>
            <w:rPrChange w:id="1587" w:author="凡 张" w:date="2019-05-26T07:05:00Z">
              <w:rPr>
                <w:rStyle w:val="a5"/>
                <w:noProof/>
              </w:rPr>
            </w:rPrChange>
          </w:rPr>
          <w:fldChar w:fldCharType="begin"/>
        </w:r>
        <w:r w:rsidRPr="00D62216">
          <w:rPr>
            <w:rStyle w:val="a5"/>
            <w:noProof/>
            <w:rPrChange w:id="1588" w:author="凡 张" w:date="2019-05-26T07:05:00Z">
              <w:rPr>
                <w:rStyle w:val="a5"/>
                <w:noProof/>
              </w:rPr>
            </w:rPrChange>
          </w:rPr>
          <w:instrText xml:space="preserve"> </w:instrText>
        </w:r>
        <w:r w:rsidRPr="00D62216">
          <w:rPr>
            <w:noProof/>
            <w:rPrChange w:id="1589" w:author="凡 张" w:date="2019-05-26T07:05:00Z">
              <w:rPr>
                <w:noProof/>
              </w:rPr>
            </w:rPrChange>
          </w:rPr>
          <w:instrText>HYPERLINK "I:\\Undergraduate-Thesis\\Thesis-4.docx" \l "_Toc9746635"</w:instrText>
        </w:r>
        <w:r w:rsidRPr="00D62216">
          <w:rPr>
            <w:rStyle w:val="a5"/>
            <w:noProof/>
            <w:rPrChange w:id="1590" w:author="凡 张" w:date="2019-05-26T07:05:00Z">
              <w:rPr>
                <w:rStyle w:val="a5"/>
                <w:noProof/>
              </w:rPr>
            </w:rPrChange>
          </w:rPr>
          <w:instrText xml:space="preserve"> </w:instrText>
        </w:r>
        <w:r w:rsidRPr="00D62216">
          <w:rPr>
            <w:rStyle w:val="a5"/>
            <w:noProof/>
            <w:rPrChange w:id="1591" w:author="凡 张" w:date="2019-05-26T07:05:00Z">
              <w:rPr>
                <w:rStyle w:val="a5"/>
                <w:noProof/>
              </w:rPr>
            </w:rPrChange>
          </w:rPr>
        </w:r>
        <w:r w:rsidRPr="00D62216">
          <w:rPr>
            <w:rStyle w:val="a5"/>
            <w:noProof/>
            <w:rPrChange w:id="1592" w:author="凡 张" w:date="2019-05-26T07:05:00Z">
              <w:rPr>
                <w:rStyle w:val="a5"/>
                <w:noProof/>
              </w:rPr>
            </w:rPrChange>
          </w:rPr>
          <w:fldChar w:fldCharType="separate"/>
        </w:r>
        <w:r w:rsidRPr="00D62216">
          <w:rPr>
            <w:rStyle w:val="a5"/>
            <w:noProof/>
            <w:rPrChange w:id="1593" w:author="凡 张" w:date="2019-05-26T07:05:00Z">
              <w:rPr>
                <w:rStyle w:val="a5"/>
                <w:noProof/>
              </w:rPr>
            </w:rPrChange>
          </w:rPr>
          <w:t>图</w:t>
        </w:r>
        <w:r w:rsidRPr="00D62216">
          <w:rPr>
            <w:rStyle w:val="a5"/>
            <w:noProof/>
            <w:rPrChange w:id="1594" w:author="凡 张" w:date="2019-05-26T07:05:00Z">
              <w:rPr>
                <w:rStyle w:val="a5"/>
                <w:noProof/>
              </w:rPr>
            </w:rPrChange>
          </w:rPr>
          <w:t xml:space="preserve">17 </w:t>
        </w:r>
        <w:r w:rsidRPr="00D62216">
          <w:rPr>
            <w:rStyle w:val="a5"/>
            <w:noProof/>
            <w:rPrChange w:id="1595" w:author="凡 张" w:date="2019-05-26T07:05:00Z">
              <w:rPr>
                <w:rStyle w:val="a5"/>
                <w:noProof/>
              </w:rPr>
            </w:rPrChange>
          </w:rPr>
          <w:t>滤波参数优化</w:t>
        </w:r>
        <w:r w:rsidRPr="00D62216">
          <w:rPr>
            <w:rStyle w:val="a5"/>
            <w:noProof/>
            <w:rPrChange w:id="1596" w:author="凡 张" w:date="2019-05-26T07:05:00Z">
              <w:rPr>
                <w:rStyle w:val="a5"/>
                <w:noProof/>
              </w:rPr>
            </w:rPrChange>
          </w:rPr>
          <w:t xml:space="preserve">, </w:t>
        </w:r>
        <w:r w:rsidRPr="00D62216">
          <w:rPr>
            <w:rStyle w:val="a5"/>
            <w:noProof/>
            <w:rPrChange w:id="1597" w:author="凡 张" w:date="2019-05-26T07:05:00Z">
              <w:rPr>
                <w:rStyle w:val="a5"/>
                <w:noProof/>
              </w:rPr>
            </w:rPrChange>
          </w:rPr>
          <w:t>除特殊表明，参数为分解层数</w:t>
        </w:r>
        <w:r w:rsidRPr="00D62216">
          <w:rPr>
            <w:rStyle w:val="a5"/>
            <w:noProof/>
            <w:rPrChange w:id="1598" w:author="凡 张" w:date="2019-05-26T07:05:00Z">
              <w:rPr>
                <w:rStyle w:val="a5"/>
                <w:noProof/>
              </w:rPr>
            </w:rPrChange>
          </w:rPr>
          <w:t>3</w:t>
        </w:r>
        <w:r w:rsidRPr="00D62216">
          <w:rPr>
            <w:rStyle w:val="a5"/>
            <w:noProof/>
            <w:rPrChange w:id="1599" w:author="凡 张" w:date="2019-05-26T07:05:00Z">
              <w:rPr>
                <w:rStyle w:val="a5"/>
                <w:noProof/>
              </w:rPr>
            </w:rPrChange>
          </w:rPr>
          <w:t>，小波函数为</w:t>
        </w:r>
        <w:r w:rsidRPr="00D62216">
          <w:rPr>
            <w:rStyle w:val="a5"/>
            <w:noProof/>
            <w:rPrChange w:id="1600" w:author="凡 张" w:date="2019-05-26T07:05:00Z">
              <w:rPr>
                <w:rStyle w:val="a5"/>
                <w:noProof/>
              </w:rPr>
            </w:rPrChange>
          </w:rPr>
          <w:t>db5</w:t>
        </w:r>
        <w:r w:rsidRPr="00D62216">
          <w:rPr>
            <w:rStyle w:val="a5"/>
            <w:noProof/>
            <w:rPrChange w:id="1601" w:author="凡 张" w:date="2019-05-26T07:05:00Z">
              <w:rPr>
                <w:rStyle w:val="a5"/>
                <w:noProof/>
              </w:rPr>
            </w:rPrChange>
          </w:rPr>
          <w:t>，高斯低通滤波器标准差为</w:t>
        </w:r>
        <w:r w:rsidRPr="00D62216">
          <w:rPr>
            <w:rStyle w:val="a5"/>
            <w:noProof/>
            <w:rPrChange w:id="1602" w:author="凡 张" w:date="2019-05-26T07:05:00Z">
              <w:rPr>
                <w:rStyle w:val="a5"/>
                <w:noProof/>
              </w:rPr>
            </w:rPrChange>
          </w:rPr>
          <w:t>10</w:t>
        </w:r>
        <w:r w:rsidRPr="00D62216">
          <w:rPr>
            <w:rStyle w:val="a5"/>
            <w:noProof/>
            <w:rPrChange w:id="1603" w:author="凡 张" w:date="2019-05-26T07:05:00Z">
              <w:rPr>
                <w:rStyle w:val="a5"/>
                <w:noProof/>
              </w:rPr>
            </w:rPrChange>
          </w:rPr>
          <w:t>：</w:t>
        </w:r>
        <w:r w:rsidRPr="00D62216">
          <w:rPr>
            <w:rStyle w:val="a5"/>
            <w:noProof/>
            <w:rPrChange w:id="1604" w:author="凡 张" w:date="2019-05-26T07:05:00Z">
              <w:rPr>
                <w:rStyle w:val="a5"/>
                <w:noProof/>
              </w:rPr>
            </w:rPrChange>
          </w:rPr>
          <w:t>(a)</w:t>
        </w:r>
        <w:r w:rsidRPr="00D62216">
          <w:rPr>
            <w:rStyle w:val="a5"/>
            <w:noProof/>
            <w:rPrChange w:id="1605" w:author="凡 张" w:date="2019-05-26T07:05:00Z">
              <w:rPr>
                <w:rStyle w:val="a5"/>
                <w:noProof/>
              </w:rPr>
            </w:rPrChange>
          </w:rPr>
          <w:t>分解层数为</w:t>
        </w:r>
        <w:r w:rsidRPr="00D62216">
          <w:rPr>
            <w:rStyle w:val="a5"/>
            <w:noProof/>
            <w:rPrChange w:id="1606" w:author="凡 张" w:date="2019-05-26T07:05:00Z">
              <w:rPr>
                <w:rStyle w:val="a5"/>
                <w:noProof/>
              </w:rPr>
            </w:rPrChange>
          </w:rPr>
          <w:t>2</w:t>
        </w:r>
        <w:r w:rsidRPr="00D62216">
          <w:rPr>
            <w:rStyle w:val="a5"/>
            <w:noProof/>
            <w:rPrChange w:id="1607" w:author="凡 张" w:date="2019-05-26T07:05:00Z">
              <w:rPr>
                <w:rStyle w:val="a5"/>
                <w:noProof/>
              </w:rPr>
            </w:rPrChange>
          </w:rPr>
          <w:t>，仍有高频噪声；</w:t>
        </w:r>
        <w:r w:rsidRPr="00D62216">
          <w:rPr>
            <w:rStyle w:val="a5"/>
            <w:noProof/>
            <w:rPrChange w:id="1608" w:author="凡 张" w:date="2019-05-26T07:05:00Z">
              <w:rPr>
                <w:rStyle w:val="a5"/>
                <w:noProof/>
              </w:rPr>
            </w:rPrChange>
          </w:rPr>
          <w:t>(b)</w:t>
        </w:r>
        <w:r w:rsidRPr="00D62216">
          <w:rPr>
            <w:rStyle w:val="a5"/>
            <w:noProof/>
            <w:rPrChange w:id="1609" w:author="凡 张" w:date="2019-05-26T07:05:00Z">
              <w:rPr>
                <w:rStyle w:val="a5"/>
                <w:noProof/>
              </w:rPr>
            </w:rPrChange>
          </w:rPr>
          <w:t>分解层数为</w:t>
        </w:r>
        <w:r w:rsidRPr="00D62216">
          <w:rPr>
            <w:rStyle w:val="a5"/>
            <w:noProof/>
            <w:rPrChange w:id="1610" w:author="凡 张" w:date="2019-05-26T07:05:00Z">
              <w:rPr>
                <w:rStyle w:val="a5"/>
                <w:noProof/>
              </w:rPr>
            </w:rPrChange>
          </w:rPr>
          <w:t>5</w:t>
        </w:r>
        <w:r w:rsidRPr="00D62216">
          <w:rPr>
            <w:rStyle w:val="a5"/>
            <w:noProof/>
            <w:rPrChange w:id="1611" w:author="凡 张" w:date="2019-05-26T07:05:00Z">
              <w:rPr>
                <w:rStyle w:val="a5"/>
                <w:noProof/>
              </w:rPr>
            </w:rPrChange>
          </w:rPr>
          <w:t>，细节模糊；</w:t>
        </w:r>
        <w:r w:rsidRPr="00D62216">
          <w:rPr>
            <w:rStyle w:val="a5"/>
            <w:noProof/>
            <w:rPrChange w:id="1612" w:author="凡 张" w:date="2019-05-26T07:05:00Z">
              <w:rPr>
                <w:rStyle w:val="a5"/>
                <w:noProof/>
              </w:rPr>
            </w:rPrChange>
          </w:rPr>
          <w:t>(c)</w:t>
        </w:r>
        <w:r w:rsidRPr="00D62216">
          <w:rPr>
            <w:rStyle w:val="a5"/>
            <w:noProof/>
            <w:rPrChange w:id="1613" w:author="凡 张" w:date="2019-05-26T07:05:00Z">
              <w:rPr>
                <w:rStyle w:val="a5"/>
                <w:noProof/>
              </w:rPr>
            </w:rPrChange>
          </w:rPr>
          <w:t>标准差为</w:t>
        </w:r>
        <w:r w:rsidRPr="00D62216">
          <w:rPr>
            <w:rStyle w:val="a5"/>
            <w:noProof/>
            <w:rPrChange w:id="1614" w:author="凡 张" w:date="2019-05-26T07:05:00Z">
              <w:rPr>
                <w:rStyle w:val="a5"/>
                <w:noProof/>
              </w:rPr>
            </w:rPrChange>
          </w:rPr>
          <w:t>1000</w:t>
        </w:r>
        <w:r w:rsidRPr="00D62216">
          <w:rPr>
            <w:rStyle w:val="a5"/>
            <w:noProof/>
            <w:rPrChange w:id="1615" w:author="凡 张" w:date="2019-05-26T07:05:00Z">
              <w:rPr>
                <w:rStyle w:val="a5"/>
                <w:noProof/>
              </w:rPr>
            </w:rPrChange>
          </w:rPr>
          <w:t>，物体边缘变形；</w:t>
        </w:r>
        <w:r w:rsidRPr="00D62216">
          <w:rPr>
            <w:rStyle w:val="a5"/>
            <w:noProof/>
            <w:rPrChange w:id="1616" w:author="凡 张" w:date="2019-05-26T07:05:00Z">
              <w:rPr>
                <w:rStyle w:val="a5"/>
                <w:noProof/>
              </w:rPr>
            </w:rPrChange>
          </w:rPr>
          <w:t>(d)</w:t>
        </w:r>
        <w:r w:rsidRPr="00D62216">
          <w:rPr>
            <w:rStyle w:val="a5"/>
            <w:noProof/>
            <w:rPrChange w:id="1617" w:author="凡 张" w:date="2019-05-26T07:05:00Z">
              <w:rPr>
                <w:rStyle w:val="a5"/>
                <w:noProof/>
              </w:rPr>
            </w:rPrChange>
          </w:rPr>
          <w:t>标准差为</w:t>
        </w:r>
        <w:r w:rsidRPr="00D62216">
          <w:rPr>
            <w:rStyle w:val="a5"/>
            <w:noProof/>
            <w:rPrChange w:id="1618" w:author="凡 张" w:date="2019-05-26T07:05:00Z">
              <w:rPr>
                <w:rStyle w:val="a5"/>
                <w:noProof/>
              </w:rPr>
            </w:rPrChange>
          </w:rPr>
          <w:t>1000</w:t>
        </w:r>
        <w:r w:rsidRPr="00D62216">
          <w:rPr>
            <w:rStyle w:val="a5"/>
            <w:noProof/>
            <w:rPrChange w:id="1619" w:author="凡 张" w:date="2019-05-26T07:05:00Z">
              <w:rPr>
                <w:rStyle w:val="a5"/>
                <w:noProof/>
              </w:rPr>
            </w:rPrChange>
          </w:rPr>
          <w:t>，物体边缘变形；</w:t>
        </w:r>
        <w:r w:rsidRPr="00D62216">
          <w:rPr>
            <w:rStyle w:val="a5"/>
            <w:noProof/>
            <w:rPrChange w:id="1620" w:author="凡 张" w:date="2019-05-26T07:05:00Z">
              <w:rPr>
                <w:rStyle w:val="a5"/>
                <w:noProof/>
              </w:rPr>
            </w:rPrChange>
          </w:rPr>
          <w:t>(e)</w:t>
        </w:r>
        <w:r w:rsidRPr="00D62216">
          <w:rPr>
            <w:rStyle w:val="a5"/>
            <w:noProof/>
            <w:rPrChange w:id="1621" w:author="凡 张" w:date="2019-05-26T07:05:00Z">
              <w:rPr>
                <w:rStyle w:val="a5"/>
                <w:noProof/>
              </w:rPr>
            </w:rPrChange>
          </w:rPr>
          <w:t>小波函数为</w:t>
        </w:r>
        <w:r w:rsidRPr="00D62216">
          <w:rPr>
            <w:rStyle w:val="a5"/>
            <w:noProof/>
            <w:rPrChange w:id="1622" w:author="凡 张" w:date="2019-05-26T07:05:00Z">
              <w:rPr>
                <w:rStyle w:val="a5"/>
                <w:noProof/>
              </w:rPr>
            </w:rPrChange>
          </w:rPr>
          <w:t>db1</w:t>
        </w:r>
        <w:r w:rsidRPr="00D62216">
          <w:rPr>
            <w:rStyle w:val="a5"/>
            <w:noProof/>
            <w:rPrChange w:id="1623" w:author="凡 张" w:date="2019-05-26T07:05:00Z">
              <w:rPr>
                <w:rStyle w:val="a5"/>
                <w:noProof/>
              </w:rPr>
            </w:rPrChange>
          </w:rPr>
          <w:t>，保留了大量高频条纹；</w:t>
        </w:r>
        <w:r w:rsidRPr="00D62216">
          <w:rPr>
            <w:rStyle w:val="a5"/>
            <w:noProof/>
            <w:rPrChange w:id="1624" w:author="凡 张" w:date="2019-05-26T07:05:00Z">
              <w:rPr>
                <w:rStyle w:val="a5"/>
                <w:noProof/>
              </w:rPr>
            </w:rPrChange>
          </w:rPr>
          <w:t>(f)</w:t>
        </w:r>
        <w:r w:rsidRPr="00D62216">
          <w:rPr>
            <w:rStyle w:val="a5"/>
            <w:noProof/>
            <w:rPrChange w:id="1625" w:author="凡 张" w:date="2019-05-26T07:05:00Z">
              <w:rPr>
                <w:rStyle w:val="a5"/>
                <w:noProof/>
              </w:rPr>
            </w:rPrChange>
          </w:rPr>
          <w:t>小波函数为</w:t>
        </w:r>
        <w:r w:rsidRPr="00D62216">
          <w:rPr>
            <w:rStyle w:val="a5"/>
            <w:noProof/>
            <w:rPrChange w:id="1626" w:author="凡 张" w:date="2019-05-26T07:05:00Z">
              <w:rPr>
                <w:rStyle w:val="a5"/>
                <w:noProof/>
              </w:rPr>
            </w:rPrChange>
          </w:rPr>
          <w:t>db8</w:t>
        </w:r>
        <w:r w:rsidRPr="00D62216">
          <w:rPr>
            <w:rStyle w:val="a5"/>
            <w:noProof/>
            <w:rPrChange w:id="1627" w:author="凡 张" w:date="2019-05-26T07:05:00Z">
              <w:rPr>
                <w:rStyle w:val="a5"/>
                <w:noProof/>
              </w:rPr>
            </w:rPrChange>
          </w:rPr>
          <w:t>，边缘变形</w:t>
        </w:r>
        <w:r w:rsidRPr="00D62216">
          <w:rPr>
            <w:noProof/>
            <w:webHidden/>
            <w:rPrChange w:id="1628" w:author="凡 张" w:date="2019-05-26T07:05:00Z">
              <w:rPr>
                <w:noProof/>
                <w:webHidden/>
              </w:rPr>
            </w:rPrChange>
          </w:rPr>
          <w:tab/>
        </w:r>
        <w:r w:rsidRPr="00D62216">
          <w:rPr>
            <w:noProof/>
            <w:webHidden/>
            <w:rPrChange w:id="1629" w:author="凡 张" w:date="2019-05-26T07:05:00Z">
              <w:rPr>
                <w:noProof/>
                <w:webHidden/>
              </w:rPr>
            </w:rPrChange>
          </w:rPr>
          <w:fldChar w:fldCharType="begin"/>
        </w:r>
        <w:r w:rsidRPr="00D62216">
          <w:rPr>
            <w:noProof/>
            <w:webHidden/>
            <w:rPrChange w:id="1630" w:author="凡 张" w:date="2019-05-26T07:05:00Z">
              <w:rPr>
                <w:noProof/>
                <w:webHidden/>
              </w:rPr>
            </w:rPrChange>
          </w:rPr>
          <w:instrText xml:space="preserve"> PAGEREF _Toc9746635 \h </w:instrText>
        </w:r>
        <w:r w:rsidRPr="00D62216">
          <w:rPr>
            <w:noProof/>
            <w:webHidden/>
            <w:rPrChange w:id="1631" w:author="凡 张" w:date="2019-05-26T07:05:00Z">
              <w:rPr>
                <w:noProof/>
                <w:webHidden/>
              </w:rPr>
            </w:rPrChange>
          </w:rPr>
        </w:r>
      </w:ins>
      <w:r w:rsidRPr="00D62216">
        <w:rPr>
          <w:noProof/>
          <w:webHidden/>
          <w:rPrChange w:id="1632" w:author="凡 张" w:date="2019-05-26T07:05:00Z">
            <w:rPr>
              <w:noProof/>
              <w:webHidden/>
            </w:rPr>
          </w:rPrChange>
        </w:rPr>
        <w:fldChar w:fldCharType="separate"/>
      </w:r>
      <w:ins w:id="1633" w:author="凡 张" w:date="2019-05-26T07:03:00Z">
        <w:r w:rsidRPr="00D62216">
          <w:rPr>
            <w:noProof/>
            <w:webHidden/>
            <w:rPrChange w:id="1634" w:author="凡 张" w:date="2019-05-26T07:05:00Z">
              <w:rPr>
                <w:noProof/>
                <w:webHidden/>
              </w:rPr>
            </w:rPrChange>
          </w:rPr>
          <w:t>26</w:t>
        </w:r>
        <w:r w:rsidRPr="00D62216">
          <w:rPr>
            <w:noProof/>
            <w:webHidden/>
            <w:rPrChange w:id="1635" w:author="凡 张" w:date="2019-05-26T07:05:00Z">
              <w:rPr>
                <w:noProof/>
                <w:webHidden/>
              </w:rPr>
            </w:rPrChange>
          </w:rPr>
          <w:fldChar w:fldCharType="end"/>
        </w:r>
        <w:r w:rsidRPr="00D62216">
          <w:rPr>
            <w:rStyle w:val="a5"/>
            <w:noProof/>
            <w:rPrChange w:id="1636" w:author="凡 张" w:date="2019-05-26T07:05:00Z">
              <w:rPr>
                <w:rStyle w:val="a5"/>
                <w:noProof/>
              </w:rPr>
            </w:rPrChange>
          </w:rPr>
          <w:fldChar w:fldCharType="end"/>
        </w:r>
      </w:ins>
    </w:p>
    <w:p w:rsidR="0009571F" w:rsidRPr="00D62216" w:rsidRDefault="0009571F">
      <w:pPr>
        <w:pStyle w:val="af3"/>
        <w:tabs>
          <w:tab w:val="right" w:leader="dot" w:pos="8494"/>
        </w:tabs>
        <w:rPr>
          <w:ins w:id="1637" w:author="凡 张" w:date="2019-05-26T07:03:00Z"/>
          <w:rFonts w:eastAsiaTheme="minorEastAsia"/>
          <w:noProof/>
          <w:sz w:val="21"/>
          <w:szCs w:val="22"/>
          <w:rPrChange w:id="1638" w:author="凡 张" w:date="2019-05-26T07:05:00Z">
            <w:rPr>
              <w:ins w:id="1639" w:author="凡 张" w:date="2019-05-26T07:03:00Z"/>
              <w:rFonts w:asciiTheme="minorHAnsi" w:eastAsiaTheme="minorEastAsia" w:hAnsiTheme="minorHAnsi" w:cstheme="minorBidi"/>
              <w:noProof/>
              <w:sz w:val="21"/>
              <w:szCs w:val="22"/>
            </w:rPr>
          </w:rPrChange>
        </w:rPr>
      </w:pPr>
      <w:ins w:id="1640" w:author="凡 张" w:date="2019-05-26T07:03:00Z">
        <w:r w:rsidRPr="00D62216">
          <w:rPr>
            <w:rStyle w:val="a5"/>
            <w:noProof/>
            <w:rPrChange w:id="1641" w:author="凡 张" w:date="2019-05-26T07:05:00Z">
              <w:rPr>
                <w:rStyle w:val="a5"/>
                <w:noProof/>
              </w:rPr>
            </w:rPrChange>
          </w:rPr>
          <w:fldChar w:fldCharType="begin"/>
        </w:r>
        <w:r w:rsidRPr="00D62216">
          <w:rPr>
            <w:rStyle w:val="a5"/>
            <w:noProof/>
            <w:rPrChange w:id="1642" w:author="凡 张" w:date="2019-05-26T07:05:00Z">
              <w:rPr>
                <w:rStyle w:val="a5"/>
                <w:noProof/>
              </w:rPr>
            </w:rPrChange>
          </w:rPr>
          <w:instrText xml:space="preserve"> </w:instrText>
        </w:r>
        <w:r w:rsidRPr="00D62216">
          <w:rPr>
            <w:noProof/>
            <w:rPrChange w:id="1643" w:author="凡 张" w:date="2019-05-26T07:05:00Z">
              <w:rPr>
                <w:noProof/>
              </w:rPr>
            </w:rPrChange>
          </w:rPr>
          <w:instrText>HYPERLINK "I:\\Undergraduate-Thesis\\Thesis-4.docx" \l "_Toc9746636"</w:instrText>
        </w:r>
        <w:r w:rsidRPr="00D62216">
          <w:rPr>
            <w:rStyle w:val="a5"/>
            <w:noProof/>
            <w:rPrChange w:id="1644" w:author="凡 张" w:date="2019-05-26T07:05:00Z">
              <w:rPr>
                <w:rStyle w:val="a5"/>
                <w:noProof/>
              </w:rPr>
            </w:rPrChange>
          </w:rPr>
          <w:instrText xml:space="preserve"> </w:instrText>
        </w:r>
        <w:r w:rsidRPr="00D62216">
          <w:rPr>
            <w:rStyle w:val="a5"/>
            <w:noProof/>
            <w:rPrChange w:id="1645" w:author="凡 张" w:date="2019-05-26T07:05:00Z">
              <w:rPr>
                <w:rStyle w:val="a5"/>
                <w:noProof/>
              </w:rPr>
            </w:rPrChange>
          </w:rPr>
        </w:r>
        <w:r w:rsidRPr="00D62216">
          <w:rPr>
            <w:rStyle w:val="a5"/>
            <w:noProof/>
            <w:rPrChange w:id="1646" w:author="凡 张" w:date="2019-05-26T07:05:00Z">
              <w:rPr>
                <w:rStyle w:val="a5"/>
                <w:noProof/>
              </w:rPr>
            </w:rPrChange>
          </w:rPr>
          <w:fldChar w:fldCharType="separate"/>
        </w:r>
        <w:r w:rsidRPr="00D62216">
          <w:rPr>
            <w:rStyle w:val="a5"/>
            <w:noProof/>
            <w:rPrChange w:id="1647" w:author="凡 张" w:date="2019-05-26T07:05:00Z">
              <w:rPr>
                <w:rStyle w:val="a5"/>
                <w:noProof/>
              </w:rPr>
            </w:rPrChange>
          </w:rPr>
          <w:t>图</w:t>
        </w:r>
        <w:r w:rsidRPr="00D62216">
          <w:rPr>
            <w:rStyle w:val="a5"/>
            <w:noProof/>
            <w:rPrChange w:id="1648" w:author="凡 张" w:date="2019-05-26T07:05:00Z">
              <w:rPr>
                <w:rStyle w:val="a5"/>
                <w:noProof/>
              </w:rPr>
            </w:rPrChange>
          </w:rPr>
          <w:t xml:space="preserve">18 </w:t>
        </w:r>
        <w:r w:rsidRPr="00D62216">
          <w:rPr>
            <w:rStyle w:val="a5"/>
            <w:noProof/>
            <w:rPrChange w:id="1649" w:author="凡 张" w:date="2019-05-26T07:05:00Z">
              <w:rPr>
                <w:rStyle w:val="a5"/>
                <w:noProof/>
              </w:rPr>
            </w:rPrChange>
          </w:rPr>
          <w:t>滤波后的莫尔图样</w:t>
        </w:r>
        <w:r w:rsidRPr="00D62216">
          <w:rPr>
            <w:noProof/>
            <w:webHidden/>
            <w:rPrChange w:id="1650" w:author="凡 张" w:date="2019-05-26T07:05:00Z">
              <w:rPr>
                <w:noProof/>
                <w:webHidden/>
              </w:rPr>
            </w:rPrChange>
          </w:rPr>
          <w:tab/>
        </w:r>
        <w:r w:rsidRPr="00D62216">
          <w:rPr>
            <w:noProof/>
            <w:webHidden/>
            <w:rPrChange w:id="1651" w:author="凡 张" w:date="2019-05-26T07:05:00Z">
              <w:rPr>
                <w:noProof/>
                <w:webHidden/>
              </w:rPr>
            </w:rPrChange>
          </w:rPr>
          <w:fldChar w:fldCharType="begin"/>
        </w:r>
        <w:r w:rsidRPr="00D62216">
          <w:rPr>
            <w:noProof/>
            <w:webHidden/>
            <w:rPrChange w:id="1652" w:author="凡 张" w:date="2019-05-26T07:05:00Z">
              <w:rPr>
                <w:noProof/>
                <w:webHidden/>
              </w:rPr>
            </w:rPrChange>
          </w:rPr>
          <w:instrText xml:space="preserve"> PAGEREF _Toc9746636 \h </w:instrText>
        </w:r>
        <w:r w:rsidRPr="00D62216">
          <w:rPr>
            <w:noProof/>
            <w:webHidden/>
            <w:rPrChange w:id="1653" w:author="凡 张" w:date="2019-05-26T07:05:00Z">
              <w:rPr>
                <w:noProof/>
                <w:webHidden/>
              </w:rPr>
            </w:rPrChange>
          </w:rPr>
        </w:r>
      </w:ins>
      <w:r w:rsidRPr="00D62216">
        <w:rPr>
          <w:noProof/>
          <w:webHidden/>
          <w:rPrChange w:id="1654" w:author="凡 张" w:date="2019-05-26T07:05:00Z">
            <w:rPr>
              <w:noProof/>
              <w:webHidden/>
            </w:rPr>
          </w:rPrChange>
        </w:rPr>
        <w:fldChar w:fldCharType="separate"/>
      </w:r>
      <w:ins w:id="1655" w:author="凡 张" w:date="2019-05-26T07:03:00Z">
        <w:r w:rsidRPr="00D62216">
          <w:rPr>
            <w:noProof/>
            <w:webHidden/>
            <w:rPrChange w:id="1656" w:author="凡 张" w:date="2019-05-26T07:05:00Z">
              <w:rPr>
                <w:noProof/>
                <w:webHidden/>
              </w:rPr>
            </w:rPrChange>
          </w:rPr>
          <w:t>27</w:t>
        </w:r>
        <w:r w:rsidRPr="00D62216">
          <w:rPr>
            <w:noProof/>
            <w:webHidden/>
            <w:rPrChange w:id="1657" w:author="凡 张" w:date="2019-05-26T07:05:00Z">
              <w:rPr>
                <w:noProof/>
                <w:webHidden/>
              </w:rPr>
            </w:rPrChange>
          </w:rPr>
          <w:fldChar w:fldCharType="end"/>
        </w:r>
        <w:r w:rsidRPr="00D62216">
          <w:rPr>
            <w:rStyle w:val="a5"/>
            <w:noProof/>
            <w:rPrChange w:id="1658" w:author="凡 张" w:date="2019-05-26T07:05:00Z">
              <w:rPr>
                <w:rStyle w:val="a5"/>
                <w:noProof/>
              </w:rPr>
            </w:rPrChange>
          </w:rPr>
          <w:fldChar w:fldCharType="end"/>
        </w:r>
      </w:ins>
    </w:p>
    <w:p w:rsidR="0009571F" w:rsidRPr="00D62216" w:rsidRDefault="0009571F">
      <w:pPr>
        <w:pStyle w:val="af3"/>
        <w:tabs>
          <w:tab w:val="right" w:leader="dot" w:pos="8494"/>
        </w:tabs>
        <w:rPr>
          <w:ins w:id="1659" w:author="凡 张" w:date="2019-05-26T07:03:00Z"/>
          <w:rFonts w:eastAsiaTheme="minorEastAsia"/>
          <w:noProof/>
          <w:sz w:val="21"/>
          <w:szCs w:val="22"/>
          <w:rPrChange w:id="1660" w:author="凡 张" w:date="2019-05-26T07:05:00Z">
            <w:rPr>
              <w:ins w:id="1661" w:author="凡 张" w:date="2019-05-26T07:03:00Z"/>
              <w:rFonts w:asciiTheme="minorHAnsi" w:eastAsiaTheme="minorEastAsia" w:hAnsiTheme="minorHAnsi" w:cstheme="minorBidi"/>
              <w:noProof/>
              <w:sz w:val="21"/>
              <w:szCs w:val="22"/>
            </w:rPr>
          </w:rPrChange>
        </w:rPr>
      </w:pPr>
      <w:ins w:id="1662" w:author="凡 张" w:date="2019-05-26T07:03:00Z">
        <w:r w:rsidRPr="00D62216">
          <w:rPr>
            <w:rStyle w:val="a5"/>
            <w:noProof/>
            <w:rPrChange w:id="1663" w:author="凡 张" w:date="2019-05-26T07:05:00Z">
              <w:rPr>
                <w:rStyle w:val="a5"/>
                <w:noProof/>
              </w:rPr>
            </w:rPrChange>
          </w:rPr>
          <w:fldChar w:fldCharType="begin"/>
        </w:r>
        <w:r w:rsidRPr="00D62216">
          <w:rPr>
            <w:rStyle w:val="a5"/>
            <w:noProof/>
            <w:rPrChange w:id="1664" w:author="凡 张" w:date="2019-05-26T07:05:00Z">
              <w:rPr>
                <w:rStyle w:val="a5"/>
                <w:noProof/>
              </w:rPr>
            </w:rPrChange>
          </w:rPr>
          <w:instrText xml:space="preserve"> </w:instrText>
        </w:r>
        <w:r w:rsidRPr="00D62216">
          <w:rPr>
            <w:noProof/>
            <w:rPrChange w:id="1665" w:author="凡 张" w:date="2019-05-26T07:05:00Z">
              <w:rPr>
                <w:noProof/>
              </w:rPr>
            </w:rPrChange>
          </w:rPr>
          <w:instrText>HYPERLINK "I:\\Undergraduate-Thesis\\Thesis-4.docx" \l "_Toc9746637"</w:instrText>
        </w:r>
        <w:r w:rsidRPr="00D62216">
          <w:rPr>
            <w:rStyle w:val="a5"/>
            <w:noProof/>
            <w:rPrChange w:id="1666" w:author="凡 张" w:date="2019-05-26T07:05:00Z">
              <w:rPr>
                <w:rStyle w:val="a5"/>
                <w:noProof/>
              </w:rPr>
            </w:rPrChange>
          </w:rPr>
          <w:instrText xml:space="preserve"> </w:instrText>
        </w:r>
        <w:r w:rsidRPr="00D62216">
          <w:rPr>
            <w:rStyle w:val="a5"/>
            <w:noProof/>
            <w:rPrChange w:id="1667" w:author="凡 张" w:date="2019-05-26T07:05:00Z">
              <w:rPr>
                <w:rStyle w:val="a5"/>
                <w:noProof/>
              </w:rPr>
            </w:rPrChange>
          </w:rPr>
        </w:r>
        <w:r w:rsidRPr="00D62216">
          <w:rPr>
            <w:rStyle w:val="a5"/>
            <w:noProof/>
            <w:rPrChange w:id="1668" w:author="凡 张" w:date="2019-05-26T07:05:00Z">
              <w:rPr>
                <w:rStyle w:val="a5"/>
                <w:noProof/>
              </w:rPr>
            </w:rPrChange>
          </w:rPr>
          <w:fldChar w:fldCharType="separate"/>
        </w:r>
        <w:r w:rsidRPr="00D62216">
          <w:rPr>
            <w:rStyle w:val="a5"/>
            <w:noProof/>
            <w:rPrChange w:id="1669" w:author="凡 张" w:date="2019-05-26T07:05:00Z">
              <w:rPr>
                <w:rStyle w:val="a5"/>
                <w:noProof/>
              </w:rPr>
            </w:rPrChange>
          </w:rPr>
          <w:t>图</w:t>
        </w:r>
        <w:r w:rsidRPr="00D62216">
          <w:rPr>
            <w:rStyle w:val="a5"/>
            <w:noProof/>
            <w:rPrChange w:id="1670" w:author="凡 张" w:date="2019-05-26T07:05:00Z">
              <w:rPr>
                <w:rStyle w:val="a5"/>
                <w:noProof/>
              </w:rPr>
            </w:rPrChange>
          </w:rPr>
          <w:t xml:space="preserve">19 </w:t>
        </w:r>
        <w:r w:rsidRPr="00D62216">
          <w:rPr>
            <w:rStyle w:val="a5"/>
            <w:noProof/>
            <w:rPrChange w:id="1671" w:author="凡 张" w:date="2019-05-26T07:05:00Z">
              <w:rPr>
                <w:rStyle w:val="a5"/>
                <w:noProof/>
              </w:rPr>
            </w:rPrChange>
          </w:rPr>
          <w:t>球体中截面折叠相位：</w:t>
        </w:r>
        <w:r w:rsidRPr="00D62216">
          <w:rPr>
            <w:rStyle w:val="a5"/>
            <w:noProof/>
            <w:rPrChange w:id="1672" w:author="凡 张" w:date="2019-05-26T07:05:00Z">
              <w:rPr>
                <w:rStyle w:val="a5"/>
                <w:noProof/>
              </w:rPr>
            </w:rPrChange>
          </w:rPr>
          <w:t>(a)</w:t>
        </w:r>
        <w:r w:rsidRPr="00D62216">
          <w:rPr>
            <w:rStyle w:val="a5"/>
            <w:noProof/>
            <w:rPrChange w:id="1673" w:author="凡 张" w:date="2019-05-26T07:05:00Z">
              <w:rPr>
                <w:rStyle w:val="a5"/>
                <w:noProof/>
              </w:rPr>
            </w:rPrChange>
          </w:rPr>
          <w:t>投影条纹周期为</w:t>
        </w:r>
        <w:r w:rsidRPr="00D62216">
          <w:rPr>
            <w:rStyle w:val="a5"/>
            <w:noProof/>
            <w:rPrChange w:id="1674" w:author="凡 张" w:date="2019-05-26T07:05:00Z">
              <w:rPr>
                <w:rStyle w:val="a5"/>
                <w:noProof/>
              </w:rPr>
            </w:rPrChange>
          </w:rPr>
          <w:t>6</w:t>
        </w:r>
        <w:r w:rsidRPr="00D62216">
          <w:rPr>
            <w:rStyle w:val="a5"/>
            <w:noProof/>
            <w:rPrChange w:id="1675" w:author="凡 张" w:date="2019-05-26T07:05:00Z">
              <w:rPr>
                <w:rStyle w:val="a5"/>
                <w:noProof/>
              </w:rPr>
            </w:rPrChange>
          </w:rPr>
          <w:t>个像素；</w:t>
        </w:r>
        <w:r w:rsidRPr="00D62216">
          <w:rPr>
            <w:rStyle w:val="a5"/>
            <w:noProof/>
            <w:rPrChange w:id="1676" w:author="凡 张" w:date="2019-05-26T07:05:00Z">
              <w:rPr>
                <w:rStyle w:val="a5"/>
                <w:noProof/>
              </w:rPr>
            </w:rPrChange>
          </w:rPr>
          <w:t>(b)</w:t>
        </w:r>
        <w:r w:rsidRPr="00D62216">
          <w:rPr>
            <w:rStyle w:val="a5"/>
            <w:noProof/>
            <w:rPrChange w:id="1677" w:author="凡 张" w:date="2019-05-26T07:05:00Z">
              <w:rPr>
                <w:rStyle w:val="a5"/>
                <w:noProof/>
              </w:rPr>
            </w:rPrChange>
          </w:rPr>
          <w:t>投影条纹周期为</w:t>
        </w:r>
        <w:r w:rsidRPr="00D62216">
          <w:rPr>
            <w:rStyle w:val="a5"/>
            <w:noProof/>
            <w:rPrChange w:id="1678" w:author="凡 张" w:date="2019-05-26T07:05:00Z">
              <w:rPr>
                <w:rStyle w:val="a5"/>
                <w:noProof/>
              </w:rPr>
            </w:rPrChange>
          </w:rPr>
          <w:t>10</w:t>
        </w:r>
        <w:r w:rsidRPr="00D62216">
          <w:rPr>
            <w:rStyle w:val="a5"/>
            <w:noProof/>
            <w:rPrChange w:id="1679" w:author="凡 张" w:date="2019-05-26T07:05:00Z">
              <w:rPr>
                <w:rStyle w:val="a5"/>
                <w:noProof/>
              </w:rPr>
            </w:rPrChange>
          </w:rPr>
          <w:t>个像素；</w:t>
        </w:r>
        <w:r w:rsidRPr="00D62216">
          <w:rPr>
            <w:noProof/>
            <w:webHidden/>
            <w:rPrChange w:id="1680" w:author="凡 张" w:date="2019-05-26T07:05:00Z">
              <w:rPr>
                <w:noProof/>
                <w:webHidden/>
              </w:rPr>
            </w:rPrChange>
          </w:rPr>
          <w:tab/>
        </w:r>
        <w:r w:rsidRPr="00D62216">
          <w:rPr>
            <w:noProof/>
            <w:webHidden/>
            <w:rPrChange w:id="1681" w:author="凡 张" w:date="2019-05-26T07:05:00Z">
              <w:rPr>
                <w:noProof/>
                <w:webHidden/>
              </w:rPr>
            </w:rPrChange>
          </w:rPr>
          <w:fldChar w:fldCharType="begin"/>
        </w:r>
        <w:r w:rsidRPr="00D62216">
          <w:rPr>
            <w:noProof/>
            <w:webHidden/>
            <w:rPrChange w:id="1682" w:author="凡 张" w:date="2019-05-26T07:05:00Z">
              <w:rPr>
                <w:noProof/>
                <w:webHidden/>
              </w:rPr>
            </w:rPrChange>
          </w:rPr>
          <w:instrText xml:space="preserve"> PAGEREF _Toc9746637 \h </w:instrText>
        </w:r>
        <w:r w:rsidRPr="00D62216">
          <w:rPr>
            <w:noProof/>
            <w:webHidden/>
            <w:rPrChange w:id="1683" w:author="凡 张" w:date="2019-05-26T07:05:00Z">
              <w:rPr>
                <w:noProof/>
                <w:webHidden/>
              </w:rPr>
            </w:rPrChange>
          </w:rPr>
        </w:r>
      </w:ins>
      <w:r w:rsidRPr="00D62216">
        <w:rPr>
          <w:noProof/>
          <w:webHidden/>
          <w:rPrChange w:id="1684" w:author="凡 张" w:date="2019-05-26T07:05:00Z">
            <w:rPr>
              <w:noProof/>
              <w:webHidden/>
            </w:rPr>
          </w:rPrChange>
        </w:rPr>
        <w:fldChar w:fldCharType="separate"/>
      </w:r>
      <w:ins w:id="1685" w:author="凡 张" w:date="2019-05-26T07:03:00Z">
        <w:r w:rsidRPr="00D62216">
          <w:rPr>
            <w:noProof/>
            <w:webHidden/>
            <w:rPrChange w:id="1686" w:author="凡 张" w:date="2019-05-26T07:05:00Z">
              <w:rPr>
                <w:noProof/>
                <w:webHidden/>
              </w:rPr>
            </w:rPrChange>
          </w:rPr>
          <w:t>30</w:t>
        </w:r>
        <w:r w:rsidRPr="00D62216">
          <w:rPr>
            <w:noProof/>
            <w:webHidden/>
            <w:rPrChange w:id="1687" w:author="凡 张" w:date="2019-05-26T07:05:00Z">
              <w:rPr>
                <w:noProof/>
                <w:webHidden/>
              </w:rPr>
            </w:rPrChange>
          </w:rPr>
          <w:fldChar w:fldCharType="end"/>
        </w:r>
        <w:r w:rsidRPr="00D62216">
          <w:rPr>
            <w:rStyle w:val="a5"/>
            <w:noProof/>
            <w:rPrChange w:id="1688" w:author="凡 张" w:date="2019-05-26T07:05:00Z">
              <w:rPr>
                <w:rStyle w:val="a5"/>
                <w:noProof/>
              </w:rPr>
            </w:rPrChange>
          </w:rPr>
          <w:fldChar w:fldCharType="end"/>
        </w:r>
      </w:ins>
    </w:p>
    <w:p w:rsidR="0009571F" w:rsidRPr="00D62216" w:rsidRDefault="0009571F">
      <w:pPr>
        <w:pStyle w:val="af3"/>
        <w:tabs>
          <w:tab w:val="right" w:leader="dot" w:pos="8494"/>
        </w:tabs>
        <w:rPr>
          <w:ins w:id="1689" w:author="凡 张" w:date="2019-05-26T07:03:00Z"/>
          <w:rFonts w:eastAsiaTheme="minorEastAsia"/>
          <w:noProof/>
          <w:sz w:val="21"/>
          <w:szCs w:val="22"/>
          <w:rPrChange w:id="1690" w:author="凡 张" w:date="2019-05-26T07:05:00Z">
            <w:rPr>
              <w:ins w:id="1691" w:author="凡 张" w:date="2019-05-26T07:03:00Z"/>
              <w:rFonts w:asciiTheme="minorHAnsi" w:eastAsiaTheme="minorEastAsia" w:hAnsiTheme="minorHAnsi" w:cstheme="minorBidi"/>
              <w:noProof/>
              <w:sz w:val="21"/>
              <w:szCs w:val="22"/>
            </w:rPr>
          </w:rPrChange>
        </w:rPr>
      </w:pPr>
      <w:ins w:id="1692" w:author="凡 张" w:date="2019-05-26T07:03:00Z">
        <w:r w:rsidRPr="00D62216">
          <w:rPr>
            <w:rStyle w:val="a5"/>
            <w:noProof/>
            <w:rPrChange w:id="1693" w:author="凡 张" w:date="2019-05-26T07:05:00Z">
              <w:rPr>
                <w:rStyle w:val="a5"/>
                <w:noProof/>
              </w:rPr>
            </w:rPrChange>
          </w:rPr>
          <w:fldChar w:fldCharType="begin"/>
        </w:r>
        <w:r w:rsidRPr="00D62216">
          <w:rPr>
            <w:rStyle w:val="a5"/>
            <w:noProof/>
            <w:rPrChange w:id="1694" w:author="凡 张" w:date="2019-05-26T07:05:00Z">
              <w:rPr>
                <w:rStyle w:val="a5"/>
                <w:noProof/>
              </w:rPr>
            </w:rPrChange>
          </w:rPr>
          <w:instrText xml:space="preserve"> </w:instrText>
        </w:r>
        <w:r w:rsidRPr="00D62216">
          <w:rPr>
            <w:noProof/>
            <w:rPrChange w:id="1695" w:author="凡 张" w:date="2019-05-26T07:05:00Z">
              <w:rPr>
                <w:noProof/>
              </w:rPr>
            </w:rPrChange>
          </w:rPr>
          <w:instrText>HYPERLINK "I:\\Undergraduate-Thesis\\Thesis-4.docx" \l "_Toc9746638"</w:instrText>
        </w:r>
        <w:r w:rsidRPr="00D62216">
          <w:rPr>
            <w:rStyle w:val="a5"/>
            <w:noProof/>
            <w:rPrChange w:id="1696" w:author="凡 张" w:date="2019-05-26T07:05:00Z">
              <w:rPr>
                <w:rStyle w:val="a5"/>
                <w:noProof/>
              </w:rPr>
            </w:rPrChange>
          </w:rPr>
          <w:instrText xml:space="preserve"> </w:instrText>
        </w:r>
        <w:r w:rsidRPr="00D62216">
          <w:rPr>
            <w:rStyle w:val="a5"/>
            <w:noProof/>
            <w:rPrChange w:id="1697" w:author="凡 张" w:date="2019-05-26T07:05:00Z">
              <w:rPr>
                <w:rStyle w:val="a5"/>
                <w:noProof/>
              </w:rPr>
            </w:rPrChange>
          </w:rPr>
        </w:r>
        <w:r w:rsidRPr="00D62216">
          <w:rPr>
            <w:rStyle w:val="a5"/>
            <w:noProof/>
            <w:rPrChange w:id="1698" w:author="凡 张" w:date="2019-05-26T07:05:00Z">
              <w:rPr>
                <w:rStyle w:val="a5"/>
                <w:noProof/>
              </w:rPr>
            </w:rPrChange>
          </w:rPr>
          <w:fldChar w:fldCharType="separate"/>
        </w:r>
        <w:r w:rsidRPr="00D62216">
          <w:rPr>
            <w:rStyle w:val="a5"/>
            <w:noProof/>
            <w:rPrChange w:id="1699" w:author="凡 张" w:date="2019-05-26T07:05:00Z">
              <w:rPr>
                <w:rStyle w:val="a5"/>
                <w:noProof/>
              </w:rPr>
            </w:rPrChange>
          </w:rPr>
          <w:t>图</w:t>
        </w:r>
        <w:r w:rsidRPr="00D62216">
          <w:rPr>
            <w:rStyle w:val="a5"/>
            <w:noProof/>
            <w:rPrChange w:id="1700" w:author="凡 张" w:date="2019-05-26T07:05:00Z">
              <w:rPr>
                <w:rStyle w:val="a5"/>
                <w:noProof/>
              </w:rPr>
            </w:rPrChange>
          </w:rPr>
          <w:t xml:space="preserve">20 </w:t>
        </w:r>
        <w:r w:rsidRPr="00D62216">
          <w:rPr>
            <w:rStyle w:val="a5"/>
            <w:noProof/>
            <w:rPrChange w:id="1701" w:author="凡 张" w:date="2019-05-26T07:05:00Z">
              <w:rPr>
                <w:rStyle w:val="a5"/>
                <w:noProof/>
              </w:rPr>
            </w:rPrChange>
          </w:rPr>
          <w:t>实物测量系统结果：</w:t>
        </w:r>
        <w:r w:rsidRPr="00D62216">
          <w:rPr>
            <w:rStyle w:val="a5"/>
            <w:noProof/>
            <w:rPrChange w:id="1702" w:author="凡 张" w:date="2019-05-26T07:05:00Z">
              <w:rPr>
                <w:rStyle w:val="a5"/>
                <w:noProof/>
              </w:rPr>
            </w:rPrChange>
          </w:rPr>
          <w:t>(a)</w:t>
        </w:r>
        <w:r w:rsidRPr="00D62216">
          <w:rPr>
            <w:rStyle w:val="a5"/>
            <w:noProof/>
            <w:rPrChange w:id="1703" w:author="凡 张" w:date="2019-05-26T07:05:00Z">
              <w:rPr>
                <w:rStyle w:val="a5"/>
                <w:noProof/>
              </w:rPr>
            </w:rPrChange>
          </w:rPr>
          <w:t>滤波后不通过初始相位的莫尔条纹；</w:t>
        </w:r>
        <w:r w:rsidRPr="00D62216">
          <w:rPr>
            <w:rStyle w:val="a5"/>
            <w:noProof/>
            <w:rPrChange w:id="1704" w:author="凡 张" w:date="2019-05-26T07:05:00Z">
              <w:rPr>
                <w:rStyle w:val="a5"/>
                <w:noProof/>
              </w:rPr>
            </w:rPrChange>
          </w:rPr>
          <w:t>(b)</w:t>
        </w:r>
        <w:r w:rsidRPr="00D62216">
          <w:rPr>
            <w:rStyle w:val="a5"/>
            <w:noProof/>
            <w:rPrChange w:id="1705" w:author="凡 张" w:date="2019-05-26T07:05:00Z">
              <w:rPr>
                <w:rStyle w:val="a5"/>
                <w:noProof/>
              </w:rPr>
            </w:rPrChange>
          </w:rPr>
          <w:t>由</w:t>
        </w:r>
        <w:r w:rsidRPr="00D62216">
          <w:rPr>
            <w:rStyle w:val="a5"/>
            <w:noProof/>
            <w:rPrChange w:id="1706" w:author="凡 张" w:date="2019-05-26T07:05:00Z">
              <w:rPr>
                <w:rStyle w:val="a5"/>
                <w:noProof/>
              </w:rPr>
            </w:rPrChange>
          </w:rPr>
          <w:t>(a)</w:t>
        </w:r>
        <w:r w:rsidRPr="00D62216">
          <w:rPr>
            <w:rStyle w:val="a5"/>
            <w:noProof/>
            <w:rPrChange w:id="1707" w:author="凡 张" w:date="2019-05-26T07:05:00Z">
              <w:rPr>
                <w:rStyle w:val="a5"/>
                <w:noProof/>
              </w:rPr>
            </w:rPrChange>
          </w:rPr>
          <w:t>中莫尔条纹计算出的折叠相位；</w:t>
        </w:r>
        <w:r w:rsidRPr="00D62216">
          <w:rPr>
            <w:rStyle w:val="a5"/>
            <w:noProof/>
            <w:rPrChange w:id="1708" w:author="凡 张" w:date="2019-05-26T07:05:00Z">
              <w:rPr>
                <w:rStyle w:val="a5"/>
                <w:noProof/>
              </w:rPr>
            </w:rPrChange>
          </w:rPr>
          <w:t>(c)</w:t>
        </w:r>
        <w:r w:rsidRPr="00D62216">
          <w:rPr>
            <w:rStyle w:val="a5"/>
            <w:noProof/>
            <w:rPrChange w:id="1709" w:author="凡 张" w:date="2019-05-26T07:05:00Z">
              <w:rPr>
                <w:rStyle w:val="a5"/>
                <w:noProof/>
              </w:rPr>
            </w:rPrChange>
          </w:rPr>
          <w:t>展开后的相位分布</w:t>
        </w:r>
        <w:r w:rsidRPr="00D62216">
          <w:rPr>
            <w:noProof/>
            <w:webHidden/>
            <w:rPrChange w:id="1710" w:author="凡 张" w:date="2019-05-26T07:05:00Z">
              <w:rPr>
                <w:noProof/>
                <w:webHidden/>
              </w:rPr>
            </w:rPrChange>
          </w:rPr>
          <w:tab/>
        </w:r>
        <w:r w:rsidRPr="00D62216">
          <w:rPr>
            <w:noProof/>
            <w:webHidden/>
            <w:rPrChange w:id="1711" w:author="凡 张" w:date="2019-05-26T07:05:00Z">
              <w:rPr>
                <w:noProof/>
                <w:webHidden/>
              </w:rPr>
            </w:rPrChange>
          </w:rPr>
          <w:fldChar w:fldCharType="begin"/>
        </w:r>
        <w:r w:rsidRPr="00D62216">
          <w:rPr>
            <w:noProof/>
            <w:webHidden/>
            <w:rPrChange w:id="1712" w:author="凡 张" w:date="2019-05-26T07:05:00Z">
              <w:rPr>
                <w:noProof/>
                <w:webHidden/>
              </w:rPr>
            </w:rPrChange>
          </w:rPr>
          <w:instrText xml:space="preserve"> PAGEREF _Toc9746638 \h </w:instrText>
        </w:r>
        <w:r w:rsidRPr="00D62216">
          <w:rPr>
            <w:noProof/>
            <w:webHidden/>
            <w:rPrChange w:id="1713" w:author="凡 张" w:date="2019-05-26T07:05:00Z">
              <w:rPr>
                <w:noProof/>
                <w:webHidden/>
              </w:rPr>
            </w:rPrChange>
          </w:rPr>
        </w:r>
      </w:ins>
      <w:r w:rsidRPr="00D62216">
        <w:rPr>
          <w:noProof/>
          <w:webHidden/>
          <w:rPrChange w:id="1714" w:author="凡 张" w:date="2019-05-26T07:05:00Z">
            <w:rPr>
              <w:noProof/>
              <w:webHidden/>
            </w:rPr>
          </w:rPrChange>
        </w:rPr>
        <w:fldChar w:fldCharType="separate"/>
      </w:r>
      <w:ins w:id="1715" w:author="凡 张" w:date="2019-05-26T07:03:00Z">
        <w:r w:rsidRPr="00D62216">
          <w:rPr>
            <w:noProof/>
            <w:webHidden/>
            <w:rPrChange w:id="1716" w:author="凡 张" w:date="2019-05-26T07:05:00Z">
              <w:rPr>
                <w:noProof/>
                <w:webHidden/>
              </w:rPr>
            </w:rPrChange>
          </w:rPr>
          <w:t>32</w:t>
        </w:r>
        <w:r w:rsidRPr="00D62216">
          <w:rPr>
            <w:noProof/>
            <w:webHidden/>
            <w:rPrChange w:id="1717" w:author="凡 张" w:date="2019-05-26T07:05:00Z">
              <w:rPr>
                <w:noProof/>
                <w:webHidden/>
              </w:rPr>
            </w:rPrChange>
          </w:rPr>
          <w:fldChar w:fldCharType="end"/>
        </w:r>
        <w:r w:rsidRPr="00D62216">
          <w:rPr>
            <w:rStyle w:val="a5"/>
            <w:noProof/>
            <w:rPrChange w:id="1718" w:author="凡 张" w:date="2019-05-26T07:05:00Z">
              <w:rPr>
                <w:rStyle w:val="a5"/>
                <w:noProof/>
              </w:rPr>
            </w:rPrChange>
          </w:rPr>
          <w:fldChar w:fldCharType="end"/>
        </w:r>
      </w:ins>
    </w:p>
    <w:p w:rsidR="0009571F" w:rsidRPr="00D62216" w:rsidRDefault="0009571F">
      <w:pPr>
        <w:pStyle w:val="af3"/>
        <w:tabs>
          <w:tab w:val="right" w:leader="dot" w:pos="8494"/>
        </w:tabs>
        <w:rPr>
          <w:ins w:id="1719" w:author="凡 张" w:date="2019-05-26T07:03:00Z"/>
          <w:rFonts w:eastAsiaTheme="minorEastAsia"/>
          <w:noProof/>
          <w:sz w:val="21"/>
          <w:szCs w:val="22"/>
          <w:rPrChange w:id="1720" w:author="凡 张" w:date="2019-05-26T07:05:00Z">
            <w:rPr>
              <w:ins w:id="1721" w:author="凡 张" w:date="2019-05-26T07:03:00Z"/>
              <w:rFonts w:asciiTheme="minorHAnsi" w:eastAsiaTheme="minorEastAsia" w:hAnsiTheme="minorHAnsi" w:cstheme="minorBidi"/>
              <w:noProof/>
              <w:sz w:val="21"/>
              <w:szCs w:val="22"/>
            </w:rPr>
          </w:rPrChange>
        </w:rPr>
      </w:pPr>
      <w:ins w:id="1722" w:author="凡 张" w:date="2019-05-26T07:03:00Z">
        <w:r w:rsidRPr="00D62216">
          <w:rPr>
            <w:rStyle w:val="a5"/>
            <w:noProof/>
            <w:rPrChange w:id="1723" w:author="凡 张" w:date="2019-05-26T07:05:00Z">
              <w:rPr>
                <w:rStyle w:val="a5"/>
                <w:noProof/>
              </w:rPr>
            </w:rPrChange>
          </w:rPr>
          <w:fldChar w:fldCharType="begin"/>
        </w:r>
        <w:r w:rsidRPr="00D62216">
          <w:rPr>
            <w:rStyle w:val="a5"/>
            <w:noProof/>
            <w:rPrChange w:id="1724" w:author="凡 张" w:date="2019-05-26T07:05:00Z">
              <w:rPr>
                <w:rStyle w:val="a5"/>
                <w:noProof/>
              </w:rPr>
            </w:rPrChange>
          </w:rPr>
          <w:instrText xml:space="preserve"> </w:instrText>
        </w:r>
        <w:r w:rsidRPr="00D62216">
          <w:rPr>
            <w:noProof/>
            <w:rPrChange w:id="1725" w:author="凡 张" w:date="2019-05-26T07:05:00Z">
              <w:rPr>
                <w:noProof/>
              </w:rPr>
            </w:rPrChange>
          </w:rPr>
          <w:instrText>HYPERLINK "I:\\Undergraduate-Thesis\\Thesis-4.docx" \l "_Toc9746639"</w:instrText>
        </w:r>
        <w:r w:rsidRPr="00D62216">
          <w:rPr>
            <w:rStyle w:val="a5"/>
            <w:noProof/>
            <w:rPrChange w:id="1726" w:author="凡 张" w:date="2019-05-26T07:05:00Z">
              <w:rPr>
                <w:rStyle w:val="a5"/>
                <w:noProof/>
              </w:rPr>
            </w:rPrChange>
          </w:rPr>
          <w:instrText xml:space="preserve"> </w:instrText>
        </w:r>
        <w:r w:rsidRPr="00D62216">
          <w:rPr>
            <w:rStyle w:val="a5"/>
            <w:noProof/>
            <w:rPrChange w:id="1727" w:author="凡 张" w:date="2019-05-26T07:05:00Z">
              <w:rPr>
                <w:rStyle w:val="a5"/>
                <w:noProof/>
              </w:rPr>
            </w:rPrChange>
          </w:rPr>
        </w:r>
        <w:r w:rsidRPr="00D62216">
          <w:rPr>
            <w:rStyle w:val="a5"/>
            <w:noProof/>
            <w:rPrChange w:id="1728" w:author="凡 张" w:date="2019-05-26T07:05:00Z">
              <w:rPr>
                <w:rStyle w:val="a5"/>
                <w:noProof/>
              </w:rPr>
            </w:rPrChange>
          </w:rPr>
          <w:fldChar w:fldCharType="separate"/>
        </w:r>
        <w:r w:rsidRPr="00D62216">
          <w:rPr>
            <w:rStyle w:val="a5"/>
            <w:noProof/>
            <w:rPrChange w:id="1729" w:author="凡 张" w:date="2019-05-26T07:05:00Z">
              <w:rPr>
                <w:rStyle w:val="a5"/>
                <w:noProof/>
              </w:rPr>
            </w:rPrChange>
          </w:rPr>
          <w:t>图</w:t>
        </w:r>
        <w:r w:rsidRPr="00D62216">
          <w:rPr>
            <w:rStyle w:val="a5"/>
            <w:noProof/>
            <w:rPrChange w:id="1730" w:author="凡 张" w:date="2019-05-26T07:05:00Z">
              <w:rPr>
                <w:rStyle w:val="a5"/>
                <w:noProof/>
              </w:rPr>
            </w:rPrChange>
          </w:rPr>
          <w:t>21 3ds Max</w:t>
        </w:r>
        <w:r w:rsidRPr="00D62216">
          <w:rPr>
            <w:rStyle w:val="a5"/>
            <w:noProof/>
            <w:rPrChange w:id="1731" w:author="凡 张" w:date="2019-05-26T07:05:00Z">
              <w:rPr>
                <w:rStyle w:val="a5"/>
                <w:noProof/>
              </w:rPr>
            </w:rPrChange>
          </w:rPr>
          <w:t>三维建模软件仿真环境设置</w:t>
        </w:r>
        <w:r w:rsidRPr="00D62216">
          <w:rPr>
            <w:noProof/>
            <w:webHidden/>
            <w:rPrChange w:id="1732" w:author="凡 张" w:date="2019-05-26T07:05:00Z">
              <w:rPr>
                <w:noProof/>
                <w:webHidden/>
              </w:rPr>
            </w:rPrChange>
          </w:rPr>
          <w:tab/>
        </w:r>
        <w:r w:rsidRPr="00D62216">
          <w:rPr>
            <w:noProof/>
            <w:webHidden/>
            <w:rPrChange w:id="1733" w:author="凡 张" w:date="2019-05-26T07:05:00Z">
              <w:rPr>
                <w:noProof/>
                <w:webHidden/>
              </w:rPr>
            </w:rPrChange>
          </w:rPr>
          <w:fldChar w:fldCharType="begin"/>
        </w:r>
        <w:r w:rsidRPr="00D62216">
          <w:rPr>
            <w:noProof/>
            <w:webHidden/>
            <w:rPrChange w:id="1734" w:author="凡 张" w:date="2019-05-26T07:05:00Z">
              <w:rPr>
                <w:noProof/>
                <w:webHidden/>
              </w:rPr>
            </w:rPrChange>
          </w:rPr>
          <w:instrText xml:space="preserve"> PAGEREF _Toc9746639 \h </w:instrText>
        </w:r>
        <w:r w:rsidRPr="00D62216">
          <w:rPr>
            <w:noProof/>
            <w:webHidden/>
            <w:rPrChange w:id="1735" w:author="凡 张" w:date="2019-05-26T07:05:00Z">
              <w:rPr>
                <w:noProof/>
                <w:webHidden/>
              </w:rPr>
            </w:rPrChange>
          </w:rPr>
        </w:r>
      </w:ins>
      <w:r w:rsidRPr="00D62216">
        <w:rPr>
          <w:noProof/>
          <w:webHidden/>
          <w:rPrChange w:id="1736" w:author="凡 张" w:date="2019-05-26T07:05:00Z">
            <w:rPr>
              <w:noProof/>
              <w:webHidden/>
            </w:rPr>
          </w:rPrChange>
        </w:rPr>
        <w:fldChar w:fldCharType="separate"/>
      </w:r>
      <w:ins w:id="1737" w:author="凡 张" w:date="2019-05-26T07:03:00Z">
        <w:r w:rsidRPr="00D62216">
          <w:rPr>
            <w:noProof/>
            <w:webHidden/>
            <w:rPrChange w:id="1738" w:author="凡 张" w:date="2019-05-26T07:05:00Z">
              <w:rPr>
                <w:noProof/>
                <w:webHidden/>
              </w:rPr>
            </w:rPrChange>
          </w:rPr>
          <w:t>33</w:t>
        </w:r>
        <w:r w:rsidRPr="00D62216">
          <w:rPr>
            <w:noProof/>
            <w:webHidden/>
            <w:rPrChange w:id="1739" w:author="凡 张" w:date="2019-05-26T07:05:00Z">
              <w:rPr>
                <w:noProof/>
                <w:webHidden/>
              </w:rPr>
            </w:rPrChange>
          </w:rPr>
          <w:fldChar w:fldCharType="end"/>
        </w:r>
        <w:r w:rsidRPr="00D62216">
          <w:rPr>
            <w:rStyle w:val="a5"/>
            <w:noProof/>
            <w:rPrChange w:id="1740" w:author="凡 张" w:date="2019-05-26T07:05:00Z">
              <w:rPr>
                <w:rStyle w:val="a5"/>
                <w:noProof/>
              </w:rPr>
            </w:rPrChange>
          </w:rPr>
          <w:fldChar w:fldCharType="end"/>
        </w:r>
      </w:ins>
    </w:p>
    <w:p w:rsidR="0009571F" w:rsidRPr="00D62216" w:rsidRDefault="0009571F">
      <w:pPr>
        <w:pStyle w:val="af3"/>
        <w:tabs>
          <w:tab w:val="right" w:leader="dot" w:pos="8494"/>
        </w:tabs>
        <w:rPr>
          <w:ins w:id="1741" w:author="凡 张" w:date="2019-05-26T07:03:00Z"/>
          <w:rFonts w:eastAsiaTheme="minorEastAsia"/>
          <w:noProof/>
          <w:sz w:val="21"/>
          <w:szCs w:val="22"/>
          <w:rPrChange w:id="1742" w:author="凡 张" w:date="2019-05-26T07:05:00Z">
            <w:rPr>
              <w:ins w:id="1743" w:author="凡 张" w:date="2019-05-26T07:03:00Z"/>
              <w:rFonts w:asciiTheme="minorHAnsi" w:eastAsiaTheme="minorEastAsia" w:hAnsiTheme="minorHAnsi" w:cstheme="minorBidi"/>
              <w:noProof/>
              <w:sz w:val="21"/>
              <w:szCs w:val="22"/>
            </w:rPr>
          </w:rPrChange>
        </w:rPr>
      </w:pPr>
      <w:ins w:id="1744" w:author="凡 张" w:date="2019-05-26T07:03:00Z">
        <w:r w:rsidRPr="00D62216">
          <w:rPr>
            <w:rStyle w:val="a5"/>
            <w:noProof/>
            <w:rPrChange w:id="1745" w:author="凡 张" w:date="2019-05-26T07:05:00Z">
              <w:rPr>
                <w:rStyle w:val="a5"/>
                <w:noProof/>
              </w:rPr>
            </w:rPrChange>
          </w:rPr>
          <w:fldChar w:fldCharType="begin"/>
        </w:r>
        <w:r w:rsidRPr="00D62216">
          <w:rPr>
            <w:rStyle w:val="a5"/>
            <w:noProof/>
            <w:rPrChange w:id="1746" w:author="凡 张" w:date="2019-05-26T07:05:00Z">
              <w:rPr>
                <w:rStyle w:val="a5"/>
                <w:noProof/>
              </w:rPr>
            </w:rPrChange>
          </w:rPr>
          <w:instrText xml:space="preserve"> </w:instrText>
        </w:r>
        <w:r w:rsidRPr="00D62216">
          <w:rPr>
            <w:noProof/>
            <w:rPrChange w:id="1747" w:author="凡 张" w:date="2019-05-26T07:05:00Z">
              <w:rPr>
                <w:noProof/>
              </w:rPr>
            </w:rPrChange>
          </w:rPr>
          <w:instrText>HYPERLINK "I:\\Undergraduate-Thesis\\Thesis-4.docx" \l "_Toc9746640"</w:instrText>
        </w:r>
        <w:r w:rsidRPr="00D62216">
          <w:rPr>
            <w:rStyle w:val="a5"/>
            <w:noProof/>
            <w:rPrChange w:id="1748" w:author="凡 张" w:date="2019-05-26T07:05:00Z">
              <w:rPr>
                <w:rStyle w:val="a5"/>
                <w:noProof/>
              </w:rPr>
            </w:rPrChange>
          </w:rPr>
          <w:instrText xml:space="preserve"> </w:instrText>
        </w:r>
        <w:r w:rsidRPr="00D62216">
          <w:rPr>
            <w:rStyle w:val="a5"/>
            <w:noProof/>
            <w:rPrChange w:id="1749" w:author="凡 张" w:date="2019-05-26T07:05:00Z">
              <w:rPr>
                <w:rStyle w:val="a5"/>
                <w:noProof/>
              </w:rPr>
            </w:rPrChange>
          </w:rPr>
        </w:r>
        <w:r w:rsidRPr="00D62216">
          <w:rPr>
            <w:rStyle w:val="a5"/>
            <w:noProof/>
            <w:rPrChange w:id="1750" w:author="凡 张" w:date="2019-05-26T07:05:00Z">
              <w:rPr>
                <w:rStyle w:val="a5"/>
                <w:noProof/>
              </w:rPr>
            </w:rPrChange>
          </w:rPr>
          <w:fldChar w:fldCharType="separate"/>
        </w:r>
        <w:r w:rsidRPr="00D62216">
          <w:rPr>
            <w:rStyle w:val="a5"/>
            <w:noProof/>
            <w:rPrChange w:id="1751" w:author="凡 张" w:date="2019-05-26T07:05:00Z">
              <w:rPr>
                <w:rStyle w:val="a5"/>
                <w:noProof/>
              </w:rPr>
            </w:rPrChange>
          </w:rPr>
          <w:t>图</w:t>
        </w:r>
        <w:r w:rsidRPr="00D62216">
          <w:rPr>
            <w:rStyle w:val="a5"/>
            <w:noProof/>
            <w:rPrChange w:id="1752" w:author="凡 张" w:date="2019-05-26T07:05:00Z">
              <w:rPr>
                <w:rStyle w:val="a5"/>
                <w:noProof/>
              </w:rPr>
            </w:rPrChange>
          </w:rPr>
          <w:t xml:space="preserve">22 </w:t>
        </w:r>
        <w:r w:rsidRPr="00D62216">
          <w:rPr>
            <w:rStyle w:val="a5"/>
            <w:noProof/>
            <w:rPrChange w:id="1753" w:author="凡 张" w:date="2019-05-26T07:05:00Z">
              <w:rPr>
                <w:rStyle w:val="a5"/>
                <w:noProof/>
              </w:rPr>
            </w:rPrChange>
          </w:rPr>
          <w:t>林肯脸测量结果：</w:t>
        </w:r>
        <w:r w:rsidRPr="00D62216">
          <w:rPr>
            <w:rStyle w:val="a5"/>
            <w:noProof/>
            <w:rPrChange w:id="1754" w:author="凡 张" w:date="2019-05-26T07:05:00Z">
              <w:rPr>
                <w:rStyle w:val="a5"/>
                <w:noProof/>
              </w:rPr>
            </w:rPrChange>
          </w:rPr>
          <w:t>(a)</w:t>
        </w:r>
        <w:r w:rsidRPr="00D62216">
          <w:rPr>
            <w:rStyle w:val="a5"/>
            <w:noProof/>
            <w:rPrChange w:id="1755" w:author="凡 张" w:date="2019-05-26T07:05:00Z">
              <w:rPr>
                <w:rStyle w:val="a5"/>
                <w:noProof/>
              </w:rPr>
            </w:rPrChange>
          </w:rPr>
          <w:t>条纹周期</w:t>
        </w:r>
        <w:r w:rsidRPr="00D62216">
          <w:rPr>
            <w:rStyle w:val="a5"/>
            <w:noProof/>
            <w:rPrChange w:id="1756" w:author="凡 张" w:date="2019-05-26T07:05:00Z">
              <w:rPr>
                <w:rStyle w:val="a5"/>
                <w:noProof/>
              </w:rPr>
            </w:rPrChange>
          </w:rPr>
          <w:t>6</w:t>
        </w:r>
        <w:r w:rsidRPr="00D62216">
          <w:rPr>
            <w:rStyle w:val="a5"/>
            <w:noProof/>
            <w:rPrChange w:id="1757" w:author="凡 张" w:date="2019-05-26T07:05:00Z">
              <w:rPr>
                <w:rStyle w:val="a5"/>
                <w:noProof/>
              </w:rPr>
            </w:rPrChange>
          </w:rPr>
          <w:t>个像素的折叠相位；</w:t>
        </w:r>
        <w:r w:rsidRPr="00D62216">
          <w:rPr>
            <w:rStyle w:val="a5"/>
            <w:noProof/>
            <w:rPrChange w:id="1758" w:author="凡 张" w:date="2019-05-26T07:05:00Z">
              <w:rPr>
                <w:rStyle w:val="a5"/>
                <w:noProof/>
              </w:rPr>
            </w:rPrChange>
          </w:rPr>
          <w:t>(b)</w:t>
        </w:r>
        <w:r w:rsidRPr="00D62216">
          <w:rPr>
            <w:rStyle w:val="a5"/>
            <w:noProof/>
            <w:rPrChange w:id="1759" w:author="凡 张" w:date="2019-05-26T07:05:00Z">
              <w:rPr>
                <w:rStyle w:val="a5"/>
                <w:noProof/>
              </w:rPr>
            </w:rPrChange>
          </w:rPr>
          <w:t>条纹周期</w:t>
        </w:r>
        <w:r w:rsidRPr="00D62216">
          <w:rPr>
            <w:rStyle w:val="a5"/>
            <w:noProof/>
            <w:rPrChange w:id="1760" w:author="凡 张" w:date="2019-05-26T07:05:00Z">
              <w:rPr>
                <w:rStyle w:val="a5"/>
                <w:noProof/>
              </w:rPr>
            </w:rPrChange>
          </w:rPr>
          <w:t>8</w:t>
        </w:r>
        <w:r w:rsidRPr="00D62216">
          <w:rPr>
            <w:rStyle w:val="a5"/>
            <w:noProof/>
            <w:rPrChange w:id="1761" w:author="凡 张" w:date="2019-05-26T07:05:00Z">
              <w:rPr>
                <w:rStyle w:val="a5"/>
                <w:noProof/>
              </w:rPr>
            </w:rPrChange>
          </w:rPr>
          <w:t>个像素的折叠相位；</w:t>
        </w:r>
        <w:r w:rsidRPr="00D62216">
          <w:rPr>
            <w:rStyle w:val="a5"/>
            <w:noProof/>
            <w:rPrChange w:id="1762" w:author="凡 张" w:date="2019-05-26T07:05:00Z">
              <w:rPr>
                <w:rStyle w:val="a5"/>
                <w:noProof/>
              </w:rPr>
            </w:rPrChange>
          </w:rPr>
          <w:t>(c)</w:t>
        </w:r>
        <w:r w:rsidRPr="00D62216">
          <w:rPr>
            <w:rStyle w:val="a5"/>
            <w:noProof/>
            <w:rPrChange w:id="1763" w:author="凡 张" w:date="2019-05-26T07:05:00Z">
              <w:rPr>
                <w:rStyle w:val="a5"/>
                <w:noProof/>
              </w:rPr>
            </w:rPrChange>
          </w:rPr>
          <w:t>条纹周期</w:t>
        </w:r>
        <w:r w:rsidRPr="00D62216">
          <w:rPr>
            <w:rStyle w:val="a5"/>
            <w:noProof/>
            <w:rPrChange w:id="1764" w:author="凡 张" w:date="2019-05-26T07:05:00Z">
              <w:rPr>
                <w:rStyle w:val="a5"/>
                <w:noProof/>
              </w:rPr>
            </w:rPrChange>
          </w:rPr>
          <w:t>10</w:t>
        </w:r>
        <w:r w:rsidRPr="00D62216">
          <w:rPr>
            <w:rStyle w:val="a5"/>
            <w:noProof/>
            <w:rPrChange w:id="1765" w:author="凡 张" w:date="2019-05-26T07:05:00Z">
              <w:rPr>
                <w:rStyle w:val="a5"/>
                <w:noProof/>
              </w:rPr>
            </w:rPrChange>
          </w:rPr>
          <w:t>个像素的折叠相位；</w:t>
        </w:r>
        <w:r w:rsidRPr="00D62216">
          <w:rPr>
            <w:rStyle w:val="a5"/>
            <w:noProof/>
            <w:rPrChange w:id="1766" w:author="凡 张" w:date="2019-05-26T07:05:00Z">
              <w:rPr>
                <w:rStyle w:val="a5"/>
                <w:noProof/>
              </w:rPr>
            </w:rPrChange>
          </w:rPr>
          <w:t>(d)</w:t>
        </w:r>
        <w:r w:rsidRPr="00D62216">
          <w:rPr>
            <w:rStyle w:val="a5"/>
            <w:noProof/>
            <w:rPrChange w:id="1767" w:author="凡 张" w:date="2019-05-26T07:05:00Z">
              <w:rPr>
                <w:rStyle w:val="a5"/>
                <w:noProof/>
              </w:rPr>
            </w:rPrChange>
          </w:rPr>
          <w:t>利用莫尔波长得到的展开相位；</w:t>
        </w:r>
        <w:r w:rsidRPr="00D62216">
          <w:rPr>
            <w:noProof/>
            <w:webHidden/>
            <w:rPrChange w:id="1768" w:author="凡 张" w:date="2019-05-26T07:05:00Z">
              <w:rPr>
                <w:noProof/>
                <w:webHidden/>
              </w:rPr>
            </w:rPrChange>
          </w:rPr>
          <w:tab/>
        </w:r>
        <w:r w:rsidRPr="00D62216">
          <w:rPr>
            <w:noProof/>
            <w:webHidden/>
            <w:rPrChange w:id="1769" w:author="凡 张" w:date="2019-05-26T07:05:00Z">
              <w:rPr>
                <w:noProof/>
                <w:webHidden/>
              </w:rPr>
            </w:rPrChange>
          </w:rPr>
          <w:fldChar w:fldCharType="begin"/>
        </w:r>
        <w:r w:rsidRPr="00D62216">
          <w:rPr>
            <w:noProof/>
            <w:webHidden/>
            <w:rPrChange w:id="1770" w:author="凡 张" w:date="2019-05-26T07:05:00Z">
              <w:rPr>
                <w:noProof/>
                <w:webHidden/>
              </w:rPr>
            </w:rPrChange>
          </w:rPr>
          <w:instrText xml:space="preserve"> PAGEREF _Toc9746640 \h </w:instrText>
        </w:r>
        <w:r w:rsidRPr="00D62216">
          <w:rPr>
            <w:noProof/>
            <w:webHidden/>
            <w:rPrChange w:id="1771" w:author="凡 张" w:date="2019-05-26T07:05:00Z">
              <w:rPr>
                <w:noProof/>
                <w:webHidden/>
              </w:rPr>
            </w:rPrChange>
          </w:rPr>
        </w:r>
      </w:ins>
      <w:r w:rsidRPr="00D62216">
        <w:rPr>
          <w:noProof/>
          <w:webHidden/>
          <w:rPrChange w:id="1772" w:author="凡 张" w:date="2019-05-26T07:05:00Z">
            <w:rPr>
              <w:noProof/>
              <w:webHidden/>
            </w:rPr>
          </w:rPrChange>
        </w:rPr>
        <w:fldChar w:fldCharType="separate"/>
      </w:r>
      <w:ins w:id="1773" w:author="凡 张" w:date="2019-05-26T07:03:00Z">
        <w:r w:rsidRPr="00D62216">
          <w:rPr>
            <w:noProof/>
            <w:webHidden/>
            <w:rPrChange w:id="1774" w:author="凡 张" w:date="2019-05-26T07:05:00Z">
              <w:rPr>
                <w:noProof/>
                <w:webHidden/>
              </w:rPr>
            </w:rPrChange>
          </w:rPr>
          <w:t>35</w:t>
        </w:r>
        <w:r w:rsidRPr="00D62216">
          <w:rPr>
            <w:noProof/>
            <w:webHidden/>
            <w:rPrChange w:id="1775" w:author="凡 张" w:date="2019-05-26T07:05:00Z">
              <w:rPr>
                <w:noProof/>
                <w:webHidden/>
              </w:rPr>
            </w:rPrChange>
          </w:rPr>
          <w:fldChar w:fldCharType="end"/>
        </w:r>
        <w:r w:rsidRPr="00D62216">
          <w:rPr>
            <w:rStyle w:val="a5"/>
            <w:noProof/>
            <w:rPrChange w:id="1776" w:author="凡 张" w:date="2019-05-26T07:05:00Z">
              <w:rPr>
                <w:rStyle w:val="a5"/>
                <w:noProof/>
              </w:rPr>
            </w:rPrChange>
          </w:rPr>
          <w:fldChar w:fldCharType="end"/>
        </w:r>
      </w:ins>
    </w:p>
    <w:p w:rsidR="0009571F" w:rsidRPr="00D62216" w:rsidRDefault="0009571F">
      <w:pPr>
        <w:pStyle w:val="af3"/>
        <w:tabs>
          <w:tab w:val="right" w:leader="dot" w:pos="8494"/>
        </w:tabs>
        <w:rPr>
          <w:ins w:id="1777" w:author="凡 张" w:date="2019-05-26T07:03:00Z"/>
          <w:rFonts w:eastAsiaTheme="minorEastAsia"/>
          <w:noProof/>
          <w:sz w:val="21"/>
          <w:szCs w:val="22"/>
          <w:rPrChange w:id="1778" w:author="凡 张" w:date="2019-05-26T07:05:00Z">
            <w:rPr>
              <w:ins w:id="1779" w:author="凡 张" w:date="2019-05-26T07:03:00Z"/>
              <w:rFonts w:asciiTheme="minorHAnsi" w:eastAsiaTheme="minorEastAsia" w:hAnsiTheme="minorHAnsi" w:cstheme="minorBidi"/>
              <w:noProof/>
              <w:sz w:val="21"/>
              <w:szCs w:val="22"/>
            </w:rPr>
          </w:rPrChange>
        </w:rPr>
      </w:pPr>
      <w:ins w:id="1780" w:author="凡 张" w:date="2019-05-26T07:03:00Z">
        <w:r w:rsidRPr="00D62216">
          <w:rPr>
            <w:rStyle w:val="a5"/>
            <w:noProof/>
            <w:rPrChange w:id="1781" w:author="凡 张" w:date="2019-05-26T07:05:00Z">
              <w:rPr>
                <w:rStyle w:val="a5"/>
                <w:noProof/>
              </w:rPr>
            </w:rPrChange>
          </w:rPr>
          <w:fldChar w:fldCharType="begin"/>
        </w:r>
        <w:r w:rsidRPr="00D62216">
          <w:rPr>
            <w:rStyle w:val="a5"/>
            <w:noProof/>
            <w:rPrChange w:id="1782" w:author="凡 张" w:date="2019-05-26T07:05:00Z">
              <w:rPr>
                <w:rStyle w:val="a5"/>
                <w:noProof/>
              </w:rPr>
            </w:rPrChange>
          </w:rPr>
          <w:instrText xml:space="preserve"> </w:instrText>
        </w:r>
        <w:r w:rsidRPr="00D62216">
          <w:rPr>
            <w:noProof/>
            <w:rPrChange w:id="1783" w:author="凡 张" w:date="2019-05-26T07:05:00Z">
              <w:rPr>
                <w:noProof/>
              </w:rPr>
            </w:rPrChange>
          </w:rPr>
          <w:instrText>HYPERLINK "I:\\Undergraduate-Thesis\\Thesis-4.docx" \l "_Toc9746641"</w:instrText>
        </w:r>
        <w:r w:rsidRPr="00D62216">
          <w:rPr>
            <w:rStyle w:val="a5"/>
            <w:noProof/>
            <w:rPrChange w:id="1784" w:author="凡 张" w:date="2019-05-26T07:05:00Z">
              <w:rPr>
                <w:rStyle w:val="a5"/>
                <w:noProof/>
              </w:rPr>
            </w:rPrChange>
          </w:rPr>
          <w:instrText xml:space="preserve"> </w:instrText>
        </w:r>
        <w:r w:rsidRPr="00D62216">
          <w:rPr>
            <w:rStyle w:val="a5"/>
            <w:noProof/>
            <w:rPrChange w:id="1785" w:author="凡 张" w:date="2019-05-26T07:05:00Z">
              <w:rPr>
                <w:rStyle w:val="a5"/>
                <w:noProof/>
              </w:rPr>
            </w:rPrChange>
          </w:rPr>
        </w:r>
        <w:r w:rsidRPr="00D62216">
          <w:rPr>
            <w:rStyle w:val="a5"/>
            <w:noProof/>
            <w:rPrChange w:id="1786" w:author="凡 张" w:date="2019-05-26T07:05:00Z">
              <w:rPr>
                <w:rStyle w:val="a5"/>
                <w:noProof/>
              </w:rPr>
            </w:rPrChange>
          </w:rPr>
          <w:fldChar w:fldCharType="separate"/>
        </w:r>
        <w:r w:rsidRPr="00D62216">
          <w:rPr>
            <w:rStyle w:val="a5"/>
            <w:noProof/>
            <w:rPrChange w:id="1787" w:author="凡 张" w:date="2019-05-26T07:05:00Z">
              <w:rPr>
                <w:rStyle w:val="a5"/>
                <w:noProof/>
              </w:rPr>
            </w:rPrChange>
          </w:rPr>
          <w:t>图</w:t>
        </w:r>
        <w:r w:rsidRPr="00D62216">
          <w:rPr>
            <w:rStyle w:val="a5"/>
            <w:noProof/>
            <w:rPrChange w:id="1788" w:author="凡 张" w:date="2019-05-26T07:05:00Z">
              <w:rPr>
                <w:rStyle w:val="a5"/>
                <w:noProof/>
              </w:rPr>
            </w:rPrChange>
          </w:rPr>
          <w:t xml:space="preserve">23 </w:t>
        </w:r>
        <w:r w:rsidRPr="00D62216">
          <w:rPr>
            <w:rStyle w:val="a5"/>
            <w:noProof/>
            <w:rPrChange w:id="1789" w:author="凡 张" w:date="2019-05-26T07:05:00Z">
              <w:rPr>
                <w:rStyle w:val="a5"/>
                <w:noProof/>
              </w:rPr>
            </w:rPrChange>
          </w:rPr>
          <w:t>林肯脸三维重建模型</w:t>
        </w:r>
        <w:r w:rsidRPr="00D62216">
          <w:rPr>
            <w:noProof/>
            <w:webHidden/>
            <w:rPrChange w:id="1790" w:author="凡 张" w:date="2019-05-26T07:05:00Z">
              <w:rPr>
                <w:noProof/>
                <w:webHidden/>
              </w:rPr>
            </w:rPrChange>
          </w:rPr>
          <w:tab/>
        </w:r>
        <w:r w:rsidRPr="00D62216">
          <w:rPr>
            <w:noProof/>
            <w:webHidden/>
            <w:rPrChange w:id="1791" w:author="凡 张" w:date="2019-05-26T07:05:00Z">
              <w:rPr>
                <w:noProof/>
                <w:webHidden/>
              </w:rPr>
            </w:rPrChange>
          </w:rPr>
          <w:fldChar w:fldCharType="begin"/>
        </w:r>
        <w:r w:rsidRPr="00D62216">
          <w:rPr>
            <w:noProof/>
            <w:webHidden/>
            <w:rPrChange w:id="1792" w:author="凡 张" w:date="2019-05-26T07:05:00Z">
              <w:rPr>
                <w:noProof/>
                <w:webHidden/>
              </w:rPr>
            </w:rPrChange>
          </w:rPr>
          <w:instrText xml:space="preserve"> PAGEREF _Toc9746641 \h </w:instrText>
        </w:r>
        <w:r w:rsidRPr="00D62216">
          <w:rPr>
            <w:noProof/>
            <w:webHidden/>
            <w:rPrChange w:id="1793" w:author="凡 张" w:date="2019-05-26T07:05:00Z">
              <w:rPr>
                <w:noProof/>
                <w:webHidden/>
              </w:rPr>
            </w:rPrChange>
          </w:rPr>
        </w:r>
      </w:ins>
      <w:r w:rsidRPr="00D62216">
        <w:rPr>
          <w:noProof/>
          <w:webHidden/>
          <w:rPrChange w:id="1794" w:author="凡 张" w:date="2019-05-26T07:05:00Z">
            <w:rPr>
              <w:noProof/>
              <w:webHidden/>
            </w:rPr>
          </w:rPrChange>
        </w:rPr>
        <w:fldChar w:fldCharType="separate"/>
      </w:r>
      <w:ins w:id="1795" w:author="凡 张" w:date="2019-05-26T07:03:00Z">
        <w:r w:rsidRPr="00D62216">
          <w:rPr>
            <w:noProof/>
            <w:webHidden/>
            <w:rPrChange w:id="1796" w:author="凡 张" w:date="2019-05-26T07:05:00Z">
              <w:rPr>
                <w:noProof/>
                <w:webHidden/>
              </w:rPr>
            </w:rPrChange>
          </w:rPr>
          <w:t>36</w:t>
        </w:r>
        <w:r w:rsidRPr="00D62216">
          <w:rPr>
            <w:noProof/>
            <w:webHidden/>
            <w:rPrChange w:id="1797" w:author="凡 张" w:date="2019-05-26T07:05:00Z">
              <w:rPr>
                <w:noProof/>
                <w:webHidden/>
              </w:rPr>
            </w:rPrChange>
          </w:rPr>
          <w:fldChar w:fldCharType="end"/>
        </w:r>
        <w:r w:rsidRPr="00D62216">
          <w:rPr>
            <w:rStyle w:val="a5"/>
            <w:noProof/>
            <w:rPrChange w:id="1798" w:author="凡 张" w:date="2019-05-26T07:05:00Z">
              <w:rPr>
                <w:rStyle w:val="a5"/>
                <w:noProof/>
              </w:rPr>
            </w:rPrChange>
          </w:rPr>
          <w:fldChar w:fldCharType="end"/>
        </w:r>
      </w:ins>
    </w:p>
    <w:p w:rsidR="00ED50BE" w:rsidRPr="00D62216" w:rsidDel="009F408D" w:rsidRDefault="00ED50BE">
      <w:pPr>
        <w:pStyle w:val="af3"/>
        <w:tabs>
          <w:tab w:val="right" w:leader="dot" w:pos="8494"/>
        </w:tabs>
        <w:rPr>
          <w:del w:id="1799" w:author="凡 张" w:date="2019-05-26T05:50:00Z"/>
          <w:rFonts w:eastAsiaTheme="minorEastAsia"/>
          <w:noProof/>
          <w:sz w:val="21"/>
          <w:szCs w:val="22"/>
          <w:rPrChange w:id="1800" w:author="凡 张" w:date="2019-05-26T07:05:00Z">
            <w:rPr>
              <w:del w:id="1801" w:author="凡 张" w:date="2019-05-26T05:50:00Z"/>
              <w:rFonts w:asciiTheme="minorHAnsi" w:eastAsiaTheme="minorEastAsia" w:hAnsiTheme="minorHAnsi" w:cstheme="minorBidi"/>
              <w:noProof/>
              <w:sz w:val="21"/>
              <w:szCs w:val="22"/>
            </w:rPr>
          </w:rPrChange>
        </w:rPr>
      </w:pPr>
      <w:del w:id="1802" w:author="凡 张" w:date="2019-05-26T05:50:00Z">
        <w:r w:rsidRPr="00D62216" w:rsidDel="009F408D">
          <w:rPr>
            <w:rStyle w:val="a5"/>
            <w:noProof/>
            <w:rPrChange w:id="1803" w:author="凡 张" w:date="2019-05-26T07:05:00Z">
              <w:rPr>
                <w:rStyle w:val="a5"/>
                <w:rFonts w:hint="eastAsia"/>
                <w:noProof/>
              </w:rPr>
            </w:rPrChange>
          </w:rPr>
          <w:delText>图</w:delText>
        </w:r>
        <w:r w:rsidRPr="00D62216" w:rsidDel="009F408D">
          <w:rPr>
            <w:rStyle w:val="a5"/>
            <w:noProof/>
            <w:rPrChange w:id="1804" w:author="凡 张" w:date="2019-05-26T07:05:00Z">
              <w:rPr>
                <w:rStyle w:val="a5"/>
                <w:noProof/>
              </w:rPr>
            </w:rPrChange>
          </w:rPr>
          <w:delText xml:space="preserve">1 </w:delText>
        </w:r>
        <w:r w:rsidRPr="00D62216" w:rsidDel="009F408D">
          <w:rPr>
            <w:rStyle w:val="a5"/>
            <w:noProof/>
            <w:rPrChange w:id="1805" w:author="凡 张" w:date="2019-05-26T07:05:00Z">
              <w:rPr>
                <w:rStyle w:val="a5"/>
                <w:rFonts w:hint="eastAsia"/>
                <w:noProof/>
              </w:rPr>
            </w:rPrChange>
          </w:rPr>
          <w:delText>意大利学者利用莫尔三维测量技术部分数字化的古文物遗址蒙特城堡</w:delText>
        </w:r>
        <w:r w:rsidRPr="00D62216" w:rsidDel="009F408D">
          <w:rPr>
            <w:noProof/>
            <w:webHidden/>
            <w:rPrChange w:id="1806" w:author="凡 张" w:date="2019-05-26T07:05:00Z">
              <w:rPr>
                <w:noProof/>
                <w:webHidden/>
              </w:rPr>
            </w:rPrChange>
          </w:rPr>
          <w:tab/>
        </w:r>
        <w:r w:rsidR="00D5535B" w:rsidRPr="00D62216" w:rsidDel="009F408D">
          <w:rPr>
            <w:noProof/>
            <w:webHidden/>
            <w:rPrChange w:id="1807" w:author="凡 张" w:date="2019-05-26T07:05:00Z">
              <w:rPr>
                <w:noProof/>
                <w:webHidden/>
              </w:rPr>
            </w:rPrChange>
          </w:rPr>
          <w:delText>2</w:delText>
        </w:r>
      </w:del>
    </w:p>
    <w:p w:rsidR="00ED50BE" w:rsidRPr="00D62216" w:rsidDel="009F408D" w:rsidRDefault="00ED50BE">
      <w:pPr>
        <w:pStyle w:val="af3"/>
        <w:tabs>
          <w:tab w:val="right" w:leader="dot" w:pos="8494"/>
        </w:tabs>
        <w:rPr>
          <w:del w:id="1808" w:author="凡 张" w:date="2019-05-26T05:50:00Z"/>
          <w:rFonts w:eastAsiaTheme="minorEastAsia"/>
          <w:noProof/>
          <w:sz w:val="21"/>
          <w:szCs w:val="22"/>
          <w:rPrChange w:id="1809" w:author="凡 张" w:date="2019-05-26T07:05:00Z">
            <w:rPr>
              <w:del w:id="1810" w:author="凡 张" w:date="2019-05-26T05:50:00Z"/>
              <w:rFonts w:asciiTheme="minorHAnsi" w:eastAsiaTheme="minorEastAsia" w:hAnsiTheme="minorHAnsi" w:cstheme="minorBidi"/>
              <w:noProof/>
              <w:sz w:val="21"/>
              <w:szCs w:val="22"/>
            </w:rPr>
          </w:rPrChange>
        </w:rPr>
      </w:pPr>
      <w:del w:id="1811" w:author="凡 张" w:date="2019-05-26T05:50:00Z">
        <w:r w:rsidRPr="00D62216" w:rsidDel="009F408D">
          <w:rPr>
            <w:rStyle w:val="a5"/>
            <w:noProof/>
            <w:rPrChange w:id="1812" w:author="凡 张" w:date="2019-05-26T07:05:00Z">
              <w:rPr>
                <w:rStyle w:val="a5"/>
                <w:rFonts w:hint="eastAsia"/>
                <w:noProof/>
              </w:rPr>
            </w:rPrChange>
          </w:rPr>
          <w:delText>图</w:delText>
        </w:r>
        <w:r w:rsidRPr="00D62216" w:rsidDel="009F408D">
          <w:rPr>
            <w:rStyle w:val="a5"/>
            <w:noProof/>
            <w:rPrChange w:id="1813" w:author="凡 张" w:date="2019-05-26T07:05:00Z">
              <w:rPr>
                <w:rStyle w:val="a5"/>
                <w:noProof/>
              </w:rPr>
            </w:rPrChange>
          </w:rPr>
          <w:delText xml:space="preserve">2 </w:delText>
        </w:r>
        <w:r w:rsidRPr="00D62216" w:rsidDel="009F408D">
          <w:rPr>
            <w:rStyle w:val="a5"/>
            <w:noProof/>
            <w:rPrChange w:id="1814" w:author="凡 张" w:date="2019-05-26T07:05:00Z">
              <w:rPr>
                <w:rStyle w:val="a5"/>
                <w:rFonts w:hint="eastAsia"/>
                <w:noProof/>
              </w:rPr>
            </w:rPrChange>
          </w:rPr>
          <w:delText>数字莫尔三维测量流程图</w:delText>
        </w:r>
        <w:r w:rsidRPr="00D62216" w:rsidDel="009F408D">
          <w:rPr>
            <w:noProof/>
            <w:webHidden/>
            <w:rPrChange w:id="1815" w:author="凡 张" w:date="2019-05-26T07:05:00Z">
              <w:rPr>
                <w:noProof/>
                <w:webHidden/>
              </w:rPr>
            </w:rPrChange>
          </w:rPr>
          <w:tab/>
        </w:r>
        <w:r w:rsidR="00D5535B" w:rsidRPr="00D62216" w:rsidDel="009F408D">
          <w:rPr>
            <w:noProof/>
            <w:webHidden/>
            <w:rPrChange w:id="1816" w:author="凡 张" w:date="2019-05-26T07:05:00Z">
              <w:rPr>
                <w:noProof/>
                <w:webHidden/>
              </w:rPr>
            </w:rPrChange>
          </w:rPr>
          <w:delText>3</w:delText>
        </w:r>
      </w:del>
    </w:p>
    <w:p w:rsidR="00ED50BE" w:rsidRPr="00D62216" w:rsidDel="009F408D" w:rsidRDefault="00ED50BE">
      <w:pPr>
        <w:pStyle w:val="af3"/>
        <w:tabs>
          <w:tab w:val="right" w:leader="dot" w:pos="8494"/>
        </w:tabs>
        <w:rPr>
          <w:del w:id="1817" w:author="凡 张" w:date="2019-05-26T05:50:00Z"/>
          <w:rFonts w:eastAsiaTheme="minorEastAsia"/>
          <w:noProof/>
          <w:sz w:val="21"/>
          <w:szCs w:val="22"/>
          <w:rPrChange w:id="1818" w:author="凡 张" w:date="2019-05-26T07:05:00Z">
            <w:rPr>
              <w:del w:id="1819" w:author="凡 张" w:date="2019-05-26T05:50:00Z"/>
              <w:rFonts w:asciiTheme="minorHAnsi" w:eastAsiaTheme="minorEastAsia" w:hAnsiTheme="minorHAnsi" w:cstheme="minorBidi"/>
              <w:noProof/>
              <w:sz w:val="21"/>
              <w:szCs w:val="22"/>
            </w:rPr>
          </w:rPrChange>
        </w:rPr>
      </w:pPr>
      <w:del w:id="1820" w:author="凡 张" w:date="2019-05-26T05:50:00Z">
        <w:r w:rsidRPr="00D62216" w:rsidDel="009F408D">
          <w:rPr>
            <w:rStyle w:val="a5"/>
            <w:noProof/>
            <w:rPrChange w:id="1821" w:author="凡 张" w:date="2019-05-26T07:05:00Z">
              <w:rPr>
                <w:rStyle w:val="a5"/>
                <w:rFonts w:hint="eastAsia"/>
                <w:noProof/>
              </w:rPr>
            </w:rPrChange>
          </w:rPr>
          <w:delText>图</w:delText>
        </w:r>
        <w:r w:rsidRPr="00D62216" w:rsidDel="009F408D">
          <w:rPr>
            <w:rStyle w:val="a5"/>
            <w:noProof/>
            <w:rPrChange w:id="1822" w:author="凡 张" w:date="2019-05-26T07:05:00Z">
              <w:rPr>
                <w:rStyle w:val="a5"/>
                <w:noProof/>
              </w:rPr>
            </w:rPrChange>
          </w:rPr>
          <w:delText xml:space="preserve">4 </w:delText>
        </w:r>
        <w:r w:rsidRPr="00D62216" w:rsidDel="009F408D">
          <w:rPr>
            <w:rStyle w:val="a5"/>
            <w:noProof/>
            <w:rPrChange w:id="1823" w:author="凡 张" w:date="2019-05-26T07:05:00Z">
              <w:rPr>
                <w:rStyle w:val="a5"/>
                <w:rFonts w:hint="eastAsia"/>
                <w:noProof/>
              </w:rPr>
            </w:rPrChange>
          </w:rPr>
          <w:delText>莫尔条纹产生方式：</w:delText>
        </w:r>
        <w:r w:rsidRPr="00D62216" w:rsidDel="009F408D">
          <w:rPr>
            <w:rStyle w:val="a5"/>
            <w:noProof/>
            <w:rPrChange w:id="1824" w:author="凡 张" w:date="2019-05-26T07:05:00Z">
              <w:rPr>
                <w:rStyle w:val="a5"/>
                <w:noProof/>
              </w:rPr>
            </w:rPrChange>
          </w:rPr>
          <w:delText>(a)</w:delText>
        </w:r>
        <w:r w:rsidRPr="00D62216" w:rsidDel="009F408D">
          <w:rPr>
            <w:rStyle w:val="a5"/>
            <w:noProof/>
            <w:rPrChange w:id="1825" w:author="凡 张" w:date="2019-05-26T07:05:00Z">
              <w:rPr>
                <w:rStyle w:val="a5"/>
                <w:rFonts w:hint="eastAsia"/>
                <w:noProof/>
              </w:rPr>
            </w:rPrChange>
          </w:rPr>
          <w:delText>不同周期；</w:delText>
        </w:r>
        <w:r w:rsidRPr="00D62216" w:rsidDel="009F408D">
          <w:rPr>
            <w:rStyle w:val="a5"/>
            <w:noProof/>
            <w:rPrChange w:id="1826" w:author="凡 张" w:date="2019-05-26T07:05:00Z">
              <w:rPr>
                <w:rStyle w:val="a5"/>
                <w:noProof/>
              </w:rPr>
            </w:rPrChange>
          </w:rPr>
          <w:delText>(b)</w:delText>
        </w:r>
        <w:r w:rsidRPr="00D62216" w:rsidDel="009F408D">
          <w:rPr>
            <w:rStyle w:val="a5"/>
            <w:noProof/>
            <w:rPrChange w:id="1827" w:author="凡 张" w:date="2019-05-26T07:05:00Z">
              <w:rPr>
                <w:rStyle w:val="a5"/>
                <w:rFonts w:hint="eastAsia"/>
                <w:noProof/>
              </w:rPr>
            </w:rPrChange>
          </w:rPr>
          <w:delText>成角度；</w:delText>
        </w:r>
        <w:r w:rsidRPr="00D62216" w:rsidDel="009F408D">
          <w:rPr>
            <w:rStyle w:val="a5"/>
            <w:noProof/>
            <w:rPrChange w:id="1828" w:author="凡 张" w:date="2019-05-26T07:05:00Z">
              <w:rPr>
                <w:rStyle w:val="a5"/>
                <w:noProof/>
              </w:rPr>
            </w:rPrChange>
          </w:rPr>
          <w:delText>(c)</w:delText>
        </w:r>
        <w:r w:rsidRPr="00D62216" w:rsidDel="009F408D">
          <w:rPr>
            <w:rStyle w:val="a5"/>
            <w:noProof/>
            <w:rPrChange w:id="1829" w:author="凡 张" w:date="2019-05-26T07:05:00Z">
              <w:rPr>
                <w:rStyle w:val="a5"/>
                <w:rFonts w:hint="eastAsia"/>
                <w:noProof/>
              </w:rPr>
            </w:rPrChange>
          </w:rPr>
          <w:delText>不同周期和角度</w:delText>
        </w:r>
        <w:r w:rsidRPr="00D62216" w:rsidDel="009F408D">
          <w:rPr>
            <w:noProof/>
            <w:webHidden/>
            <w:rPrChange w:id="1830" w:author="凡 张" w:date="2019-05-26T07:05:00Z">
              <w:rPr>
                <w:noProof/>
                <w:webHidden/>
              </w:rPr>
            </w:rPrChange>
          </w:rPr>
          <w:tab/>
        </w:r>
        <w:r w:rsidR="00D5535B" w:rsidRPr="00D62216" w:rsidDel="009F408D">
          <w:rPr>
            <w:noProof/>
            <w:webHidden/>
            <w:rPrChange w:id="1831" w:author="凡 张" w:date="2019-05-26T07:05:00Z">
              <w:rPr>
                <w:noProof/>
                <w:webHidden/>
              </w:rPr>
            </w:rPrChange>
          </w:rPr>
          <w:delText>5</w:delText>
        </w:r>
      </w:del>
    </w:p>
    <w:p w:rsidR="00ED50BE" w:rsidRPr="00D62216" w:rsidDel="009F408D" w:rsidRDefault="00ED50BE">
      <w:pPr>
        <w:pStyle w:val="af3"/>
        <w:tabs>
          <w:tab w:val="right" w:leader="dot" w:pos="8494"/>
        </w:tabs>
        <w:rPr>
          <w:del w:id="1832" w:author="凡 张" w:date="2019-05-26T05:50:00Z"/>
          <w:rFonts w:eastAsiaTheme="minorEastAsia"/>
          <w:noProof/>
          <w:sz w:val="21"/>
          <w:szCs w:val="22"/>
          <w:rPrChange w:id="1833" w:author="凡 张" w:date="2019-05-26T07:05:00Z">
            <w:rPr>
              <w:del w:id="1834" w:author="凡 张" w:date="2019-05-26T05:50:00Z"/>
              <w:rFonts w:asciiTheme="minorHAnsi" w:eastAsiaTheme="minorEastAsia" w:hAnsiTheme="minorHAnsi" w:cstheme="minorBidi"/>
              <w:noProof/>
              <w:sz w:val="21"/>
              <w:szCs w:val="22"/>
            </w:rPr>
          </w:rPrChange>
        </w:rPr>
      </w:pPr>
      <w:del w:id="1835" w:author="凡 张" w:date="2019-05-26T05:50:00Z">
        <w:r w:rsidRPr="00D62216" w:rsidDel="009F408D">
          <w:rPr>
            <w:rStyle w:val="a5"/>
            <w:noProof/>
            <w:rPrChange w:id="1836" w:author="凡 张" w:date="2019-05-26T07:05:00Z">
              <w:rPr>
                <w:rStyle w:val="a5"/>
                <w:rFonts w:hint="eastAsia"/>
                <w:noProof/>
              </w:rPr>
            </w:rPrChange>
          </w:rPr>
          <w:delText>图</w:delText>
        </w:r>
        <w:r w:rsidRPr="00D62216" w:rsidDel="009F408D">
          <w:rPr>
            <w:rStyle w:val="a5"/>
            <w:noProof/>
            <w:rPrChange w:id="1837" w:author="凡 张" w:date="2019-05-26T07:05:00Z">
              <w:rPr>
                <w:rStyle w:val="a5"/>
                <w:noProof/>
              </w:rPr>
            </w:rPrChange>
          </w:rPr>
          <w:delText xml:space="preserve">5 </w:delText>
        </w:r>
        <w:r w:rsidRPr="00D62216" w:rsidDel="009F408D">
          <w:rPr>
            <w:rStyle w:val="a5"/>
            <w:noProof/>
            <w:rPrChange w:id="1838" w:author="凡 张" w:date="2019-05-26T07:05:00Z">
              <w:rPr>
                <w:rStyle w:val="a5"/>
                <w:rFonts w:hint="eastAsia"/>
                <w:noProof/>
              </w:rPr>
            </w:rPrChange>
          </w:rPr>
          <w:delText>等间隔光栅以夹角</w:delText>
        </w:r>
        <m:oMath>
          <m:r>
            <m:rPr>
              <m:sty m:val="p"/>
            </m:rPr>
            <w:rPr>
              <w:rStyle w:val="a5"/>
              <w:rFonts w:ascii="Cambria Math" w:hAnsi="Cambria Math"/>
              <w:noProof/>
              <w:rPrChange w:id="1839" w:author="凡 张" w:date="2019-05-26T07:05:00Z">
                <w:rPr>
                  <w:rStyle w:val="a5"/>
                  <w:rFonts w:ascii="Cambria Math" w:hAnsi="Cambria Math"/>
                  <w:noProof/>
                </w:rPr>
              </w:rPrChange>
            </w:rPr>
            <m:t>θ</m:t>
          </m:r>
        </m:oMath>
        <w:r w:rsidRPr="00D62216" w:rsidDel="009F408D">
          <w:rPr>
            <w:rStyle w:val="a5"/>
            <w:noProof/>
            <w:rPrChange w:id="1840" w:author="凡 张" w:date="2019-05-26T07:05:00Z">
              <w:rPr>
                <w:rStyle w:val="a5"/>
                <w:rFonts w:hint="eastAsia"/>
                <w:noProof/>
              </w:rPr>
            </w:rPrChange>
          </w:rPr>
          <w:delText>重叠产生莫尔条纹</w:delText>
        </w:r>
        <w:r w:rsidRPr="00D62216" w:rsidDel="009F408D">
          <w:rPr>
            <w:noProof/>
            <w:webHidden/>
            <w:rPrChange w:id="1841" w:author="凡 张" w:date="2019-05-26T07:05:00Z">
              <w:rPr>
                <w:noProof/>
                <w:webHidden/>
              </w:rPr>
            </w:rPrChange>
          </w:rPr>
          <w:tab/>
        </w:r>
        <w:r w:rsidR="00D5535B" w:rsidRPr="00D62216" w:rsidDel="009F408D">
          <w:rPr>
            <w:noProof/>
            <w:webHidden/>
            <w:rPrChange w:id="1842" w:author="凡 张" w:date="2019-05-26T07:05:00Z">
              <w:rPr>
                <w:noProof/>
                <w:webHidden/>
              </w:rPr>
            </w:rPrChange>
          </w:rPr>
          <w:delText>6</w:delText>
        </w:r>
      </w:del>
    </w:p>
    <w:p w:rsidR="00ED50BE" w:rsidRPr="00D62216" w:rsidDel="009F408D" w:rsidRDefault="00ED50BE">
      <w:pPr>
        <w:pStyle w:val="af3"/>
        <w:tabs>
          <w:tab w:val="right" w:leader="dot" w:pos="8494"/>
        </w:tabs>
        <w:rPr>
          <w:del w:id="1843" w:author="凡 张" w:date="2019-05-26T05:50:00Z"/>
          <w:rFonts w:eastAsiaTheme="minorEastAsia"/>
          <w:noProof/>
          <w:sz w:val="21"/>
          <w:szCs w:val="22"/>
          <w:rPrChange w:id="1844" w:author="凡 张" w:date="2019-05-26T07:05:00Z">
            <w:rPr>
              <w:del w:id="1845" w:author="凡 张" w:date="2019-05-26T05:50:00Z"/>
              <w:rFonts w:asciiTheme="minorHAnsi" w:eastAsiaTheme="minorEastAsia" w:hAnsiTheme="minorHAnsi" w:cstheme="minorBidi"/>
              <w:noProof/>
              <w:sz w:val="21"/>
              <w:szCs w:val="22"/>
            </w:rPr>
          </w:rPrChange>
        </w:rPr>
      </w:pPr>
      <w:del w:id="1846" w:author="凡 张" w:date="2019-05-26T05:50:00Z">
        <w:r w:rsidRPr="00D62216" w:rsidDel="009F408D">
          <w:rPr>
            <w:rStyle w:val="a5"/>
            <w:noProof/>
            <w:rPrChange w:id="1847" w:author="凡 张" w:date="2019-05-26T07:05:00Z">
              <w:rPr>
                <w:rStyle w:val="a5"/>
                <w:rFonts w:hint="eastAsia"/>
                <w:noProof/>
              </w:rPr>
            </w:rPrChange>
          </w:rPr>
          <w:delText>图</w:delText>
        </w:r>
        <w:r w:rsidRPr="00D62216" w:rsidDel="009F408D">
          <w:rPr>
            <w:rStyle w:val="a5"/>
            <w:noProof/>
            <w:rPrChange w:id="1848" w:author="凡 张" w:date="2019-05-26T07:05:00Z">
              <w:rPr>
                <w:rStyle w:val="a5"/>
                <w:noProof/>
              </w:rPr>
            </w:rPrChange>
          </w:rPr>
          <w:delText xml:space="preserve">6 </w:delText>
        </w:r>
        <w:r w:rsidRPr="00D62216" w:rsidDel="009F408D">
          <w:rPr>
            <w:rStyle w:val="a5"/>
            <w:noProof/>
            <w:rPrChange w:id="1849" w:author="凡 张" w:date="2019-05-26T07:05:00Z">
              <w:rPr>
                <w:rStyle w:val="a5"/>
                <w:rFonts w:hint="eastAsia"/>
                <w:noProof/>
              </w:rPr>
            </w:rPrChange>
          </w:rPr>
          <w:delText>三角测量法几何关系</w:delText>
        </w:r>
        <w:r w:rsidRPr="00D62216" w:rsidDel="009F408D">
          <w:rPr>
            <w:noProof/>
            <w:webHidden/>
            <w:rPrChange w:id="1850" w:author="凡 张" w:date="2019-05-26T07:05:00Z">
              <w:rPr>
                <w:noProof/>
                <w:webHidden/>
              </w:rPr>
            </w:rPrChange>
          </w:rPr>
          <w:tab/>
        </w:r>
        <w:r w:rsidR="00D5535B" w:rsidRPr="00D62216" w:rsidDel="009F408D">
          <w:rPr>
            <w:noProof/>
            <w:webHidden/>
            <w:rPrChange w:id="1851" w:author="凡 张" w:date="2019-05-26T07:05:00Z">
              <w:rPr>
                <w:noProof/>
                <w:webHidden/>
              </w:rPr>
            </w:rPrChange>
          </w:rPr>
          <w:delText>9</w:delText>
        </w:r>
      </w:del>
    </w:p>
    <w:p w:rsidR="00ED50BE" w:rsidRPr="00D62216" w:rsidDel="009F408D" w:rsidRDefault="00ED50BE">
      <w:pPr>
        <w:pStyle w:val="af3"/>
        <w:tabs>
          <w:tab w:val="right" w:leader="dot" w:pos="8494"/>
        </w:tabs>
        <w:rPr>
          <w:del w:id="1852" w:author="凡 张" w:date="2019-05-26T05:50:00Z"/>
          <w:rFonts w:eastAsiaTheme="minorEastAsia"/>
          <w:noProof/>
          <w:sz w:val="21"/>
          <w:szCs w:val="22"/>
          <w:rPrChange w:id="1853" w:author="凡 张" w:date="2019-05-26T07:05:00Z">
            <w:rPr>
              <w:del w:id="1854" w:author="凡 张" w:date="2019-05-26T05:50:00Z"/>
              <w:rFonts w:asciiTheme="minorHAnsi" w:eastAsiaTheme="minorEastAsia" w:hAnsiTheme="minorHAnsi" w:cstheme="minorBidi"/>
              <w:noProof/>
              <w:sz w:val="21"/>
              <w:szCs w:val="22"/>
            </w:rPr>
          </w:rPrChange>
        </w:rPr>
      </w:pPr>
      <w:del w:id="1855" w:author="凡 张" w:date="2019-05-26T05:50:00Z">
        <w:r w:rsidRPr="00D62216" w:rsidDel="009F408D">
          <w:rPr>
            <w:rStyle w:val="a5"/>
            <w:noProof/>
            <w:rPrChange w:id="1856" w:author="凡 张" w:date="2019-05-26T07:05:00Z">
              <w:rPr>
                <w:rStyle w:val="a5"/>
                <w:rFonts w:hint="eastAsia"/>
                <w:noProof/>
              </w:rPr>
            </w:rPrChange>
          </w:rPr>
          <w:delText>图</w:delText>
        </w:r>
        <w:r w:rsidRPr="00D62216" w:rsidDel="009F408D">
          <w:rPr>
            <w:rStyle w:val="a5"/>
            <w:noProof/>
            <w:rPrChange w:id="1857" w:author="凡 张" w:date="2019-05-26T07:05:00Z">
              <w:rPr>
                <w:rStyle w:val="a5"/>
                <w:noProof/>
              </w:rPr>
            </w:rPrChange>
          </w:rPr>
          <w:delText xml:space="preserve">7 </w:delText>
        </w:r>
        <w:r w:rsidRPr="00D62216" w:rsidDel="009F408D">
          <w:rPr>
            <w:rStyle w:val="a5"/>
            <w:noProof/>
            <w:rPrChange w:id="1858" w:author="凡 张" w:date="2019-05-26T07:05:00Z">
              <w:rPr>
                <w:rStyle w:val="a5"/>
                <w:rFonts w:hint="eastAsia"/>
                <w:noProof/>
              </w:rPr>
            </w:rPrChange>
          </w:rPr>
          <w:delText>利用</w:delText>
        </w:r>
        <w:r w:rsidRPr="00D62216" w:rsidDel="009F408D">
          <w:rPr>
            <w:rStyle w:val="a5"/>
            <w:noProof/>
            <w:rPrChange w:id="1859" w:author="凡 张" w:date="2019-05-26T07:05:00Z">
              <w:rPr>
                <w:rStyle w:val="a5"/>
                <w:noProof/>
              </w:rPr>
            </w:rPrChange>
          </w:rPr>
          <w:delText>AB</w:delText>
        </w:r>
        <w:r w:rsidRPr="00D62216" w:rsidDel="009F408D">
          <w:rPr>
            <w:rStyle w:val="a5"/>
            <w:noProof/>
            <w:rPrChange w:id="1860" w:author="凡 张" w:date="2019-05-26T07:05:00Z">
              <w:rPr>
                <w:rStyle w:val="a5"/>
                <w:rFonts w:hint="eastAsia"/>
                <w:noProof/>
              </w:rPr>
            </w:rPrChange>
          </w:rPr>
          <w:delText>两点相位差得出被测点高度：</w:delText>
        </w:r>
        <w:r w:rsidRPr="00D62216" w:rsidDel="009F408D">
          <w:rPr>
            <w:rStyle w:val="a5"/>
            <w:noProof/>
            <w:rPrChange w:id="1861" w:author="凡 张" w:date="2019-05-26T07:05:00Z">
              <w:rPr>
                <w:rStyle w:val="a5"/>
                <w:noProof/>
              </w:rPr>
            </w:rPrChange>
          </w:rPr>
          <w:delText xml:space="preserve">(a) </w:delText>
        </w:r>
        <w:r w:rsidRPr="00D62216" w:rsidDel="009F408D">
          <w:rPr>
            <w:rStyle w:val="a5"/>
            <w:noProof/>
            <w:rPrChange w:id="1862" w:author="凡 张" w:date="2019-05-26T07:05:00Z">
              <w:rPr>
                <w:rStyle w:val="a5"/>
                <w:rFonts w:hint="eastAsia"/>
                <w:noProof/>
              </w:rPr>
            </w:rPrChange>
          </w:rPr>
          <w:delText>参考平面单独投影条纹</w:delText>
        </w:r>
        <w:r w:rsidRPr="00D62216" w:rsidDel="009F408D">
          <w:rPr>
            <w:rStyle w:val="a5"/>
            <w:noProof/>
            <w:rPrChange w:id="1863" w:author="凡 张" w:date="2019-05-26T07:05:00Z">
              <w:rPr>
                <w:rStyle w:val="a5"/>
                <w:noProof/>
              </w:rPr>
            </w:rPrChange>
          </w:rPr>
          <w:delText>AB</w:delText>
        </w:r>
        <w:r w:rsidRPr="00D62216" w:rsidDel="009F408D">
          <w:rPr>
            <w:rStyle w:val="a5"/>
            <w:noProof/>
            <w:rPrChange w:id="1864" w:author="凡 张" w:date="2019-05-26T07:05:00Z">
              <w:rPr>
                <w:rStyle w:val="a5"/>
                <w:rFonts w:hint="eastAsia"/>
                <w:noProof/>
              </w:rPr>
            </w:rPrChange>
          </w:rPr>
          <w:delText>相对位置；（</w:delText>
        </w:r>
        <w:r w:rsidRPr="00D62216" w:rsidDel="009F408D">
          <w:rPr>
            <w:rStyle w:val="a5"/>
            <w:noProof/>
            <w:rPrChange w:id="1865" w:author="凡 张" w:date="2019-05-26T07:05:00Z">
              <w:rPr>
                <w:rStyle w:val="a5"/>
                <w:noProof/>
              </w:rPr>
            </w:rPrChange>
          </w:rPr>
          <w:delText>b)</w:delText>
        </w:r>
        <w:r w:rsidRPr="00D62216" w:rsidDel="009F408D">
          <w:rPr>
            <w:rStyle w:val="a5"/>
            <w:noProof/>
            <w:rPrChange w:id="1866" w:author="凡 张" w:date="2019-05-26T07:05:00Z">
              <w:rPr>
                <w:rStyle w:val="a5"/>
                <w:rFonts w:hint="eastAsia"/>
                <w:noProof/>
              </w:rPr>
            </w:rPrChange>
          </w:rPr>
          <w:delText>条纹灰度和</w:delText>
        </w:r>
        <w:r w:rsidRPr="00D62216" w:rsidDel="009F408D">
          <w:rPr>
            <w:rStyle w:val="a5"/>
            <w:noProof/>
            <w:rPrChange w:id="1867" w:author="凡 张" w:date="2019-05-26T07:05:00Z">
              <w:rPr>
                <w:rStyle w:val="a5"/>
                <w:noProof/>
              </w:rPr>
            </w:rPrChange>
          </w:rPr>
          <w:delText>X</w:delText>
        </w:r>
        <w:r w:rsidRPr="00D62216" w:rsidDel="009F408D">
          <w:rPr>
            <w:rStyle w:val="a5"/>
            <w:noProof/>
            <w:rPrChange w:id="1868" w:author="凡 张" w:date="2019-05-26T07:05:00Z">
              <w:rPr>
                <w:rStyle w:val="a5"/>
                <w:rFonts w:hint="eastAsia"/>
                <w:noProof/>
              </w:rPr>
            </w:rPrChange>
          </w:rPr>
          <w:delText>轴各点相位关系</w:delText>
        </w:r>
        <w:r w:rsidRPr="00D62216" w:rsidDel="009F408D">
          <w:rPr>
            <w:noProof/>
            <w:webHidden/>
            <w:rPrChange w:id="1869" w:author="凡 张" w:date="2019-05-26T07:05:00Z">
              <w:rPr>
                <w:noProof/>
                <w:webHidden/>
              </w:rPr>
            </w:rPrChange>
          </w:rPr>
          <w:tab/>
        </w:r>
        <w:r w:rsidR="00D5535B" w:rsidRPr="00D62216" w:rsidDel="009F408D">
          <w:rPr>
            <w:noProof/>
            <w:webHidden/>
            <w:rPrChange w:id="1870" w:author="凡 张" w:date="2019-05-26T07:05:00Z">
              <w:rPr>
                <w:noProof/>
                <w:webHidden/>
              </w:rPr>
            </w:rPrChange>
          </w:rPr>
          <w:delText>10</w:delText>
        </w:r>
      </w:del>
    </w:p>
    <w:p w:rsidR="00ED50BE" w:rsidRPr="00D62216" w:rsidDel="009F408D" w:rsidRDefault="00ED50BE">
      <w:pPr>
        <w:pStyle w:val="af3"/>
        <w:tabs>
          <w:tab w:val="right" w:leader="dot" w:pos="8494"/>
        </w:tabs>
        <w:rPr>
          <w:del w:id="1871" w:author="凡 张" w:date="2019-05-26T05:50:00Z"/>
          <w:rFonts w:eastAsiaTheme="minorEastAsia"/>
          <w:noProof/>
          <w:sz w:val="21"/>
          <w:szCs w:val="22"/>
          <w:rPrChange w:id="1872" w:author="凡 张" w:date="2019-05-26T07:05:00Z">
            <w:rPr>
              <w:del w:id="1873" w:author="凡 张" w:date="2019-05-26T05:50:00Z"/>
              <w:rFonts w:asciiTheme="minorHAnsi" w:eastAsiaTheme="minorEastAsia" w:hAnsiTheme="minorHAnsi" w:cstheme="minorBidi"/>
              <w:noProof/>
              <w:sz w:val="21"/>
              <w:szCs w:val="22"/>
            </w:rPr>
          </w:rPrChange>
        </w:rPr>
      </w:pPr>
      <w:del w:id="1874" w:author="凡 张" w:date="2019-05-26T05:50:00Z">
        <w:r w:rsidRPr="00D62216" w:rsidDel="009F408D">
          <w:rPr>
            <w:rStyle w:val="a5"/>
            <w:noProof/>
            <w:rPrChange w:id="1875" w:author="凡 张" w:date="2019-05-26T07:05:00Z">
              <w:rPr>
                <w:rStyle w:val="a5"/>
                <w:rFonts w:hint="eastAsia"/>
                <w:noProof/>
              </w:rPr>
            </w:rPrChange>
          </w:rPr>
          <w:delText>图</w:delText>
        </w:r>
        <w:r w:rsidRPr="00D62216" w:rsidDel="009F408D">
          <w:rPr>
            <w:rStyle w:val="a5"/>
            <w:noProof/>
            <w:rPrChange w:id="1876" w:author="凡 张" w:date="2019-05-26T07:05:00Z">
              <w:rPr>
                <w:rStyle w:val="a5"/>
                <w:noProof/>
              </w:rPr>
            </w:rPrChange>
          </w:rPr>
          <w:delText xml:space="preserve">8 </w:delText>
        </w:r>
        <w:r w:rsidRPr="00D62216" w:rsidDel="009F408D">
          <w:rPr>
            <w:rStyle w:val="a5"/>
            <w:noProof/>
            <w:rPrChange w:id="1877" w:author="凡 张" w:date="2019-05-26T07:05:00Z">
              <w:rPr>
                <w:rStyle w:val="a5"/>
                <w:rFonts w:hint="eastAsia"/>
                <w:noProof/>
              </w:rPr>
            </w:rPrChange>
          </w:rPr>
          <w:delText>两点</w:delText>
        </w:r>
        <w:r w:rsidRPr="00D62216" w:rsidDel="009F408D">
          <w:rPr>
            <w:rStyle w:val="a5"/>
            <w:noProof/>
            <w:rPrChange w:id="1878" w:author="凡 张" w:date="2019-05-26T07:05:00Z">
              <w:rPr>
                <w:rStyle w:val="a5"/>
                <w:noProof/>
              </w:rPr>
            </w:rPrChange>
          </w:rPr>
          <w:delText>O</w:delText>
        </w:r>
        <w:r w:rsidRPr="00D62216" w:rsidDel="009F408D">
          <w:rPr>
            <w:rStyle w:val="a5"/>
            <w:noProof/>
            <w:rPrChange w:id="1879" w:author="凡 张" w:date="2019-05-26T07:05:00Z">
              <w:rPr>
                <w:rStyle w:val="a5"/>
                <w:rFonts w:hint="eastAsia"/>
                <w:noProof/>
              </w:rPr>
            </w:rPrChange>
          </w:rPr>
          <w:delText>，相位等同</w:delText>
        </w:r>
        <w:r w:rsidRPr="00D62216" w:rsidDel="009F408D">
          <w:rPr>
            <w:noProof/>
            <w:webHidden/>
            <w:rPrChange w:id="1880" w:author="凡 张" w:date="2019-05-26T07:05:00Z">
              <w:rPr>
                <w:noProof/>
                <w:webHidden/>
              </w:rPr>
            </w:rPrChange>
          </w:rPr>
          <w:tab/>
        </w:r>
        <w:r w:rsidR="00D5535B" w:rsidRPr="00D62216" w:rsidDel="009F408D">
          <w:rPr>
            <w:noProof/>
            <w:webHidden/>
            <w:rPrChange w:id="1881" w:author="凡 张" w:date="2019-05-26T07:05:00Z">
              <w:rPr>
                <w:noProof/>
                <w:webHidden/>
              </w:rPr>
            </w:rPrChange>
          </w:rPr>
          <w:delText>11</w:delText>
        </w:r>
      </w:del>
    </w:p>
    <w:p w:rsidR="00ED50BE" w:rsidRPr="00D62216" w:rsidDel="009F408D" w:rsidRDefault="00ED50BE">
      <w:pPr>
        <w:pStyle w:val="af3"/>
        <w:tabs>
          <w:tab w:val="right" w:leader="dot" w:pos="8494"/>
        </w:tabs>
        <w:rPr>
          <w:del w:id="1882" w:author="凡 张" w:date="2019-05-26T05:50:00Z"/>
          <w:rFonts w:eastAsiaTheme="minorEastAsia"/>
          <w:noProof/>
          <w:sz w:val="21"/>
          <w:szCs w:val="22"/>
          <w:rPrChange w:id="1883" w:author="凡 张" w:date="2019-05-26T07:05:00Z">
            <w:rPr>
              <w:del w:id="1884" w:author="凡 张" w:date="2019-05-26T05:50:00Z"/>
              <w:rFonts w:asciiTheme="minorHAnsi" w:eastAsiaTheme="minorEastAsia" w:hAnsiTheme="minorHAnsi" w:cstheme="minorBidi"/>
              <w:noProof/>
              <w:sz w:val="21"/>
              <w:szCs w:val="22"/>
            </w:rPr>
          </w:rPrChange>
        </w:rPr>
      </w:pPr>
      <w:del w:id="1885" w:author="凡 张" w:date="2019-05-26T05:50:00Z">
        <w:r w:rsidRPr="00D62216" w:rsidDel="009F408D">
          <w:rPr>
            <w:rStyle w:val="a5"/>
            <w:noProof/>
            <w:rPrChange w:id="1886" w:author="凡 张" w:date="2019-05-26T07:05:00Z">
              <w:rPr>
                <w:rStyle w:val="a5"/>
                <w:rFonts w:hint="eastAsia"/>
                <w:noProof/>
              </w:rPr>
            </w:rPrChange>
          </w:rPr>
          <w:delText>图</w:delText>
        </w:r>
        <w:r w:rsidRPr="00D62216" w:rsidDel="009F408D">
          <w:rPr>
            <w:rStyle w:val="a5"/>
            <w:noProof/>
            <w:rPrChange w:id="1887" w:author="凡 张" w:date="2019-05-26T07:05:00Z">
              <w:rPr>
                <w:rStyle w:val="a5"/>
                <w:noProof/>
              </w:rPr>
            </w:rPrChange>
          </w:rPr>
          <w:delText xml:space="preserve">9 </w:delText>
        </w:r>
        <w:r w:rsidRPr="00D62216" w:rsidDel="009F408D">
          <w:rPr>
            <w:rStyle w:val="a5"/>
            <w:noProof/>
            <w:rPrChange w:id="1888" w:author="凡 张" w:date="2019-05-26T07:05:00Z">
              <w:rPr>
                <w:rStyle w:val="a5"/>
                <w:rFonts w:hint="eastAsia"/>
                <w:noProof/>
              </w:rPr>
            </w:rPrChange>
          </w:rPr>
          <w:delText>被测点在</w:delText>
        </w:r>
        <w:r w:rsidRPr="00D62216" w:rsidDel="009F408D">
          <w:rPr>
            <w:rStyle w:val="a5"/>
            <w:noProof/>
            <w:rPrChange w:id="1889" w:author="凡 张" w:date="2019-05-26T07:05:00Z">
              <w:rPr>
                <w:rStyle w:val="a5"/>
                <w:noProof/>
              </w:rPr>
            </w:rPrChange>
          </w:rPr>
          <w:delText>X-Z</w:delText>
        </w:r>
        <w:r w:rsidRPr="00D62216" w:rsidDel="009F408D">
          <w:rPr>
            <w:rStyle w:val="a5"/>
            <w:noProof/>
            <w:rPrChange w:id="1890" w:author="凡 张" w:date="2019-05-26T07:05:00Z">
              <w:rPr>
                <w:rStyle w:val="a5"/>
                <w:rFonts w:hint="eastAsia"/>
                <w:noProof/>
              </w:rPr>
            </w:rPrChange>
          </w:rPr>
          <w:delText>平面之外</w:delText>
        </w:r>
        <w:r w:rsidRPr="00D62216" w:rsidDel="009F408D">
          <w:rPr>
            <w:noProof/>
            <w:webHidden/>
            <w:rPrChange w:id="1891" w:author="凡 张" w:date="2019-05-26T07:05:00Z">
              <w:rPr>
                <w:noProof/>
                <w:webHidden/>
              </w:rPr>
            </w:rPrChange>
          </w:rPr>
          <w:tab/>
        </w:r>
        <w:r w:rsidR="00D5535B" w:rsidRPr="00D62216" w:rsidDel="009F408D">
          <w:rPr>
            <w:noProof/>
            <w:webHidden/>
            <w:rPrChange w:id="1892" w:author="凡 张" w:date="2019-05-26T07:05:00Z">
              <w:rPr>
                <w:noProof/>
                <w:webHidden/>
              </w:rPr>
            </w:rPrChange>
          </w:rPr>
          <w:delText>12</w:delText>
        </w:r>
      </w:del>
    </w:p>
    <w:p w:rsidR="00ED50BE" w:rsidRPr="00D62216" w:rsidDel="009F408D" w:rsidRDefault="00ED50BE">
      <w:pPr>
        <w:pStyle w:val="af3"/>
        <w:tabs>
          <w:tab w:val="right" w:leader="dot" w:pos="8494"/>
        </w:tabs>
        <w:rPr>
          <w:del w:id="1893" w:author="凡 张" w:date="2019-05-26T05:50:00Z"/>
          <w:rFonts w:eastAsiaTheme="minorEastAsia"/>
          <w:noProof/>
          <w:sz w:val="21"/>
          <w:szCs w:val="22"/>
          <w:rPrChange w:id="1894" w:author="凡 张" w:date="2019-05-26T07:05:00Z">
            <w:rPr>
              <w:del w:id="1895" w:author="凡 张" w:date="2019-05-26T05:50:00Z"/>
              <w:rFonts w:asciiTheme="minorHAnsi" w:eastAsiaTheme="minorEastAsia" w:hAnsiTheme="minorHAnsi" w:cstheme="minorBidi"/>
              <w:noProof/>
              <w:sz w:val="21"/>
              <w:szCs w:val="22"/>
            </w:rPr>
          </w:rPrChange>
        </w:rPr>
      </w:pPr>
      <w:del w:id="1896" w:author="凡 张" w:date="2019-05-26T05:50:00Z">
        <w:r w:rsidRPr="00D62216" w:rsidDel="009F408D">
          <w:rPr>
            <w:rStyle w:val="a5"/>
            <w:noProof/>
            <w:rPrChange w:id="1897" w:author="凡 张" w:date="2019-05-26T07:05:00Z">
              <w:rPr>
                <w:rStyle w:val="a5"/>
                <w:rFonts w:hint="eastAsia"/>
                <w:noProof/>
              </w:rPr>
            </w:rPrChange>
          </w:rPr>
          <w:delText>图</w:delText>
        </w:r>
        <w:r w:rsidRPr="00D62216" w:rsidDel="009F408D">
          <w:rPr>
            <w:rStyle w:val="a5"/>
            <w:noProof/>
            <w:rPrChange w:id="1898" w:author="凡 张" w:date="2019-05-26T07:05:00Z">
              <w:rPr>
                <w:rStyle w:val="a5"/>
                <w:noProof/>
              </w:rPr>
            </w:rPrChange>
          </w:rPr>
          <w:delText xml:space="preserve">11 </w:delText>
        </w:r>
        <w:r w:rsidRPr="00D62216" w:rsidDel="009F408D">
          <w:rPr>
            <w:rStyle w:val="a5"/>
            <w:noProof/>
            <w:rPrChange w:id="1899" w:author="凡 张" w:date="2019-05-26T07:05:00Z">
              <w:rPr>
                <w:rStyle w:val="a5"/>
                <w:rFonts w:hint="eastAsia"/>
                <w:noProof/>
              </w:rPr>
            </w:rPrChange>
          </w:rPr>
          <w:delText>高度变化范围过大，条纹周期</w:delText>
        </w:r>
        <w:r w:rsidRPr="00D62216" w:rsidDel="009F408D">
          <w:rPr>
            <w:rStyle w:val="a5"/>
            <w:noProof/>
            <w:rPrChange w:id="1900" w:author="凡 张" w:date="2019-05-26T07:05:00Z">
              <w:rPr>
                <w:rStyle w:val="a5"/>
                <w:noProof/>
              </w:rPr>
            </w:rPrChange>
          </w:rPr>
          <w:delText>L</w:delText>
        </w:r>
        <w:r w:rsidRPr="00D62216" w:rsidDel="009F408D">
          <w:rPr>
            <w:rStyle w:val="a5"/>
            <w:noProof/>
            <w:rPrChange w:id="1901" w:author="凡 张" w:date="2019-05-26T07:05:00Z">
              <w:rPr>
                <w:rStyle w:val="a5"/>
                <w:rFonts w:hint="eastAsia"/>
                <w:noProof/>
              </w:rPr>
            </w:rPrChange>
          </w:rPr>
          <w:delText>减小</w:delText>
        </w:r>
        <w:r w:rsidRPr="00D62216" w:rsidDel="009F408D">
          <w:rPr>
            <w:noProof/>
            <w:webHidden/>
            <w:rPrChange w:id="1902" w:author="凡 张" w:date="2019-05-26T07:05:00Z">
              <w:rPr>
                <w:noProof/>
                <w:webHidden/>
              </w:rPr>
            </w:rPrChange>
          </w:rPr>
          <w:tab/>
        </w:r>
        <w:r w:rsidR="00D5535B" w:rsidRPr="00D62216" w:rsidDel="009F408D">
          <w:rPr>
            <w:noProof/>
            <w:webHidden/>
            <w:rPrChange w:id="1903" w:author="凡 张" w:date="2019-05-26T07:05:00Z">
              <w:rPr>
                <w:noProof/>
                <w:webHidden/>
              </w:rPr>
            </w:rPrChange>
          </w:rPr>
          <w:delText>15</w:delText>
        </w:r>
      </w:del>
    </w:p>
    <w:p w:rsidR="00ED50BE" w:rsidRPr="00D62216" w:rsidDel="009F408D" w:rsidRDefault="00ED50BE">
      <w:pPr>
        <w:pStyle w:val="af3"/>
        <w:tabs>
          <w:tab w:val="right" w:leader="dot" w:pos="8494"/>
        </w:tabs>
        <w:rPr>
          <w:del w:id="1904" w:author="凡 张" w:date="2019-05-26T05:50:00Z"/>
          <w:rFonts w:eastAsiaTheme="minorEastAsia"/>
          <w:noProof/>
          <w:sz w:val="21"/>
          <w:szCs w:val="22"/>
          <w:rPrChange w:id="1905" w:author="凡 张" w:date="2019-05-26T07:05:00Z">
            <w:rPr>
              <w:del w:id="1906" w:author="凡 张" w:date="2019-05-26T05:50:00Z"/>
              <w:rFonts w:asciiTheme="minorHAnsi" w:eastAsiaTheme="minorEastAsia" w:hAnsiTheme="minorHAnsi" w:cstheme="minorBidi"/>
              <w:noProof/>
              <w:sz w:val="21"/>
              <w:szCs w:val="22"/>
            </w:rPr>
          </w:rPrChange>
        </w:rPr>
      </w:pPr>
      <w:del w:id="1907" w:author="凡 张" w:date="2019-05-26T05:50:00Z">
        <w:r w:rsidRPr="00D62216" w:rsidDel="009F408D">
          <w:rPr>
            <w:rStyle w:val="a5"/>
            <w:noProof/>
            <w:rPrChange w:id="1908" w:author="凡 张" w:date="2019-05-26T07:05:00Z">
              <w:rPr>
                <w:rStyle w:val="a5"/>
                <w:rFonts w:hint="eastAsia"/>
                <w:noProof/>
              </w:rPr>
            </w:rPrChange>
          </w:rPr>
          <w:delText>图</w:delText>
        </w:r>
        <w:r w:rsidRPr="00D62216" w:rsidDel="009F408D">
          <w:rPr>
            <w:rStyle w:val="a5"/>
            <w:noProof/>
            <w:rPrChange w:id="1909" w:author="凡 张" w:date="2019-05-26T07:05:00Z">
              <w:rPr>
                <w:rStyle w:val="a5"/>
                <w:noProof/>
              </w:rPr>
            </w:rPrChange>
          </w:rPr>
          <w:delText xml:space="preserve">12 </w:delText>
        </w:r>
        <w:r w:rsidRPr="00D62216" w:rsidDel="009F408D">
          <w:rPr>
            <w:rStyle w:val="a5"/>
            <w:noProof/>
            <w:rPrChange w:id="1910" w:author="凡 张" w:date="2019-05-26T07:05:00Z">
              <w:rPr>
                <w:rStyle w:val="a5"/>
                <w:rFonts w:hint="eastAsia"/>
                <w:noProof/>
              </w:rPr>
            </w:rPrChange>
          </w:rPr>
          <w:delText>数字相移：</w:delText>
        </w:r>
        <w:r w:rsidRPr="00D62216" w:rsidDel="009F408D">
          <w:rPr>
            <w:rStyle w:val="a5"/>
            <w:noProof/>
            <w:rPrChange w:id="1911" w:author="凡 张" w:date="2019-05-26T07:05:00Z">
              <w:rPr>
                <w:rStyle w:val="a5"/>
                <w:noProof/>
              </w:rPr>
            </w:rPrChange>
          </w:rPr>
          <w:delText>(a)</w:delText>
        </w:r>
        <w:r w:rsidRPr="00D62216" w:rsidDel="009F408D">
          <w:rPr>
            <w:rStyle w:val="a5"/>
            <w:noProof/>
            <w:rPrChange w:id="1912" w:author="凡 张" w:date="2019-05-26T07:05:00Z">
              <w:rPr>
                <w:rStyle w:val="a5"/>
                <w:rFonts w:hint="eastAsia"/>
                <w:noProof/>
              </w:rPr>
            </w:rPrChange>
          </w:rPr>
          <w:delText>待测物体原型；</w:delText>
        </w:r>
        <w:r w:rsidRPr="00D62216" w:rsidDel="009F408D">
          <w:rPr>
            <w:rStyle w:val="a5"/>
            <w:noProof/>
            <w:rPrChange w:id="1913" w:author="凡 张" w:date="2019-05-26T07:05:00Z">
              <w:rPr>
                <w:rStyle w:val="a5"/>
                <w:noProof/>
              </w:rPr>
            </w:rPrChange>
          </w:rPr>
          <w:delText>(b)</w:delText>
        </w:r>
        <w:r w:rsidRPr="00D62216" w:rsidDel="009F408D">
          <w:rPr>
            <w:rStyle w:val="a5"/>
            <w:noProof/>
            <w:rPrChange w:id="1914" w:author="凡 张" w:date="2019-05-26T07:05:00Z">
              <w:rPr>
                <w:rStyle w:val="a5"/>
                <w:rFonts w:hint="eastAsia"/>
                <w:noProof/>
              </w:rPr>
            </w:rPrChange>
          </w:rPr>
          <w:delText>经过物体高度分布扭曲的投影条纹；</w:delText>
        </w:r>
        <w:r w:rsidRPr="00D62216" w:rsidDel="009F408D">
          <w:rPr>
            <w:rStyle w:val="a5"/>
            <w:noProof/>
            <w:rPrChange w:id="1915" w:author="凡 张" w:date="2019-05-26T07:05:00Z">
              <w:rPr>
                <w:rStyle w:val="a5"/>
                <w:noProof/>
              </w:rPr>
            </w:rPrChange>
          </w:rPr>
          <w:delText>(c)</w:delText>
        </w:r>
        <w:r w:rsidRPr="00D62216" w:rsidDel="009F408D">
          <w:rPr>
            <w:rStyle w:val="a5"/>
            <w:noProof/>
            <w:rPrChange w:id="1916" w:author="凡 张" w:date="2019-05-26T07:05:00Z">
              <w:rPr>
                <w:rStyle w:val="a5"/>
                <w:rFonts w:hint="eastAsia"/>
                <w:noProof/>
              </w:rPr>
            </w:rPrChange>
          </w:rPr>
          <w:delText>和同频率</w:delText>
        </w:r>
        <w:r w:rsidRPr="00D62216" w:rsidDel="009F408D">
          <w:rPr>
            <w:noProof/>
            <w:webHidden/>
            <w:rPrChange w:id="1917" w:author="凡 张" w:date="2019-05-26T07:05:00Z">
              <w:rPr>
                <w:noProof/>
                <w:webHidden/>
              </w:rPr>
            </w:rPrChange>
          </w:rPr>
          <w:tab/>
        </w:r>
        <w:r w:rsidR="00D5535B" w:rsidRPr="00D62216" w:rsidDel="009F408D">
          <w:rPr>
            <w:noProof/>
            <w:webHidden/>
            <w:rPrChange w:id="1918" w:author="凡 张" w:date="2019-05-26T07:05:00Z">
              <w:rPr>
                <w:noProof/>
                <w:webHidden/>
              </w:rPr>
            </w:rPrChange>
          </w:rPr>
          <w:delText>20</w:delText>
        </w:r>
      </w:del>
    </w:p>
    <w:p w:rsidR="00ED50BE" w:rsidRPr="00D62216" w:rsidDel="009F408D" w:rsidRDefault="00ED50BE">
      <w:pPr>
        <w:pStyle w:val="af3"/>
        <w:tabs>
          <w:tab w:val="right" w:leader="dot" w:pos="8494"/>
        </w:tabs>
        <w:rPr>
          <w:del w:id="1919" w:author="凡 张" w:date="2019-05-26T05:50:00Z"/>
          <w:rFonts w:eastAsiaTheme="minorEastAsia"/>
          <w:noProof/>
          <w:sz w:val="21"/>
          <w:szCs w:val="22"/>
          <w:rPrChange w:id="1920" w:author="凡 张" w:date="2019-05-26T07:05:00Z">
            <w:rPr>
              <w:del w:id="1921" w:author="凡 张" w:date="2019-05-26T05:50:00Z"/>
              <w:rFonts w:asciiTheme="minorHAnsi" w:eastAsiaTheme="minorEastAsia" w:hAnsiTheme="minorHAnsi" w:cstheme="minorBidi"/>
              <w:noProof/>
              <w:sz w:val="21"/>
              <w:szCs w:val="22"/>
            </w:rPr>
          </w:rPrChange>
        </w:rPr>
      </w:pPr>
      <w:del w:id="1922" w:author="凡 张" w:date="2019-05-26T05:50:00Z">
        <w:r w:rsidRPr="00D62216" w:rsidDel="009F408D">
          <w:rPr>
            <w:rStyle w:val="a5"/>
            <w:noProof/>
            <w:rPrChange w:id="1923" w:author="凡 张" w:date="2019-05-26T07:05:00Z">
              <w:rPr>
                <w:rStyle w:val="a5"/>
                <w:rFonts w:hint="eastAsia"/>
                <w:noProof/>
              </w:rPr>
            </w:rPrChange>
          </w:rPr>
          <w:delText>图</w:delText>
        </w:r>
        <w:r w:rsidRPr="00D62216" w:rsidDel="009F408D">
          <w:rPr>
            <w:rStyle w:val="a5"/>
            <w:noProof/>
            <w:rPrChange w:id="1924" w:author="凡 张" w:date="2019-05-26T07:05:00Z">
              <w:rPr>
                <w:rStyle w:val="a5"/>
                <w:noProof/>
              </w:rPr>
            </w:rPrChange>
          </w:rPr>
          <w:delText xml:space="preserve">13 </w:delText>
        </w:r>
        <w:r w:rsidRPr="00D62216" w:rsidDel="009F408D">
          <w:rPr>
            <w:rStyle w:val="a5"/>
            <w:noProof/>
            <w:rPrChange w:id="1925" w:author="凡 张" w:date="2019-05-26T07:05:00Z">
              <w:rPr>
                <w:rStyle w:val="a5"/>
                <w:rFonts w:hint="eastAsia"/>
                <w:noProof/>
              </w:rPr>
            </w:rPrChange>
          </w:rPr>
          <w:delText>不同初始相位的莫尔条纹</w:delText>
        </w:r>
        <w:r w:rsidRPr="00D62216" w:rsidDel="009F408D">
          <w:rPr>
            <w:noProof/>
            <w:webHidden/>
            <w:rPrChange w:id="1926" w:author="凡 张" w:date="2019-05-26T07:05:00Z">
              <w:rPr>
                <w:noProof/>
                <w:webHidden/>
              </w:rPr>
            </w:rPrChange>
          </w:rPr>
          <w:tab/>
        </w:r>
        <w:r w:rsidR="00D5535B" w:rsidRPr="00D62216" w:rsidDel="009F408D">
          <w:rPr>
            <w:noProof/>
            <w:webHidden/>
            <w:rPrChange w:id="1927" w:author="凡 张" w:date="2019-05-26T07:05:00Z">
              <w:rPr>
                <w:noProof/>
                <w:webHidden/>
              </w:rPr>
            </w:rPrChange>
          </w:rPr>
          <w:delText>21</w:delText>
        </w:r>
      </w:del>
    </w:p>
    <w:p w:rsidR="00ED50BE" w:rsidRPr="00D62216" w:rsidDel="009F408D" w:rsidRDefault="00ED50BE">
      <w:pPr>
        <w:pStyle w:val="af3"/>
        <w:tabs>
          <w:tab w:val="right" w:leader="dot" w:pos="8494"/>
        </w:tabs>
        <w:rPr>
          <w:del w:id="1928" w:author="凡 张" w:date="2019-05-26T05:50:00Z"/>
          <w:rFonts w:eastAsiaTheme="minorEastAsia"/>
          <w:noProof/>
          <w:sz w:val="21"/>
          <w:szCs w:val="22"/>
          <w:rPrChange w:id="1929" w:author="凡 张" w:date="2019-05-26T07:05:00Z">
            <w:rPr>
              <w:del w:id="1930" w:author="凡 张" w:date="2019-05-26T05:50:00Z"/>
              <w:rFonts w:asciiTheme="minorHAnsi" w:eastAsiaTheme="minorEastAsia" w:hAnsiTheme="minorHAnsi" w:cstheme="minorBidi"/>
              <w:noProof/>
              <w:sz w:val="21"/>
              <w:szCs w:val="22"/>
            </w:rPr>
          </w:rPrChange>
        </w:rPr>
      </w:pPr>
      <w:del w:id="1931" w:author="凡 张" w:date="2019-05-26T05:50:00Z">
        <w:r w:rsidRPr="00D62216" w:rsidDel="009F408D">
          <w:rPr>
            <w:rStyle w:val="a5"/>
            <w:noProof/>
            <w:rPrChange w:id="1932" w:author="凡 张" w:date="2019-05-26T07:05:00Z">
              <w:rPr>
                <w:rStyle w:val="a5"/>
                <w:rFonts w:hint="eastAsia"/>
                <w:noProof/>
              </w:rPr>
            </w:rPrChange>
          </w:rPr>
          <w:delText>图</w:delText>
        </w:r>
        <w:r w:rsidRPr="00D62216" w:rsidDel="009F408D">
          <w:rPr>
            <w:rStyle w:val="a5"/>
            <w:noProof/>
            <w:rPrChange w:id="1933" w:author="凡 张" w:date="2019-05-26T07:05:00Z">
              <w:rPr>
                <w:rStyle w:val="a5"/>
                <w:noProof/>
              </w:rPr>
            </w:rPrChange>
          </w:rPr>
          <w:delText xml:space="preserve">14 </w:delText>
        </w:r>
        <w:r w:rsidRPr="00D62216" w:rsidDel="009F408D">
          <w:rPr>
            <w:rStyle w:val="a5"/>
            <w:noProof/>
            <w:rPrChange w:id="1934" w:author="凡 张" w:date="2019-05-26T07:05:00Z">
              <w:rPr>
                <w:rStyle w:val="a5"/>
                <w:rFonts w:hint="eastAsia"/>
                <w:noProof/>
              </w:rPr>
            </w:rPrChange>
          </w:rPr>
          <w:delText>莫尔条纹和相位和初始相位关系：</w:delText>
        </w:r>
        <w:r w:rsidRPr="00D62216" w:rsidDel="009F408D">
          <w:rPr>
            <w:rStyle w:val="a5"/>
            <w:noProof/>
            <w:rPrChange w:id="1935" w:author="凡 张" w:date="2019-05-26T07:05:00Z">
              <w:rPr>
                <w:rStyle w:val="a5"/>
                <w:noProof/>
              </w:rPr>
            </w:rPrChange>
          </w:rPr>
          <w:delText>(a)</w:delText>
        </w:r>
        <m:oMath>
          <m:r>
            <m:rPr>
              <m:sty m:val="p"/>
            </m:rPr>
            <w:rPr>
              <w:rStyle w:val="a5"/>
              <w:rFonts w:ascii="Cambria Math" w:hAnsi="Cambria Math"/>
              <w:noProof/>
              <w:rPrChange w:id="1936" w:author="凡 张" w:date="2019-05-26T07:05:00Z">
                <w:rPr>
                  <w:rStyle w:val="a5"/>
                  <w:rFonts w:ascii="Cambria Math" w:hAnsi="Cambria Math"/>
                  <w:noProof/>
                </w:rPr>
              </w:rPrChange>
            </w:rPr>
            <m:t>δ=0</m:t>
          </m:r>
        </m:oMath>
        <w:r w:rsidRPr="00D62216" w:rsidDel="009F408D">
          <w:rPr>
            <w:rStyle w:val="a5"/>
            <w:noProof/>
            <w:rPrChange w:id="1937" w:author="凡 张" w:date="2019-05-26T07:05:00Z">
              <w:rPr>
                <w:rStyle w:val="a5"/>
                <w:rFonts w:hint="eastAsia"/>
                <w:noProof/>
              </w:rPr>
            </w:rPrChange>
          </w:rPr>
          <w:delText>时，林肯脸鼻沟；</w:delText>
        </w:r>
        <w:r w:rsidRPr="00D62216" w:rsidDel="009F408D">
          <w:rPr>
            <w:rStyle w:val="a5"/>
            <w:noProof/>
            <w:rPrChange w:id="1938" w:author="凡 张" w:date="2019-05-26T07:05:00Z">
              <w:rPr>
                <w:rStyle w:val="a5"/>
                <w:noProof/>
              </w:rPr>
            </w:rPrChange>
          </w:rPr>
          <w:delText>(b)</w:delText>
        </w:r>
        <m:oMath>
          <m:r>
            <m:rPr>
              <m:sty m:val="p"/>
            </m:rPr>
            <w:rPr>
              <w:rStyle w:val="a5"/>
              <w:rFonts w:ascii="Cambria Math" w:hAnsi="Cambria Math"/>
              <w:noProof/>
              <w:rPrChange w:id="1939" w:author="凡 张" w:date="2019-05-26T07:05:00Z">
                <w:rPr>
                  <w:rStyle w:val="a5"/>
                  <w:rFonts w:ascii="Cambria Math" w:hAnsi="Cambria Math"/>
                  <w:noProof/>
                </w:rPr>
              </w:rPrChange>
            </w:rPr>
            <m:t>δ=π</m:t>
          </m:r>
        </m:oMath>
        <w:r w:rsidRPr="00D62216" w:rsidDel="009F408D">
          <w:rPr>
            <w:rStyle w:val="a5"/>
            <w:noProof/>
            <w:rPrChange w:id="1940" w:author="凡 张" w:date="2019-05-26T07:05:00Z">
              <w:rPr>
                <w:rStyle w:val="a5"/>
                <w:rFonts w:hint="eastAsia"/>
                <w:noProof/>
              </w:rPr>
            </w:rPrChange>
          </w:rPr>
          <w:delText>时，林肯脸鼻沟，与</w:delText>
        </w:r>
        <w:r w:rsidRPr="00D62216" w:rsidDel="009F408D">
          <w:rPr>
            <w:rStyle w:val="a5"/>
            <w:noProof/>
            <w:rPrChange w:id="1941" w:author="凡 张" w:date="2019-05-26T07:05:00Z">
              <w:rPr>
                <w:rStyle w:val="a5"/>
                <w:noProof/>
              </w:rPr>
            </w:rPrChange>
          </w:rPr>
          <w:delText>(a)</w:delText>
        </w:r>
        <w:r w:rsidRPr="00D62216" w:rsidDel="009F408D">
          <w:rPr>
            <w:rStyle w:val="a5"/>
            <w:noProof/>
            <w:rPrChange w:id="1942" w:author="凡 张" w:date="2019-05-26T07:05:00Z">
              <w:rPr>
                <w:rStyle w:val="a5"/>
                <w:rFonts w:hint="eastAsia"/>
                <w:noProof/>
              </w:rPr>
            </w:rPrChange>
          </w:rPr>
          <w:delText>图鼻沟处的莫尔条纹中有</w:delText>
        </w:r>
        <m:oMath>
          <m:r>
            <m:rPr>
              <m:sty m:val="p"/>
            </m:rPr>
            <w:rPr>
              <w:rStyle w:val="a5"/>
              <w:rFonts w:ascii="Cambria Math" w:hAnsi="Cambria Math"/>
              <w:noProof/>
              <w:rPrChange w:id="1943" w:author="凡 张" w:date="2019-05-26T07:05:00Z">
                <w:rPr>
                  <w:rStyle w:val="a5"/>
                  <w:rFonts w:ascii="Cambria Math" w:hAnsi="Cambria Math"/>
                  <w:noProof/>
                </w:rPr>
              </w:rPrChange>
            </w:rPr>
            <m:t>π</m:t>
          </m:r>
        </m:oMath>
        <w:r w:rsidRPr="00D62216" w:rsidDel="009F408D">
          <w:rPr>
            <w:rStyle w:val="a5"/>
            <w:noProof/>
            <w:rPrChange w:id="1944" w:author="凡 张" w:date="2019-05-26T07:05:00Z">
              <w:rPr>
                <w:rStyle w:val="a5"/>
                <w:rFonts w:hint="eastAsia"/>
                <w:noProof/>
              </w:rPr>
            </w:rPrChange>
          </w:rPr>
          <w:delText>的相位差；</w:delText>
        </w:r>
        <w:r w:rsidRPr="00D62216" w:rsidDel="009F408D">
          <w:rPr>
            <w:rStyle w:val="a5"/>
            <w:noProof/>
            <w:rPrChange w:id="1945" w:author="凡 张" w:date="2019-05-26T07:05:00Z">
              <w:rPr>
                <w:rStyle w:val="a5"/>
                <w:noProof/>
              </w:rPr>
            </w:rPrChange>
          </w:rPr>
          <w:delText>(c)</w:delText>
        </w:r>
        <m:oMath>
          <m:r>
            <m:rPr>
              <m:sty m:val="p"/>
            </m:rPr>
            <w:rPr>
              <w:rStyle w:val="a5"/>
              <w:rFonts w:ascii="Cambria Math" w:hAnsi="Cambria Math"/>
              <w:noProof/>
              <w:rPrChange w:id="1946" w:author="凡 张" w:date="2019-05-26T07:05:00Z">
                <w:rPr>
                  <w:rStyle w:val="a5"/>
                  <w:rFonts w:ascii="Cambria Math" w:hAnsi="Cambria Math"/>
                  <w:noProof/>
                </w:rPr>
              </w:rPrChange>
            </w:rPr>
            <m:t>δ=0</m:t>
          </m:r>
        </m:oMath>
        <w:r w:rsidRPr="00D62216" w:rsidDel="009F408D">
          <w:rPr>
            <w:rStyle w:val="a5"/>
            <w:noProof/>
            <w:rPrChange w:id="1947" w:author="凡 张" w:date="2019-05-26T07:05:00Z">
              <w:rPr>
                <w:rStyle w:val="a5"/>
                <w:rFonts w:hint="eastAsia"/>
                <w:noProof/>
              </w:rPr>
            </w:rPrChange>
          </w:rPr>
          <w:delText>时，林肯脸发梢；</w:delText>
        </w:r>
        <w:r w:rsidRPr="00D62216" w:rsidDel="009F408D">
          <w:rPr>
            <w:rStyle w:val="a5"/>
            <w:noProof/>
            <w:rPrChange w:id="1948" w:author="凡 张" w:date="2019-05-26T07:05:00Z">
              <w:rPr>
                <w:rStyle w:val="a5"/>
                <w:noProof/>
              </w:rPr>
            </w:rPrChange>
          </w:rPr>
          <w:delText>(d)</w:delText>
        </w:r>
        <m:oMath>
          <m:r>
            <m:rPr>
              <m:sty m:val="p"/>
            </m:rPr>
            <w:rPr>
              <w:rStyle w:val="a5"/>
              <w:rFonts w:ascii="Cambria Math" w:hAnsi="Cambria Math"/>
              <w:noProof/>
              <w:rPrChange w:id="1949" w:author="凡 张" w:date="2019-05-26T07:05:00Z">
                <w:rPr>
                  <w:rStyle w:val="a5"/>
                  <w:rFonts w:ascii="Cambria Math" w:hAnsi="Cambria Math"/>
                  <w:noProof/>
                </w:rPr>
              </w:rPrChange>
            </w:rPr>
            <m:t>δ=π</m:t>
          </m:r>
        </m:oMath>
        <w:r w:rsidRPr="00D62216" w:rsidDel="009F408D">
          <w:rPr>
            <w:rStyle w:val="a5"/>
            <w:noProof/>
            <w:rPrChange w:id="1950" w:author="凡 张" w:date="2019-05-26T07:05:00Z">
              <w:rPr>
                <w:rStyle w:val="a5"/>
                <w:rFonts w:hint="eastAsia"/>
                <w:noProof/>
              </w:rPr>
            </w:rPrChange>
          </w:rPr>
          <w:delText>时，林肯脸发梢，与</w:delText>
        </w:r>
        <w:r w:rsidRPr="00D62216" w:rsidDel="009F408D">
          <w:rPr>
            <w:rStyle w:val="a5"/>
            <w:noProof/>
            <w:rPrChange w:id="1951" w:author="凡 张" w:date="2019-05-26T07:05:00Z">
              <w:rPr>
                <w:rStyle w:val="a5"/>
                <w:noProof/>
              </w:rPr>
            </w:rPrChange>
          </w:rPr>
          <w:delText>(c)</w:delText>
        </w:r>
        <w:r w:rsidRPr="00D62216" w:rsidDel="009F408D">
          <w:rPr>
            <w:rStyle w:val="a5"/>
            <w:noProof/>
            <w:rPrChange w:id="1952" w:author="凡 张" w:date="2019-05-26T07:05:00Z">
              <w:rPr>
                <w:rStyle w:val="a5"/>
                <w:rFonts w:hint="eastAsia"/>
                <w:noProof/>
              </w:rPr>
            </w:rPrChange>
          </w:rPr>
          <w:delText>图发梢处的莫尔条纹有</w:delText>
        </w:r>
        <m:oMath>
          <m:r>
            <m:rPr>
              <m:sty m:val="p"/>
            </m:rPr>
            <w:rPr>
              <w:rStyle w:val="a5"/>
              <w:rFonts w:ascii="Cambria Math" w:hAnsi="Cambria Math"/>
              <w:noProof/>
              <w:rPrChange w:id="1953" w:author="凡 张" w:date="2019-05-26T07:05:00Z">
                <w:rPr>
                  <w:rStyle w:val="a5"/>
                  <w:rFonts w:ascii="Cambria Math" w:hAnsi="Cambria Math"/>
                  <w:noProof/>
                </w:rPr>
              </w:rPrChange>
            </w:rPr>
            <m:t>π</m:t>
          </m:r>
        </m:oMath>
        <w:r w:rsidRPr="00D62216" w:rsidDel="009F408D">
          <w:rPr>
            <w:rStyle w:val="a5"/>
            <w:noProof/>
            <w:rPrChange w:id="1954" w:author="凡 张" w:date="2019-05-26T07:05:00Z">
              <w:rPr>
                <w:rStyle w:val="a5"/>
                <w:rFonts w:hint="eastAsia"/>
                <w:noProof/>
              </w:rPr>
            </w:rPrChange>
          </w:rPr>
          <w:delText>相位差；</w:delText>
        </w:r>
        <w:r w:rsidRPr="00D62216" w:rsidDel="009F408D">
          <w:rPr>
            <w:noProof/>
            <w:webHidden/>
            <w:rPrChange w:id="1955" w:author="凡 张" w:date="2019-05-26T07:05:00Z">
              <w:rPr>
                <w:noProof/>
                <w:webHidden/>
              </w:rPr>
            </w:rPrChange>
          </w:rPr>
          <w:tab/>
        </w:r>
        <w:r w:rsidR="00D5535B" w:rsidRPr="00D62216" w:rsidDel="009F408D">
          <w:rPr>
            <w:noProof/>
            <w:webHidden/>
            <w:rPrChange w:id="1956" w:author="凡 张" w:date="2019-05-26T07:05:00Z">
              <w:rPr>
                <w:noProof/>
                <w:webHidden/>
              </w:rPr>
            </w:rPrChange>
          </w:rPr>
          <w:delText>21</w:delText>
        </w:r>
      </w:del>
    </w:p>
    <w:p w:rsidR="00ED50BE" w:rsidRPr="00D62216" w:rsidDel="009F408D" w:rsidRDefault="00ED50BE">
      <w:pPr>
        <w:pStyle w:val="af3"/>
        <w:tabs>
          <w:tab w:val="right" w:leader="dot" w:pos="8494"/>
        </w:tabs>
        <w:rPr>
          <w:del w:id="1957" w:author="凡 张" w:date="2019-05-26T05:50:00Z"/>
          <w:rFonts w:eastAsiaTheme="minorEastAsia"/>
          <w:noProof/>
          <w:sz w:val="21"/>
          <w:szCs w:val="22"/>
          <w:rPrChange w:id="1958" w:author="凡 张" w:date="2019-05-26T07:05:00Z">
            <w:rPr>
              <w:del w:id="1959" w:author="凡 张" w:date="2019-05-26T05:50:00Z"/>
              <w:rFonts w:asciiTheme="minorHAnsi" w:eastAsiaTheme="minorEastAsia" w:hAnsiTheme="minorHAnsi" w:cstheme="minorBidi"/>
              <w:noProof/>
              <w:sz w:val="21"/>
              <w:szCs w:val="22"/>
            </w:rPr>
          </w:rPrChange>
        </w:rPr>
      </w:pPr>
      <w:del w:id="1960" w:author="凡 张" w:date="2019-05-26T05:50:00Z">
        <w:r w:rsidRPr="00D62216" w:rsidDel="009F408D">
          <w:rPr>
            <w:rStyle w:val="a5"/>
            <w:noProof/>
            <w:rPrChange w:id="1961" w:author="凡 张" w:date="2019-05-26T07:05:00Z">
              <w:rPr>
                <w:rStyle w:val="a5"/>
                <w:rFonts w:hint="eastAsia"/>
                <w:noProof/>
              </w:rPr>
            </w:rPrChange>
          </w:rPr>
          <w:delText>图</w:delText>
        </w:r>
        <w:r w:rsidRPr="00D62216" w:rsidDel="009F408D">
          <w:rPr>
            <w:rStyle w:val="a5"/>
            <w:noProof/>
            <w:rPrChange w:id="1962" w:author="凡 张" w:date="2019-05-26T07:05:00Z">
              <w:rPr>
                <w:rStyle w:val="a5"/>
                <w:noProof/>
              </w:rPr>
            </w:rPrChange>
          </w:rPr>
          <w:delText xml:space="preserve">16 </w:delText>
        </w:r>
        <w:r w:rsidRPr="00D62216" w:rsidDel="009F408D">
          <w:rPr>
            <w:rStyle w:val="a5"/>
            <w:noProof/>
            <w:rPrChange w:id="1963" w:author="凡 张" w:date="2019-05-26T07:05:00Z">
              <w:rPr>
                <w:rStyle w:val="a5"/>
                <w:rFonts w:hint="eastAsia"/>
                <w:noProof/>
              </w:rPr>
            </w:rPrChange>
          </w:rPr>
          <w:delText>平稳小波傅立叶滤波条纹背景：</w:delText>
        </w:r>
        <w:r w:rsidRPr="00D62216" w:rsidDel="009F408D">
          <w:rPr>
            <w:rStyle w:val="a5"/>
            <w:noProof/>
            <w:rPrChange w:id="1964" w:author="凡 张" w:date="2019-05-26T07:05:00Z">
              <w:rPr>
                <w:rStyle w:val="a5"/>
                <w:noProof/>
              </w:rPr>
            </w:rPrChange>
          </w:rPr>
          <w:delText>(a)</w:delText>
        </w:r>
        <w:r w:rsidRPr="00D62216" w:rsidDel="009F408D">
          <w:rPr>
            <w:rStyle w:val="a5"/>
            <w:noProof/>
            <w:rPrChange w:id="1965" w:author="凡 张" w:date="2019-05-26T07:05:00Z">
              <w:rPr>
                <w:rStyle w:val="a5"/>
                <w:rFonts w:hint="eastAsia"/>
                <w:noProof/>
              </w:rPr>
            </w:rPrChange>
          </w:rPr>
          <w:delText>第三分解层水平系数；</w:delText>
        </w:r>
        <w:r w:rsidRPr="00D62216" w:rsidDel="009F408D">
          <w:rPr>
            <w:rStyle w:val="a5"/>
            <w:noProof/>
            <w:rPrChange w:id="1966" w:author="凡 张" w:date="2019-05-26T07:05:00Z">
              <w:rPr>
                <w:rStyle w:val="a5"/>
                <w:noProof/>
              </w:rPr>
            </w:rPrChange>
          </w:rPr>
          <w:delText>(b)</w:delText>
        </w:r>
        <w:r w:rsidRPr="00D62216" w:rsidDel="009F408D">
          <w:rPr>
            <w:rStyle w:val="a5"/>
            <w:noProof/>
            <w:rPrChange w:id="1967" w:author="凡 张" w:date="2019-05-26T07:05:00Z">
              <w:rPr>
                <w:rStyle w:val="a5"/>
                <w:rFonts w:hint="eastAsia"/>
                <w:noProof/>
              </w:rPr>
            </w:rPrChange>
          </w:rPr>
          <w:delText>第三分解层经过频域高斯低通滤波后的水平系数；</w:delText>
        </w:r>
        <w:r w:rsidRPr="00D62216" w:rsidDel="009F408D">
          <w:rPr>
            <w:rStyle w:val="a5"/>
            <w:noProof/>
            <w:rPrChange w:id="1968" w:author="凡 张" w:date="2019-05-26T07:05:00Z">
              <w:rPr>
                <w:rStyle w:val="a5"/>
                <w:noProof/>
              </w:rPr>
            </w:rPrChange>
          </w:rPr>
          <w:delText xml:space="preserve">(c) </w:delText>
        </w:r>
        <w:r w:rsidRPr="00D62216" w:rsidDel="009F408D">
          <w:rPr>
            <w:rStyle w:val="a5"/>
            <w:noProof/>
            <w:rPrChange w:id="1969" w:author="凡 张" w:date="2019-05-26T07:05:00Z">
              <w:rPr>
                <w:rStyle w:val="a5"/>
                <w:rFonts w:hint="eastAsia"/>
                <w:noProof/>
              </w:rPr>
            </w:rPrChange>
          </w:rPr>
          <w:delText>图</w:delText>
        </w:r>
        <w:r w:rsidRPr="00D62216" w:rsidDel="009F408D">
          <w:rPr>
            <w:rStyle w:val="a5"/>
            <w:noProof/>
            <w:rPrChange w:id="1970" w:author="凡 张" w:date="2019-05-26T07:05:00Z">
              <w:rPr>
                <w:rStyle w:val="a5"/>
                <w:noProof/>
              </w:rPr>
            </w:rPrChange>
          </w:rPr>
          <w:delText>(a)</w:delText>
        </w:r>
        <w:r w:rsidRPr="00D62216" w:rsidDel="009F408D">
          <w:rPr>
            <w:rStyle w:val="a5"/>
            <w:noProof/>
            <w:rPrChange w:id="1971" w:author="凡 张" w:date="2019-05-26T07:05:00Z">
              <w:rPr>
                <w:rStyle w:val="a5"/>
                <w:rFonts w:hint="eastAsia"/>
                <w:noProof/>
              </w:rPr>
            </w:rPrChange>
          </w:rPr>
          <w:delText>中系数傅立叶变化后的频谱幅度；</w:delText>
        </w:r>
        <w:r w:rsidRPr="00D62216" w:rsidDel="009F408D">
          <w:rPr>
            <w:rStyle w:val="a5"/>
            <w:noProof/>
            <w:rPrChange w:id="1972" w:author="凡 张" w:date="2019-05-26T07:05:00Z">
              <w:rPr>
                <w:rStyle w:val="a5"/>
                <w:noProof/>
              </w:rPr>
            </w:rPrChange>
          </w:rPr>
          <w:delText>(d)</w:delText>
        </w:r>
        <w:r w:rsidRPr="00D62216" w:rsidDel="009F408D">
          <w:rPr>
            <w:rStyle w:val="a5"/>
            <w:noProof/>
            <w:rPrChange w:id="1973" w:author="凡 张" w:date="2019-05-26T07:05:00Z">
              <w:rPr>
                <w:rStyle w:val="a5"/>
                <w:rFonts w:hint="eastAsia"/>
                <w:noProof/>
              </w:rPr>
            </w:rPrChange>
          </w:rPr>
          <w:delText>图</w:delText>
        </w:r>
        <w:r w:rsidRPr="00D62216" w:rsidDel="009F408D">
          <w:rPr>
            <w:rStyle w:val="a5"/>
            <w:noProof/>
            <w:rPrChange w:id="1974" w:author="凡 张" w:date="2019-05-26T07:05:00Z">
              <w:rPr>
                <w:rStyle w:val="a5"/>
                <w:noProof/>
              </w:rPr>
            </w:rPrChange>
          </w:rPr>
          <w:delText>(c)</w:delText>
        </w:r>
        <w:r w:rsidRPr="00D62216" w:rsidDel="009F408D">
          <w:rPr>
            <w:rStyle w:val="a5"/>
            <w:noProof/>
            <w:rPrChange w:id="1975" w:author="凡 张" w:date="2019-05-26T07:05:00Z">
              <w:rPr>
                <w:rStyle w:val="a5"/>
                <w:rFonts w:hint="eastAsia"/>
                <w:noProof/>
              </w:rPr>
            </w:rPrChange>
          </w:rPr>
          <w:delText>中频谱经过高斯低通滤波后频谱幅度</w:delText>
        </w:r>
        <w:r w:rsidRPr="00D62216" w:rsidDel="009F408D">
          <w:rPr>
            <w:noProof/>
            <w:webHidden/>
            <w:rPrChange w:id="1976" w:author="凡 张" w:date="2019-05-26T07:05:00Z">
              <w:rPr>
                <w:noProof/>
                <w:webHidden/>
              </w:rPr>
            </w:rPrChange>
          </w:rPr>
          <w:tab/>
        </w:r>
        <w:r w:rsidR="00D5535B" w:rsidRPr="00D62216" w:rsidDel="009F408D">
          <w:rPr>
            <w:noProof/>
            <w:webHidden/>
            <w:rPrChange w:id="1977" w:author="凡 张" w:date="2019-05-26T07:05:00Z">
              <w:rPr>
                <w:noProof/>
                <w:webHidden/>
              </w:rPr>
            </w:rPrChange>
          </w:rPr>
          <w:delText>23</w:delText>
        </w:r>
      </w:del>
    </w:p>
    <w:p w:rsidR="00ED50BE" w:rsidRPr="00D62216" w:rsidDel="009F408D" w:rsidRDefault="00ED50BE">
      <w:pPr>
        <w:pStyle w:val="af3"/>
        <w:tabs>
          <w:tab w:val="right" w:leader="dot" w:pos="8494"/>
        </w:tabs>
        <w:rPr>
          <w:del w:id="1978" w:author="凡 张" w:date="2019-05-26T05:50:00Z"/>
          <w:rFonts w:eastAsiaTheme="minorEastAsia"/>
          <w:noProof/>
          <w:sz w:val="21"/>
          <w:szCs w:val="22"/>
          <w:rPrChange w:id="1979" w:author="凡 张" w:date="2019-05-26T07:05:00Z">
            <w:rPr>
              <w:del w:id="1980" w:author="凡 张" w:date="2019-05-26T05:50:00Z"/>
              <w:rFonts w:asciiTheme="minorHAnsi" w:eastAsiaTheme="minorEastAsia" w:hAnsiTheme="minorHAnsi" w:cstheme="minorBidi"/>
              <w:noProof/>
              <w:sz w:val="21"/>
              <w:szCs w:val="22"/>
            </w:rPr>
          </w:rPrChange>
        </w:rPr>
      </w:pPr>
      <w:del w:id="1981" w:author="凡 张" w:date="2019-05-26T05:50:00Z">
        <w:r w:rsidRPr="00D62216" w:rsidDel="009F408D">
          <w:rPr>
            <w:rStyle w:val="a5"/>
            <w:noProof/>
            <w:rPrChange w:id="1982" w:author="凡 张" w:date="2019-05-26T07:05:00Z">
              <w:rPr>
                <w:rStyle w:val="a5"/>
                <w:rFonts w:hint="eastAsia"/>
                <w:noProof/>
              </w:rPr>
            </w:rPrChange>
          </w:rPr>
          <w:delText>图</w:delText>
        </w:r>
        <w:r w:rsidRPr="00D62216" w:rsidDel="009F408D">
          <w:rPr>
            <w:rStyle w:val="a5"/>
            <w:noProof/>
            <w:rPrChange w:id="1983" w:author="凡 张" w:date="2019-05-26T07:05:00Z">
              <w:rPr>
                <w:rStyle w:val="a5"/>
                <w:noProof/>
              </w:rPr>
            </w:rPrChange>
          </w:rPr>
          <w:delText xml:space="preserve">17 </w:delText>
        </w:r>
        <w:r w:rsidRPr="00D62216" w:rsidDel="009F408D">
          <w:rPr>
            <w:rStyle w:val="a5"/>
            <w:noProof/>
            <w:rPrChange w:id="1984" w:author="凡 张" w:date="2019-05-26T07:05:00Z">
              <w:rPr>
                <w:rStyle w:val="a5"/>
                <w:rFonts w:hint="eastAsia"/>
                <w:noProof/>
              </w:rPr>
            </w:rPrChange>
          </w:rPr>
          <w:delText>平稳小波傅立叶滤波林肯脸条纹叠加图：</w:delText>
        </w:r>
        <w:r w:rsidRPr="00D62216" w:rsidDel="009F408D">
          <w:rPr>
            <w:rStyle w:val="a5"/>
            <w:noProof/>
            <w:rPrChange w:id="1985" w:author="凡 张" w:date="2019-05-26T07:05:00Z">
              <w:rPr>
                <w:rStyle w:val="a5"/>
                <w:noProof/>
              </w:rPr>
            </w:rPrChange>
          </w:rPr>
          <w:delText>(a)</w:delText>
        </w:r>
        <w:r w:rsidRPr="00D62216" w:rsidDel="009F408D">
          <w:rPr>
            <w:rStyle w:val="a5"/>
            <w:noProof/>
            <w:rPrChange w:id="1986" w:author="凡 张" w:date="2019-05-26T07:05:00Z">
              <w:rPr>
                <w:rStyle w:val="a5"/>
                <w:rFonts w:hint="eastAsia"/>
                <w:noProof/>
              </w:rPr>
            </w:rPrChange>
          </w:rPr>
          <w:delText>第三层水平分解系数；</w:delText>
        </w:r>
        <w:r w:rsidRPr="00D62216" w:rsidDel="009F408D">
          <w:rPr>
            <w:rStyle w:val="a5"/>
            <w:noProof/>
            <w:rPrChange w:id="1987" w:author="凡 张" w:date="2019-05-26T07:05:00Z">
              <w:rPr>
                <w:rStyle w:val="a5"/>
                <w:noProof/>
              </w:rPr>
            </w:rPrChange>
          </w:rPr>
          <w:delText>(b)</w:delText>
        </w:r>
        <w:r w:rsidRPr="00D62216" w:rsidDel="009F408D">
          <w:rPr>
            <w:rStyle w:val="a5"/>
            <w:noProof/>
            <w:rPrChange w:id="1988" w:author="凡 张" w:date="2019-05-26T07:05:00Z">
              <w:rPr>
                <w:rStyle w:val="a5"/>
                <w:rFonts w:hint="eastAsia"/>
                <w:noProof/>
              </w:rPr>
            </w:rPrChange>
          </w:rPr>
          <w:delText>滤波后第三层分解层水平系数；</w:delText>
        </w:r>
        <w:r w:rsidRPr="00D62216" w:rsidDel="009F408D">
          <w:rPr>
            <w:rStyle w:val="a5"/>
            <w:noProof/>
            <w:rPrChange w:id="1989" w:author="凡 张" w:date="2019-05-26T07:05:00Z">
              <w:rPr>
                <w:rStyle w:val="a5"/>
                <w:noProof/>
              </w:rPr>
            </w:rPrChange>
          </w:rPr>
          <w:delText>(c)</w:delText>
        </w:r>
        <w:r w:rsidRPr="00D62216" w:rsidDel="009F408D">
          <w:rPr>
            <w:rStyle w:val="a5"/>
            <w:noProof/>
            <w:rPrChange w:id="1990" w:author="凡 张" w:date="2019-05-26T07:05:00Z">
              <w:rPr>
                <w:rStyle w:val="a5"/>
                <w:rFonts w:hint="eastAsia"/>
                <w:noProof/>
              </w:rPr>
            </w:rPrChange>
          </w:rPr>
          <w:delText>图</w:delText>
        </w:r>
        <w:r w:rsidRPr="00D62216" w:rsidDel="009F408D">
          <w:rPr>
            <w:rStyle w:val="a5"/>
            <w:noProof/>
            <w:rPrChange w:id="1991" w:author="凡 张" w:date="2019-05-26T07:05:00Z">
              <w:rPr>
                <w:rStyle w:val="a5"/>
                <w:noProof/>
              </w:rPr>
            </w:rPrChange>
          </w:rPr>
          <w:delText>(a)</w:delText>
        </w:r>
        <w:r w:rsidRPr="00D62216" w:rsidDel="009F408D">
          <w:rPr>
            <w:rStyle w:val="a5"/>
            <w:noProof/>
            <w:rPrChange w:id="1992" w:author="凡 张" w:date="2019-05-26T07:05:00Z">
              <w:rPr>
                <w:rStyle w:val="a5"/>
                <w:rFonts w:hint="eastAsia"/>
                <w:noProof/>
              </w:rPr>
            </w:rPrChange>
          </w:rPr>
          <w:delText>中系数傅立叶变化后的频谱幅度；</w:delText>
        </w:r>
        <w:r w:rsidRPr="00D62216" w:rsidDel="009F408D">
          <w:rPr>
            <w:rStyle w:val="a5"/>
            <w:noProof/>
            <w:rPrChange w:id="1993" w:author="凡 张" w:date="2019-05-26T07:05:00Z">
              <w:rPr>
                <w:rStyle w:val="a5"/>
                <w:noProof/>
              </w:rPr>
            </w:rPrChange>
          </w:rPr>
          <w:delText>(d)</w:delText>
        </w:r>
        <w:r w:rsidRPr="00D62216" w:rsidDel="009F408D">
          <w:rPr>
            <w:rStyle w:val="a5"/>
            <w:noProof/>
            <w:rPrChange w:id="1994" w:author="凡 张" w:date="2019-05-26T07:05:00Z">
              <w:rPr>
                <w:rStyle w:val="a5"/>
                <w:rFonts w:hint="eastAsia"/>
                <w:noProof/>
              </w:rPr>
            </w:rPrChange>
          </w:rPr>
          <w:delText>图</w:delText>
        </w:r>
        <w:r w:rsidRPr="00D62216" w:rsidDel="009F408D">
          <w:rPr>
            <w:rStyle w:val="a5"/>
            <w:noProof/>
            <w:rPrChange w:id="1995" w:author="凡 张" w:date="2019-05-26T07:05:00Z">
              <w:rPr>
                <w:rStyle w:val="a5"/>
                <w:noProof/>
              </w:rPr>
            </w:rPrChange>
          </w:rPr>
          <w:delText>(c)</w:delText>
        </w:r>
        <w:r w:rsidRPr="00D62216" w:rsidDel="009F408D">
          <w:rPr>
            <w:rStyle w:val="a5"/>
            <w:noProof/>
            <w:rPrChange w:id="1996" w:author="凡 张" w:date="2019-05-26T07:05:00Z">
              <w:rPr>
                <w:rStyle w:val="a5"/>
                <w:rFonts w:hint="eastAsia"/>
                <w:noProof/>
              </w:rPr>
            </w:rPrChange>
          </w:rPr>
          <w:delText>中频谱经过高斯低通滤波后的频谱幅度</w:delText>
        </w:r>
        <w:r w:rsidRPr="00D62216" w:rsidDel="009F408D">
          <w:rPr>
            <w:noProof/>
            <w:webHidden/>
            <w:rPrChange w:id="1997" w:author="凡 张" w:date="2019-05-26T07:05:00Z">
              <w:rPr>
                <w:noProof/>
                <w:webHidden/>
              </w:rPr>
            </w:rPrChange>
          </w:rPr>
          <w:tab/>
        </w:r>
        <w:r w:rsidR="00D5535B" w:rsidRPr="00D62216" w:rsidDel="009F408D">
          <w:rPr>
            <w:noProof/>
            <w:webHidden/>
            <w:rPrChange w:id="1998" w:author="凡 张" w:date="2019-05-26T07:05:00Z">
              <w:rPr>
                <w:noProof/>
                <w:webHidden/>
              </w:rPr>
            </w:rPrChange>
          </w:rPr>
          <w:delText>24</w:delText>
        </w:r>
      </w:del>
    </w:p>
    <w:p w:rsidR="00ED50BE" w:rsidRPr="00D62216" w:rsidDel="009F408D" w:rsidRDefault="00ED50BE">
      <w:pPr>
        <w:pStyle w:val="af3"/>
        <w:tabs>
          <w:tab w:val="right" w:leader="dot" w:pos="8494"/>
        </w:tabs>
        <w:rPr>
          <w:del w:id="1999" w:author="凡 张" w:date="2019-05-26T05:50:00Z"/>
          <w:rFonts w:eastAsiaTheme="minorEastAsia"/>
          <w:noProof/>
          <w:sz w:val="21"/>
          <w:szCs w:val="22"/>
          <w:rPrChange w:id="2000" w:author="凡 张" w:date="2019-05-26T07:05:00Z">
            <w:rPr>
              <w:del w:id="2001" w:author="凡 张" w:date="2019-05-26T05:50:00Z"/>
              <w:rFonts w:asciiTheme="minorHAnsi" w:eastAsiaTheme="minorEastAsia" w:hAnsiTheme="minorHAnsi" w:cstheme="minorBidi"/>
              <w:noProof/>
              <w:sz w:val="21"/>
              <w:szCs w:val="22"/>
            </w:rPr>
          </w:rPrChange>
        </w:rPr>
      </w:pPr>
      <w:del w:id="2002" w:author="凡 张" w:date="2019-05-26T05:50:00Z">
        <w:r w:rsidRPr="00D62216" w:rsidDel="009F408D">
          <w:rPr>
            <w:rStyle w:val="a5"/>
            <w:noProof/>
            <w:rPrChange w:id="2003" w:author="凡 张" w:date="2019-05-26T07:05:00Z">
              <w:rPr>
                <w:rStyle w:val="a5"/>
                <w:rFonts w:hint="eastAsia"/>
                <w:noProof/>
              </w:rPr>
            </w:rPrChange>
          </w:rPr>
          <w:delText>图</w:delText>
        </w:r>
        <w:r w:rsidRPr="00D62216" w:rsidDel="009F408D">
          <w:rPr>
            <w:rStyle w:val="a5"/>
            <w:noProof/>
            <w:rPrChange w:id="2004" w:author="凡 张" w:date="2019-05-26T07:05:00Z">
              <w:rPr>
                <w:rStyle w:val="a5"/>
                <w:noProof/>
              </w:rPr>
            </w:rPrChange>
          </w:rPr>
          <w:delText xml:space="preserve">19 </w:delText>
        </w:r>
        <w:r w:rsidRPr="00D62216" w:rsidDel="009F408D">
          <w:rPr>
            <w:rStyle w:val="a5"/>
            <w:noProof/>
            <w:rPrChange w:id="2005" w:author="凡 张" w:date="2019-05-26T07:05:00Z">
              <w:rPr>
                <w:rStyle w:val="a5"/>
                <w:rFonts w:hint="eastAsia"/>
                <w:noProof/>
              </w:rPr>
            </w:rPrChange>
          </w:rPr>
          <w:delText>经平稳小波傅立叶滤波后的强度分布图</w:delText>
        </w:r>
        <w:r w:rsidRPr="00D62216" w:rsidDel="009F408D">
          <w:rPr>
            <w:noProof/>
            <w:webHidden/>
            <w:rPrChange w:id="2006" w:author="凡 张" w:date="2019-05-26T07:05:00Z">
              <w:rPr>
                <w:noProof/>
                <w:webHidden/>
              </w:rPr>
            </w:rPrChange>
          </w:rPr>
          <w:tab/>
        </w:r>
        <w:r w:rsidR="00D5535B" w:rsidRPr="00D62216" w:rsidDel="009F408D">
          <w:rPr>
            <w:noProof/>
            <w:webHidden/>
            <w:rPrChange w:id="2007" w:author="凡 张" w:date="2019-05-26T07:05:00Z">
              <w:rPr>
                <w:noProof/>
                <w:webHidden/>
              </w:rPr>
            </w:rPrChange>
          </w:rPr>
          <w:delText>25</w:delText>
        </w:r>
      </w:del>
    </w:p>
    <w:p w:rsidR="00ED50BE" w:rsidRPr="00D62216" w:rsidDel="009F408D" w:rsidRDefault="00ED50BE">
      <w:pPr>
        <w:pStyle w:val="af3"/>
        <w:tabs>
          <w:tab w:val="right" w:leader="dot" w:pos="8494"/>
        </w:tabs>
        <w:rPr>
          <w:del w:id="2008" w:author="凡 张" w:date="2019-05-26T05:50:00Z"/>
          <w:rFonts w:eastAsiaTheme="minorEastAsia"/>
          <w:noProof/>
          <w:sz w:val="21"/>
          <w:szCs w:val="22"/>
          <w:rPrChange w:id="2009" w:author="凡 张" w:date="2019-05-26T07:05:00Z">
            <w:rPr>
              <w:del w:id="2010" w:author="凡 张" w:date="2019-05-26T05:50:00Z"/>
              <w:rFonts w:asciiTheme="minorHAnsi" w:eastAsiaTheme="minorEastAsia" w:hAnsiTheme="minorHAnsi" w:cstheme="minorBidi"/>
              <w:noProof/>
              <w:sz w:val="21"/>
              <w:szCs w:val="22"/>
            </w:rPr>
          </w:rPrChange>
        </w:rPr>
      </w:pPr>
      <w:del w:id="2011" w:author="凡 张" w:date="2019-05-26T05:50:00Z">
        <w:r w:rsidRPr="00D62216" w:rsidDel="009F408D">
          <w:rPr>
            <w:rStyle w:val="a5"/>
            <w:noProof/>
            <w:rPrChange w:id="2012" w:author="凡 张" w:date="2019-05-26T07:05:00Z">
              <w:rPr>
                <w:rStyle w:val="a5"/>
                <w:rFonts w:hint="eastAsia"/>
                <w:noProof/>
              </w:rPr>
            </w:rPrChange>
          </w:rPr>
          <w:delText>图</w:delText>
        </w:r>
        <w:r w:rsidRPr="00D62216" w:rsidDel="009F408D">
          <w:rPr>
            <w:rStyle w:val="a5"/>
            <w:noProof/>
            <w:rPrChange w:id="2013" w:author="凡 张" w:date="2019-05-26T07:05:00Z">
              <w:rPr>
                <w:rStyle w:val="a5"/>
                <w:noProof/>
              </w:rPr>
            </w:rPrChange>
          </w:rPr>
          <w:delText xml:space="preserve">20 </w:delText>
        </w:r>
        <w:r w:rsidRPr="00D62216" w:rsidDel="009F408D">
          <w:rPr>
            <w:rStyle w:val="a5"/>
            <w:noProof/>
            <w:rPrChange w:id="2014" w:author="凡 张" w:date="2019-05-26T07:05:00Z">
              <w:rPr>
                <w:rStyle w:val="a5"/>
                <w:rFonts w:hint="eastAsia"/>
                <w:noProof/>
              </w:rPr>
            </w:rPrChange>
          </w:rPr>
          <w:delText>滤波参数优化</w:delText>
        </w:r>
        <w:r w:rsidRPr="00D62216" w:rsidDel="009F408D">
          <w:rPr>
            <w:rStyle w:val="a5"/>
            <w:noProof/>
            <w:rPrChange w:id="2015" w:author="凡 张" w:date="2019-05-26T07:05:00Z">
              <w:rPr>
                <w:rStyle w:val="a5"/>
                <w:noProof/>
              </w:rPr>
            </w:rPrChange>
          </w:rPr>
          <w:delText xml:space="preserve">, </w:delText>
        </w:r>
        <w:r w:rsidRPr="00D62216" w:rsidDel="009F408D">
          <w:rPr>
            <w:rStyle w:val="a5"/>
            <w:noProof/>
            <w:rPrChange w:id="2016" w:author="凡 张" w:date="2019-05-26T07:05:00Z">
              <w:rPr>
                <w:rStyle w:val="a5"/>
                <w:rFonts w:hint="eastAsia"/>
                <w:noProof/>
              </w:rPr>
            </w:rPrChange>
          </w:rPr>
          <w:delText>除特殊表明，参数为分解层数</w:delText>
        </w:r>
        <w:r w:rsidRPr="00D62216" w:rsidDel="009F408D">
          <w:rPr>
            <w:rStyle w:val="a5"/>
            <w:noProof/>
            <w:rPrChange w:id="2017" w:author="凡 张" w:date="2019-05-26T07:05:00Z">
              <w:rPr>
                <w:rStyle w:val="a5"/>
                <w:noProof/>
              </w:rPr>
            </w:rPrChange>
          </w:rPr>
          <w:delText>3</w:delText>
        </w:r>
        <w:r w:rsidRPr="00D62216" w:rsidDel="009F408D">
          <w:rPr>
            <w:rStyle w:val="a5"/>
            <w:noProof/>
            <w:rPrChange w:id="2018" w:author="凡 张" w:date="2019-05-26T07:05:00Z">
              <w:rPr>
                <w:rStyle w:val="a5"/>
                <w:rFonts w:hint="eastAsia"/>
                <w:noProof/>
              </w:rPr>
            </w:rPrChange>
          </w:rPr>
          <w:delText>，小波函数为</w:delText>
        </w:r>
        <w:r w:rsidRPr="00D62216" w:rsidDel="009F408D">
          <w:rPr>
            <w:rStyle w:val="a5"/>
            <w:noProof/>
            <w:rPrChange w:id="2019" w:author="凡 张" w:date="2019-05-26T07:05:00Z">
              <w:rPr>
                <w:rStyle w:val="a5"/>
                <w:noProof/>
              </w:rPr>
            </w:rPrChange>
          </w:rPr>
          <w:delText>db5</w:delText>
        </w:r>
        <w:r w:rsidRPr="00D62216" w:rsidDel="009F408D">
          <w:rPr>
            <w:rStyle w:val="a5"/>
            <w:noProof/>
            <w:rPrChange w:id="2020" w:author="凡 张" w:date="2019-05-26T07:05:00Z">
              <w:rPr>
                <w:rStyle w:val="a5"/>
                <w:rFonts w:hint="eastAsia"/>
                <w:noProof/>
              </w:rPr>
            </w:rPrChange>
          </w:rPr>
          <w:delText>，高斯低通滤波器标准差为</w:delText>
        </w:r>
        <w:r w:rsidRPr="00D62216" w:rsidDel="009F408D">
          <w:rPr>
            <w:rStyle w:val="a5"/>
            <w:noProof/>
            <w:rPrChange w:id="2021" w:author="凡 张" w:date="2019-05-26T07:05:00Z">
              <w:rPr>
                <w:rStyle w:val="a5"/>
                <w:noProof/>
              </w:rPr>
            </w:rPrChange>
          </w:rPr>
          <w:delText>10</w:delText>
        </w:r>
        <w:r w:rsidRPr="00D62216" w:rsidDel="009F408D">
          <w:rPr>
            <w:rStyle w:val="a5"/>
            <w:noProof/>
            <w:rPrChange w:id="2022" w:author="凡 张" w:date="2019-05-26T07:05:00Z">
              <w:rPr>
                <w:rStyle w:val="a5"/>
                <w:rFonts w:hint="eastAsia"/>
                <w:noProof/>
              </w:rPr>
            </w:rPrChange>
          </w:rPr>
          <w:delText>：</w:delText>
        </w:r>
        <w:r w:rsidRPr="00D62216" w:rsidDel="009F408D">
          <w:rPr>
            <w:rStyle w:val="a5"/>
            <w:noProof/>
            <w:rPrChange w:id="2023" w:author="凡 张" w:date="2019-05-26T07:05:00Z">
              <w:rPr>
                <w:rStyle w:val="a5"/>
                <w:noProof/>
              </w:rPr>
            </w:rPrChange>
          </w:rPr>
          <w:delText>(a)</w:delText>
        </w:r>
        <w:r w:rsidRPr="00D62216" w:rsidDel="009F408D">
          <w:rPr>
            <w:rStyle w:val="a5"/>
            <w:noProof/>
            <w:rPrChange w:id="2024" w:author="凡 张" w:date="2019-05-26T07:05:00Z">
              <w:rPr>
                <w:rStyle w:val="a5"/>
                <w:rFonts w:hint="eastAsia"/>
                <w:noProof/>
              </w:rPr>
            </w:rPrChange>
          </w:rPr>
          <w:delText>分解层数为</w:delText>
        </w:r>
        <w:r w:rsidRPr="00D62216" w:rsidDel="009F408D">
          <w:rPr>
            <w:rStyle w:val="a5"/>
            <w:noProof/>
            <w:rPrChange w:id="2025" w:author="凡 张" w:date="2019-05-26T07:05:00Z">
              <w:rPr>
                <w:rStyle w:val="a5"/>
                <w:noProof/>
              </w:rPr>
            </w:rPrChange>
          </w:rPr>
          <w:delText>2</w:delText>
        </w:r>
        <w:r w:rsidRPr="00D62216" w:rsidDel="009F408D">
          <w:rPr>
            <w:rStyle w:val="a5"/>
            <w:noProof/>
            <w:rPrChange w:id="2026" w:author="凡 张" w:date="2019-05-26T07:05:00Z">
              <w:rPr>
                <w:rStyle w:val="a5"/>
                <w:rFonts w:hint="eastAsia"/>
                <w:noProof/>
              </w:rPr>
            </w:rPrChange>
          </w:rPr>
          <w:delText>，仍有高频噪声；</w:delText>
        </w:r>
        <w:r w:rsidRPr="00D62216" w:rsidDel="009F408D">
          <w:rPr>
            <w:rStyle w:val="a5"/>
            <w:noProof/>
            <w:rPrChange w:id="2027" w:author="凡 张" w:date="2019-05-26T07:05:00Z">
              <w:rPr>
                <w:rStyle w:val="a5"/>
                <w:noProof/>
              </w:rPr>
            </w:rPrChange>
          </w:rPr>
          <w:delText>(b)</w:delText>
        </w:r>
        <w:r w:rsidRPr="00D62216" w:rsidDel="009F408D">
          <w:rPr>
            <w:rStyle w:val="a5"/>
            <w:noProof/>
            <w:rPrChange w:id="2028" w:author="凡 张" w:date="2019-05-26T07:05:00Z">
              <w:rPr>
                <w:rStyle w:val="a5"/>
                <w:rFonts w:hint="eastAsia"/>
                <w:noProof/>
              </w:rPr>
            </w:rPrChange>
          </w:rPr>
          <w:delText>分解层数为</w:delText>
        </w:r>
        <w:r w:rsidRPr="00D62216" w:rsidDel="009F408D">
          <w:rPr>
            <w:rStyle w:val="a5"/>
            <w:noProof/>
            <w:rPrChange w:id="2029" w:author="凡 张" w:date="2019-05-26T07:05:00Z">
              <w:rPr>
                <w:rStyle w:val="a5"/>
                <w:noProof/>
              </w:rPr>
            </w:rPrChange>
          </w:rPr>
          <w:delText>5</w:delText>
        </w:r>
        <w:r w:rsidRPr="00D62216" w:rsidDel="009F408D">
          <w:rPr>
            <w:rStyle w:val="a5"/>
            <w:noProof/>
            <w:rPrChange w:id="2030" w:author="凡 张" w:date="2019-05-26T07:05:00Z">
              <w:rPr>
                <w:rStyle w:val="a5"/>
                <w:rFonts w:hint="eastAsia"/>
                <w:noProof/>
              </w:rPr>
            </w:rPrChange>
          </w:rPr>
          <w:delText>，细节模糊；</w:delText>
        </w:r>
        <w:r w:rsidRPr="00D62216" w:rsidDel="009F408D">
          <w:rPr>
            <w:rStyle w:val="a5"/>
            <w:noProof/>
            <w:rPrChange w:id="2031" w:author="凡 张" w:date="2019-05-26T07:05:00Z">
              <w:rPr>
                <w:rStyle w:val="a5"/>
                <w:noProof/>
              </w:rPr>
            </w:rPrChange>
          </w:rPr>
          <w:delText>(c)</w:delText>
        </w:r>
        <w:r w:rsidRPr="00D62216" w:rsidDel="009F408D">
          <w:rPr>
            <w:rStyle w:val="a5"/>
            <w:noProof/>
            <w:rPrChange w:id="2032" w:author="凡 张" w:date="2019-05-26T07:05:00Z">
              <w:rPr>
                <w:rStyle w:val="a5"/>
                <w:rFonts w:hint="eastAsia"/>
                <w:noProof/>
              </w:rPr>
            </w:rPrChange>
          </w:rPr>
          <w:delText>标准差为</w:delText>
        </w:r>
        <w:r w:rsidRPr="00D62216" w:rsidDel="009F408D">
          <w:rPr>
            <w:rStyle w:val="a5"/>
            <w:noProof/>
            <w:rPrChange w:id="2033" w:author="凡 张" w:date="2019-05-26T07:05:00Z">
              <w:rPr>
                <w:rStyle w:val="a5"/>
                <w:noProof/>
              </w:rPr>
            </w:rPrChange>
          </w:rPr>
          <w:delText>1000</w:delText>
        </w:r>
        <w:r w:rsidRPr="00D62216" w:rsidDel="009F408D">
          <w:rPr>
            <w:rStyle w:val="a5"/>
            <w:noProof/>
            <w:rPrChange w:id="2034" w:author="凡 张" w:date="2019-05-26T07:05:00Z">
              <w:rPr>
                <w:rStyle w:val="a5"/>
                <w:rFonts w:hint="eastAsia"/>
                <w:noProof/>
              </w:rPr>
            </w:rPrChange>
          </w:rPr>
          <w:delText>，物体边缘变形；</w:delText>
        </w:r>
        <w:r w:rsidRPr="00D62216" w:rsidDel="009F408D">
          <w:rPr>
            <w:rStyle w:val="a5"/>
            <w:noProof/>
            <w:rPrChange w:id="2035" w:author="凡 张" w:date="2019-05-26T07:05:00Z">
              <w:rPr>
                <w:rStyle w:val="a5"/>
                <w:noProof/>
              </w:rPr>
            </w:rPrChange>
          </w:rPr>
          <w:delText>(d)</w:delText>
        </w:r>
        <w:r w:rsidRPr="00D62216" w:rsidDel="009F408D">
          <w:rPr>
            <w:rStyle w:val="a5"/>
            <w:noProof/>
            <w:rPrChange w:id="2036" w:author="凡 张" w:date="2019-05-26T07:05:00Z">
              <w:rPr>
                <w:rStyle w:val="a5"/>
                <w:rFonts w:hint="eastAsia"/>
                <w:noProof/>
              </w:rPr>
            </w:rPrChange>
          </w:rPr>
          <w:delText>标准差为</w:delText>
        </w:r>
        <w:r w:rsidRPr="00D62216" w:rsidDel="009F408D">
          <w:rPr>
            <w:rStyle w:val="a5"/>
            <w:noProof/>
            <w:rPrChange w:id="2037" w:author="凡 张" w:date="2019-05-26T07:05:00Z">
              <w:rPr>
                <w:rStyle w:val="a5"/>
                <w:noProof/>
              </w:rPr>
            </w:rPrChange>
          </w:rPr>
          <w:delText>1000</w:delText>
        </w:r>
        <w:r w:rsidRPr="00D62216" w:rsidDel="009F408D">
          <w:rPr>
            <w:rStyle w:val="a5"/>
            <w:noProof/>
            <w:rPrChange w:id="2038" w:author="凡 张" w:date="2019-05-26T07:05:00Z">
              <w:rPr>
                <w:rStyle w:val="a5"/>
                <w:rFonts w:hint="eastAsia"/>
                <w:noProof/>
              </w:rPr>
            </w:rPrChange>
          </w:rPr>
          <w:delText>，物体边缘变形；</w:delText>
        </w:r>
        <w:r w:rsidRPr="00D62216" w:rsidDel="009F408D">
          <w:rPr>
            <w:rStyle w:val="a5"/>
            <w:noProof/>
            <w:rPrChange w:id="2039" w:author="凡 张" w:date="2019-05-26T07:05:00Z">
              <w:rPr>
                <w:rStyle w:val="a5"/>
                <w:noProof/>
              </w:rPr>
            </w:rPrChange>
          </w:rPr>
          <w:delText>(e)</w:delText>
        </w:r>
        <w:r w:rsidRPr="00D62216" w:rsidDel="009F408D">
          <w:rPr>
            <w:rStyle w:val="a5"/>
            <w:noProof/>
            <w:rPrChange w:id="2040" w:author="凡 张" w:date="2019-05-26T07:05:00Z">
              <w:rPr>
                <w:rStyle w:val="a5"/>
                <w:rFonts w:hint="eastAsia"/>
                <w:noProof/>
              </w:rPr>
            </w:rPrChange>
          </w:rPr>
          <w:delText>小波函数为</w:delText>
        </w:r>
        <w:r w:rsidRPr="00D62216" w:rsidDel="009F408D">
          <w:rPr>
            <w:rStyle w:val="a5"/>
            <w:noProof/>
            <w:rPrChange w:id="2041" w:author="凡 张" w:date="2019-05-26T07:05:00Z">
              <w:rPr>
                <w:rStyle w:val="a5"/>
                <w:noProof/>
              </w:rPr>
            </w:rPrChange>
          </w:rPr>
          <w:delText>db1</w:delText>
        </w:r>
        <w:r w:rsidRPr="00D62216" w:rsidDel="009F408D">
          <w:rPr>
            <w:rStyle w:val="a5"/>
            <w:noProof/>
            <w:rPrChange w:id="2042" w:author="凡 张" w:date="2019-05-26T07:05:00Z">
              <w:rPr>
                <w:rStyle w:val="a5"/>
                <w:rFonts w:hint="eastAsia"/>
                <w:noProof/>
              </w:rPr>
            </w:rPrChange>
          </w:rPr>
          <w:delText>，保留了大量高频条纹；</w:delText>
        </w:r>
        <w:r w:rsidRPr="00D62216" w:rsidDel="009F408D">
          <w:rPr>
            <w:rStyle w:val="a5"/>
            <w:noProof/>
            <w:rPrChange w:id="2043" w:author="凡 张" w:date="2019-05-26T07:05:00Z">
              <w:rPr>
                <w:rStyle w:val="a5"/>
                <w:noProof/>
              </w:rPr>
            </w:rPrChange>
          </w:rPr>
          <w:delText>(f)</w:delText>
        </w:r>
        <w:r w:rsidRPr="00D62216" w:rsidDel="009F408D">
          <w:rPr>
            <w:rStyle w:val="a5"/>
            <w:noProof/>
            <w:rPrChange w:id="2044" w:author="凡 张" w:date="2019-05-26T07:05:00Z">
              <w:rPr>
                <w:rStyle w:val="a5"/>
                <w:rFonts w:hint="eastAsia"/>
                <w:noProof/>
              </w:rPr>
            </w:rPrChange>
          </w:rPr>
          <w:delText>小波函数为</w:delText>
        </w:r>
        <w:r w:rsidRPr="00D62216" w:rsidDel="009F408D">
          <w:rPr>
            <w:rStyle w:val="a5"/>
            <w:noProof/>
            <w:rPrChange w:id="2045" w:author="凡 张" w:date="2019-05-26T07:05:00Z">
              <w:rPr>
                <w:rStyle w:val="a5"/>
                <w:noProof/>
              </w:rPr>
            </w:rPrChange>
          </w:rPr>
          <w:delText>db8</w:delText>
        </w:r>
        <w:r w:rsidRPr="00D62216" w:rsidDel="009F408D">
          <w:rPr>
            <w:rStyle w:val="a5"/>
            <w:noProof/>
            <w:rPrChange w:id="2046" w:author="凡 张" w:date="2019-05-26T07:05:00Z">
              <w:rPr>
                <w:rStyle w:val="a5"/>
                <w:rFonts w:hint="eastAsia"/>
                <w:noProof/>
              </w:rPr>
            </w:rPrChange>
          </w:rPr>
          <w:delText>，边缘变形</w:delText>
        </w:r>
        <w:r w:rsidRPr="00D62216" w:rsidDel="009F408D">
          <w:rPr>
            <w:noProof/>
            <w:webHidden/>
            <w:rPrChange w:id="2047" w:author="凡 张" w:date="2019-05-26T07:05:00Z">
              <w:rPr>
                <w:noProof/>
                <w:webHidden/>
              </w:rPr>
            </w:rPrChange>
          </w:rPr>
          <w:tab/>
        </w:r>
        <w:r w:rsidR="00D5535B" w:rsidRPr="00D62216" w:rsidDel="009F408D">
          <w:rPr>
            <w:noProof/>
            <w:webHidden/>
            <w:rPrChange w:id="2048" w:author="凡 张" w:date="2019-05-26T07:05:00Z">
              <w:rPr>
                <w:noProof/>
                <w:webHidden/>
              </w:rPr>
            </w:rPrChange>
          </w:rPr>
          <w:delText>26</w:delText>
        </w:r>
      </w:del>
    </w:p>
    <w:p w:rsidR="00ED50BE" w:rsidRPr="00D62216" w:rsidDel="009F408D" w:rsidRDefault="00ED50BE">
      <w:pPr>
        <w:pStyle w:val="af3"/>
        <w:tabs>
          <w:tab w:val="right" w:leader="dot" w:pos="8494"/>
        </w:tabs>
        <w:rPr>
          <w:del w:id="2049" w:author="凡 张" w:date="2019-05-26T05:50:00Z"/>
          <w:rFonts w:eastAsiaTheme="minorEastAsia"/>
          <w:noProof/>
          <w:sz w:val="21"/>
          <w:szCs w:val="22"/>
          <w:rPrChange w:id="2050" w:author="凡 张" w:date="2019-05-26T07:05:00Z">
            <w:rPr>
              <w:del w:id="2051" w:author="凡 张" w:date="2019-05-26T05:50:00Z"/>
              <w:rFonts w:asciiTheme="minorHAnsi" w:eastAsiaTheme="minorEastAsia" w:hAnsiTheme="minorHAnsi" w:cstheme="minorBidi"/>
              <w:noProof/>
              <w:sz w:val="21"/>
              <w:szCs w:val="22"/>
            </w:rPr>
          </w:rPrChange>
        </w:rPr>
      </w:pPr>
      <w:del w:id="2052" w:author="凡 张" w:date="2019-05-26T05:50:00Z">
        <w:r w:rsidRPr="00D62216" w:rsidDel="009F408D">
          <w:rPr>
            <w:rStyle w:val="a5"/>
            <w:noProof/>
            <w:rPrChange w:id="2053" w:author="凡 张" w:date="2019-05-26T07:05:00Z">
              <w:rPr>
                <w:rStyle w:val="a5"/>
                <w:rFonts w:hint="eastAsia"/>
                <w:noProof/>
              </w:rPr>
            </w:rPrChange>
          </w:rPr>
          <w:delText>图</w:delText>
        </w:r>
        <w:r w:rsidRPr="00D62216" w:rsidDel="009F408D">
          <w:rPr>
            <w:rStyle w:val="a5"/>
            <w:noProof/>
            <w:rPrChange w:id="2054" w:author="凡 张" w:date="2019-05-26T07:05:00Z">
              <w:rPr>
                <w:rStyle w:val="a5"/>
                <w:noProof/>
              </w:rPr>
            </w:rPrChange>
          </w:rPr>
          <w:delText xml:space="preserve">21 </w:delText>
        </w:r>
        <w:r w:rsidRPr="00D62216" w:rsidDel="009F408D">
          <w:rPr>
            <w:rStyle w:val="a5"/>
            <w:noProof/>
            <w:rPrChange w:id="2055" w:author="凡 张" w:date="2019-05-26T07:05:00Z">
              <w:rPr>
                <w:rStyle w:val="a5"/>
                <w:rFonts w:hint="eastAsia"/>
                <w:noProof/>
              </w:rPr>
            </w:rPrChange>
          </w:rPr>
          <w:delText>滤波后的莫尔图样</w:delText>
        </w:r>
        <w:r w:rsidRPr="00D62216" w:rsidDel="009F408D">
          <w:rPr>
            <w:noProof/>
            <w:webHidden/>
            <w:rPrChange w:id="2056" w:author="凡 张" w:date="2019-05-26T07:05:00Z">
              <w:rPr>
                <w:noProof/>
                <w:webHidden/>
              </w:rPr>
            </w:rPrChange>
          </w:rPr>
          <w:tab/>
        </w:r>
        <w:r w:rsidR="00D5535B" w:rsidRPr="00D62216" w:rsidDel="009F408D">
          <w:rPr>
            <w:noProof/>
            <w:webHidden/>
            <w:rPrChange w:id="2057" w:author="凡 张" w:date="2019-05-26T07:05:00Z">
              <w:rPr>
                <w:noProof/>
                <w:webHidden/>
              </w:rPr>
            </w:rPrChange>
          </w:rPr>
          <w:delText>27</w:delText>
        </w:r>
      </w:del>
    </w:p>
    <w:p w:rsidR="00ED50BE" w:rsidRPr="00D62216" w:rsidDel="009F408D" w:rsidRDefault="00ED50BE">
      <w:pPr>
        <w:pStyle w:val="af3"/>
        <w:tabs>
          <w:tab w:val="right" w:leader="dot" w:pos="8494"/>
        </w:tabs>
        <w:rPr>
          <w:del w:id="2058" w:author="凡 张" w:date="2019-05-26T05:50:00Z"/>
          <w:rFonts w:eastAsiaTheme="minorEastAsia"/>
          <w:noProof/>
          <w:sz w:val="21"/>
          <w:szCs w:val="22"/>
          <w:rPrChange w:id="2059" w:author="凡 张" w:date="2019-05-26T07:05:00Z">
            <w:rPr>
              <w:del w:id="2060" w:author="凡 张" w:date="2019-05-26T05:50:00Z"/>
              <w:rFonts w:asciiTheme="minorHAnsi" w:eastAsiaTheme="minorEastAsia" w:hAnsiTheme="minorHAnsi" w:cstheme="minorBidi"/>
              <w:noProof/>
              <w:sz w:val="21"/>
              <w:szCs w:val="22"/>
            </w:rPr>
          </w:rPrChange>
        </w:rPr>
      </w:pPr>
      <w:del w:id="2061" w:author="凡 张" w:date="2019-05-26T05:50:00Z">
        <w:r w:rsidRPr="00D62216" w:rsidDel="009F408D">
          <w:rPr>
            <w:rStyle w:val="a5"/>
            <w:noProof/>
            <w:rPrChange w:id="2062" w:author="凡 张" w:date="2019-05-26T07:05:00Z">
              <w:rPr>
                <w:rStyle w:val="a5"/>
                <w:rFonts w:hint="eastAsia"/>
                <w:noProof/>
              </w:rPr>
            </w:rPrChange>
          </w:rPr>
          <w:delText>图</w:delText>
        </w:r>
        <w:r w:rsidRPr="00D62216" w:rsidDel="009F408D">
          <w:rPr>
            <w:rStyle w:val="a5"/>
            <w:noProof/>
            <w:rPrChange w:id="2063" w:author="凡 张" w:date="2019-05-26T07:05:00Z">
              <w:rPr>
                <w:rStyle w:val="a5"/>
                <w:noProof/>
              </w:rPr>
            </w:rPrChange>
          </w:rPr>
          <w:delText xml:space="preserve">22 </w:delText>
        </w:r>
        <w:r w:rsidRPr="00D62216" w:rsidDel="009F408D">
          <w:rPr>
            <w:rStyle w:val="a5"/>
            <w:noProof/>
            <w:rPrChange w:id="2064" w:author="凡 张" w:date="2019-05-26T07:05:00Z">
              <w:rPr>
                <w:rStyle w:val="a5"/>
                <w:rFonts w:hint="eastAsia"/>
                <w:noProof/>
              </w:rPr>
            </w:rPrChange>
          </w:rPr>
          <w:delText>球体中截面折叠相位：</w:delText>
        </w:r>
        <w:r w:rsidRPr="00D62216" w:rsidDel="009F408D">
          <w:rPr>
            <w:rStyle w:val="a5"/>
            <w:noProof/>
            <w:rPrChange w:id="2065" w:author="凡 张" w:date="2019-05-26T07:05:00Z">
              <w:rPr>
                <w:rStyle w:val="a5"/>
                <w:noProof/>
              </w:rPr>
            </w:rPrChange>
          </w:rPr>
          <w:delText>(a)</w:delText>
        </w:r>
        <w:r w:rsidRPr="00D62216" w:rsidDel="009F408D">
          <w:rPr>
            <w:rStyle w:val="a5"/>
            <w:noProof/>
            <w:rPrChange w:id="2066" w:author="凡 张" w:date="2019-05-26T07:05:00Z">
              <w:rPr>
                <w:rStyle w:val="a5"/>
                <w:rFonts w:hint="eastAsia"/>
                <w:noProof/>
              </w:rPr>
            </w:rPrChange>
          </w:rPr>
          <w:delText>投影条纹周期为</w:delText>
        </w:r>
        <w:r w:rsidRPr="00D62216" w:rsidDel="009F408D">
          <w:rPr>
            <w:rStyle w:val="a5"/>
            <w:noProof/>
            <w:rPrChange w:id="2067" w:author="凡 张" w:date="2019-05-26T07:05:00Z">
              <w:rPr>
                <w:rStyle w:val="a5"/>
                <w:noProof/>
              </w:rPr>
            </w:rPrChange>
          </w:rPr>
          <w:delText>6</w:delText>
        </w:r>
        <w:r w:rsidRPr="00D62216" w:rsidDel="009F408D">
          <w:rPr>
            <w:rStyle w:val="a5"/>
            <w:noProof/>
            <w:rPrChange w:id="2068" w:author="凡 张" w:date="2019-05-26T07:05:00Z">
              <w:rPr>
                <w:rStyle w:val="a5"/>
                <w:rFonts w:hint="eastAsia"/>
                <w:noProof/>
              </w:rPr>
            </w:rPrChange>
          </w:rPr>
          <w:delText>个像素；</w:delText>
        </w:r>
        <w:r w:rsidRPr="00D62216" w:rsidDel="009F408D">
          <w:rPr>
            <w:rStyle w:val="a5"/>
            <w:noProof/>
            <w:rPrChange w:id="2069" w:author="凡 张" w:date="2019-05-26T07:05:00Z">
              <w:rPr>
                <w:rStyle w:val="a5"/>
                <w:noProof/>
              </w:rPr>
            </w:rPrChange>
          </w:rPr>
          <w:delText>(b)</w:delText>
        </w:r>
        <w:r w:rsidRPr="00D62216" w:rsidDel="009F408D">
          <w:rPr>
            <w:rStyle w:val="a5"/>
            <w:noProof/>
            <w:rPrChange w:id="2070" w:author="凡 张" w:date="2019-05-26T07:05:00Z">
              <w:rPr>
                <w:rStyle w:val="a5"/>
                <w:rFonts w:hint="eastAsia"/>
                <w:noProof/>
              </w:rPr>
            </w:rPrChange>
          </w:rPr>
          <w:delText>投影条纹周期为</w:delText>
        </w:r>
        <w:r w:rsidRPr="00D62216" w:rsidDel="009F408D">
          <w:rPr>
            <w:rStyle w:val="a5"/>
            <w:noProof/>
            <w:rPrChange w:id="2071" w:author="凡 张" w:date="2019-05-26T07:05:00Z">
              <w:rPr>
                <w:rStyle w:val="a5"/>
                <w:noProof/>
              </w:rPr>
            </w:rPrChange>
          </w:rPr>
          <w:delText>10</w:delText>
        </w:r>
        <w:r w:rsidRPr="00D62216" w:rsidDel="009F408D">
          <w:rPr>
            <w:rStyle w:val="a5"/>
            <w:noProof/>
            <w:rPrChange w:id="2072" w:author="凡 张" w:date="2019-05-26T07:05:00Z">
              <w:rPr>
                <w:rStyle w:val="a5"/>
                <w:rFonts w:hint="eastAsia"/>
                <w:noProof/>
              </w:rPr>
            </w:rPrChange>
          </w:rPr>
          <w:delText>个像素；</w:delText>
        </w:r>
        <w:r w:rsidRPr="00D62216" w:rsidDel="009F408D">
          <w:rPr>
            <w:noProof/>
            <w:webHidden/>
            <w:rPrChange w:id="2073" w:author="凡 张" w:date="2019-05-26T07:05:00Z">
              <w:rPr>
                <w:noProof/>
                <w:webHidden/>
              </w:rPr>
            </w:rPrChange>
          </w:rPr>
          <w:tab/>
        </w:r>
        <w:r w:rsidR="00D5535B" w:rsidRPr="00D62216" w:rsidDel="009F408D">
          <w:rPr>
            <w:noProof/>
            <w:webHidden/>
            <w:rPrChange w:id="2074" w:author="凡 张" w:date="2019-05-26T07:05:00Z">
              <w:rPr>
                <w:noProof/>
                <w:webHidden/>
              </w:rPr>
            </w:rPrChange>
          </w:rPr>
          <w:delText>30</w:delText>
        </w:r>
      </w:del>
    </w:p>
    <w:p w:rsidR="00ED50BE" w:rsidRPr="00D62216" w:rsidDel="009F408D" w:rsidRDefault="00ED50BE">
      <w:pPr>
        <w:pStyle w:val="af3"/>
        <w:tabs>
          <w:tab w:val="right" w:leader="dot" w:pos="8494"/>
        </w:tabs>
        <w:rPr>
          <w:del w:id="2075" w:author="凡 张" w:date="2019-05-26T05:50:00Z"/>
          <w:rFonts w:eastAsiaTheme="minorEastAsia"/>
          <w:noProof/>
          <w:sz w:val="21"/>
          <w:szCs w:val="22"/>
          <w:rPrChange w:id="2076" w:author="凡 张" w:date="2019-05-26T07:05:00Z">
            <w:rPr>
              <w:del w:id="2077" w:author="凡 张" w:date="2019-05-26T05:50:00Z"/>
              <w:rFonts w:asciiTheme="minorHAnsi" w:eastAsiaTheme="minorEastAsia" w:hAnsiTheme="minorHAnsi" w:cstheme="minorBidi"/>
              <w:noProof/>
              <w:sz w:val="21"/>
              <w:szCs w:val="22"/>
            </w:rPr>
          </w:rPrChange>
        </w:rPr>
      </w:pPr>
      <w:del w:id="2078" w:author="凡 张" w:date="2019-05-26T05:50:00Z">
        <w:r w:rsidRPr="00D62216" w:rsidDel="009F408D">
          <w:rPr>
            <w:rStyle w:val="a5"/>
            <w:noProof/>
            <w:rPrChange w:id="2079" w:author="凡 张" w:date="2019-05-26T07:05:00Z">
              <w:rPr>
                <w:rStyle w:val="a5"/>
                <w:rFonts w:hint="eastAsia"/>
                <w:noProof/>
              </w:rPr>
            </w:rPrChange>
          </w:rPr>
          <w:delText>图</w:delText>
        </w:r>
        <w:r w:rsidRPr="00D62216" w:rsidDel="009F408D">
          <w:rPr>
            <w:rStyle w:val="a5"/>
            <w:noProof/>
            <w:rPrChange w:id="2080" w:author="凡 张" w:date="2019-05-26T07:05:00Z">
              <w:rPr>
                <w:rStyle w:val="a5"/>
                <w:noProof/>
              </w:rPr>
            </w:rPrChange>
          </w:rPr>
          <w:delText xml:space="preserve">23 </w:delText>
        </w:r>
        <w:r w:rsidRPr="00D62216" w:rsidDel="009F408D">
          <w:rPr>
            <w:rStyle w:val="a5"/>
            <w:noProof/>
            <w:rPrChange w:id="2081" w:author="凡 张" w:date="2019-05-26T07:05:00Z">
              <w:rPr>
                <w:rStyle w:val="a5"/>
                <w:rFonts w:hint="eastAsia"/>
                <w:noProof/>
              </w:rPr>
            </w:rPrChange>
          </w:rPr>
          <w:delText>实物测量系统结果：</w:delText>
        </w:r>
        <w:r w:rsidRPr="00D62216" w:rsidDel="009F408D">
          <w:rPr>
            <w:rStyle w:val="a5"/>
            <w:noProof/>
            <w:rPrChange w:id="2082" w:author="凡 张" w:date="2019-05-26T07:05:00Z">
              <w:rPr>
                <w:rStyle w:val="a5"/>
                <w:noProof/>
              </w:rPr>
            </w:rPrChange>
          </w:rPr>
          <w:delText>(a)</w:delText>
        </w:r>
        <w:r w:rsidRPr="00D62216" w:rsidDel="009F408D">
          <w:rPr>
            <w:rStyle w:val="a5"/>
            <w:noProof/>
            <w:rPrChange w:id="2083" w:author="凡 张" w:date="2019-05-26T07:05:00Z">
              <w:rPr>
                <w:rStyle w:val="a5"/>
                <w:rFonts w:hint="eastAsia"/>
                <w:noProof/>
              </w:rPr>
            </w:rPrChange>
          </w:rPr>
          <w:delText>滤波后不通过初始相位的莫尔条纹；</w:delText>
        </w:r>
        <w:r w:rsidRPr="00D62216" w:rsidDel="009F408D">
          <w:rPr>
            <w:rStyle w:val="a5"/>
            <w:noProof/>
            <w:rPrChange w:id="2084" w:author="凡 张" w:date="2019-05-26T07:05:00Z">
              <w:rPr>
                <w:rStyle w:val="a5"/>
                <w:noProof/>
              </w:rPr>
            </w:rPrChange>
          </w:rPr>
          <w:delText>(b)</w:delText>
        </w:r>
        <w:r w:rsidRPr="00D62216" w:rsidDel="009F408D">
          <w:rPr>
            <w:rStyle w:val="a5"/>
            <w:noProof/>
            <w:rPrChange w:id="2085" w:author="凡 张" w:date="2019-05-26T07:05:00Z">
              <w:rPr>
                <w:rStyle w:val="a5"/>
                <w:rFonts w:hint="eastAsia"/>
                <w:noProof/>
              </w:rPr>
            </w:rPrChange>
          </w:rPr>
          <w:delText>由</w:delText>
        </w:r>
        <w:r w:rsidRPr="00D62216" w:rsidDel="009F408D">
          <w:rPr>
            <w:rStyle w:val="a5"/>
            <w:noProof/>
            <w:rPrChange w:id="2086" w:author="凡 张" w:date="2019-05-26T07:05:00Z">
              <w:rPr>
                <w:rStyle w:val="a5"/>
                <w:noProof/>
              </w:rPr>
            </w:rPrChange>
          </w:rPr>
          <w:delText>(a)</w:delText>
        </w:r>
        <w:r w:rsidRPr="00D62216" w:rsidDel="009F408D">
          <w:rPr>
            <w:rStyle w:val="a5"/>
            <w:noProof/>
            <w:rPrChange w:id="2087" w:author="凡 张" w:date="2019-05-26T07:05:00Z">
              <w:rPr>
                <w:rStyle w:val="a5"/>
                <w:rFonts w:hint="eastAsia"/>
                <w:noProof/>
              </w:rPr>
            </w:rPrChange>
          </w:rPr>
          <w:delText>中莫尔条纹计算出的折叠相位；</w:delText>
        </w:r>
        <w:r w:rsidRPr="00D62216" w:rsidDel="009F408D">
          <w:rPr>
            <w:rStyle w:val="a5"/>
            <w:noProof/>
            <w:rPrChange w:id="2088" w:author="凡 张" w:date="2019-05-26T07:05:00Z">
              <w:rPr>
                <w:rStyle w:val="a5"/>
                <w:noProof/>
              </w:rPr>
            </w:rPrChange>
          </w:rPr>
          <w:delText>(c)</w:delText>
        </w:r>
        <w:r w:rsidRPr="00D62216" w:rsidDel="009F408D">
          <w:rPr>
            <w:rStyle w:val="a5"/>
            <w:noProof/>
            <w:rPrChange w:id="2089" w:author="凡 张" w:date="2019-05-26T07:05:00Z">
              <w:rPr>
                <w:rStyle w:val="a5"/>
                <w:rFonts w:hint="eastAsia"/>
                <w:noProof/>
              </w:rPr>
            </w:rPrChange>
          </w:rPr>
          <w:delText>展开后的相位分布</w:delText>
        </w:r>
        <w:r w:rsidRPr="00D62216" w:rsidDel="009F408D">
          <w:rPr>
            <w:noProof/>
            <w:webHidden/>
            <w:rPrChange w:id="2090" w:author="凡 张" w:date="2019-05-26T07:05:00Z">
              <w:rPr>
                <w:noProof/>
                <w:webHidden/>
              </w:rPr>
            </w:rPrChange>
          </w:rPr>
          <w:tab/>
        </w:r>
        <w:r w:rsidR="00D5535B" w:rsidRPr="00D62216" w:rsidDel="009F408D">
          <w:rPr>
            <w:noProof/>
            <w:webHidden/>
            <w:rPrChange w:id="2091" w:author="凡 张" w:date="2019-05-26T07:05:00Z">
              <w:rPr>
                <w:noProof/>
                <w:webHidden/>
              </w:rPr>
            </w:rPrChange>
          </w:rPr>
          <w:delText>32</w:delText>
        </w:r>
      </w:del>
    </w:p>
    <w:p w:rsidR="00ED50BE" w:rsidRPr="00D62216" w:rsidDel="009F408D" w:rsidRDefault="00ED50BE">
      <w:pPr>
        <w:pStyle w:val="af3"/>
        <w:tabs>
          <w:tab w:val="right" w:leader="dot" w:pos="8494"/>
        </w:tabs>
        <w:rPr>
          <w:del w:id="2092" w:author="凡 张" w:date="2019-05-26T05:50:00Z"/>
          <w:rFonts w:eastAsiaTheme="minorEastAsia"/>
          <w:noProof/>
          <w:sz w:val="21"/>
          <w:szCs w:val="22"/>
          <w:rPrChange w:id="2093" w:author="凡 张" w:date="2019-05-26T07:05:00Z">
            <w:rPr>
              <w:del w:id="2094" w:author="凡 张" w:date="2019-05-26T05:50:00Z"/>
              <w:rFonts w:asciiTheme="minorHAnsi" w:eastAsiaTheme="minorEastAsia" w:hAnsiTheme="minorHAnsi" w:cstheme="minorBidi"/>
              <w:noProof/>
              <w:sz w:val="21"/>
              <w:szCs w:val="22"/>
            </w:rPr>
          </w:rPrChange>
        </w:rPr>
      </w:pPr>
      <w:del w:id="2095" w:author="凡 张" w:date="2019-05-26T05:50:00Z">
        <w:r w:rsidRPr="00D62216" w:rsidDel="009F408D">
          <w:rPr>
            <w:rStyle w:val="a5"/>
            <w:noProof/>
            <w:rPrChange w:id="2096" w:author="凡 张" w:date="2019-05-26T07:05:00Z">
              <w:rPr>
                <w:rStyle w:val="a5"/>
                <w:rFonts w:hint="eastAsia"/>
                <w:noProof/>
              </w:rPr>
            </w:rPrChange>
          </w:rPr>
          <w:delText>图</w:delText>
        </w:r>
        <w:r w:rsidRPr="00D62216" w:rsidDel="009F408D">
          <w:rPr>
            <w:rStyle w:val="a5"/>
            <w:noProof/>
            <w:rPrChange w:id="2097" w:author="凡 张" w:date="2019-05-26T07:05:00Z">
              <w:rPr>
                <w:rStyle w:val="a5"/>
                <w:noProof/>
              </w:rPr>
            </w:rPrChange>
          </w:rPr>
          <w:delText xml:space="preserve">25 </w:delText>
        </w:r>
        <w:r w:rsidRPr="00D62216" w:rsidDel="009F408D">
          <w:rPr>
            <w:rStyle w:val="a5"/>
            <w:noProof/>
            <w:rPrChange w:id="2098" w:author="凡 张" w:date="2019-05-26T07:05:00Z">
              <w:rPr>
                <w:rStyle w:val="a5"/>
                <w:rFonts w:hint="eastAsia"/>
                <w:noProof/>
              </w:rPr>
            </w:rPrChange>
          </w:rPr>
          <w:delText>林肯脸测量结果：</w:delText>
        </w:r>
        <w:r w:rsidRPr="00D62216" w:rsidDel="009F408D">
          <w:rPr>
            <w:rStyle w:val="a5"/>
            <w:noProof/>
            <w:rPrChange w:id="2099" w:author="凡 张" w:date="2019-05-26T07:05:00Z">
              <w:rPr>
                <w:rStyle w:val="a5"/>
                <w:noProof/>
              </w:rPr>
            </w:rPrChange>
          </w:rPr>
          <w:delText>(a)</w:delText>
        </w:r>
        <w:r w:rsidRPr="00D62216" w:rsidDel="009F408D">
          <w:rPr>
            <w:rStyle w:val="a5"/>
            <w:noProof/>
            <w:rPrChange w:id="2100" w:author="凡 张" w:date="2019-05-26T07:05:00Z">
              <w:rPr>
                <w:rStyle w:val="a5"/>
                <w:rFonts w:hint="eastAsia"/>
                <w:noProof/>
              </w:rPr>
            </w:rPrChange>
          </w:rPr>
          <w:delText>条纹周期</w:delText>
        </w:r>
        <w:r w:rsidRPr="00D62216" w:rsidDel="009F408D">
          <w:rPr>
            <w:rStyle w:val="a5"/>
            <w:noProof/>
            <w:rPrChange w:id="2101" w:author="凡 张" w:date="2019-05-26T07:05:00Z">
              <w:rPr>
                <w:rStyle w:val="a5"/>
                <w:noProof/>
              </w:rPr>
            </w:rPrChange>
          </w:rPr>
          <w:delText>6</w:delText>
        </w:r>
        <w:r w:rsidRPr="00D62216" w:rsidDel="009F408D">
          <w:rPr>
            <w:rStyle w:val="a5"/>
            <w:noProof/>
            <w:rPrChange w:id="2102" w:author="凡 张" w:date="2019-05-26T07:05:00Z">
              <w:rPr>
                <w:rStyle w:val="a5"/>
                <w:rFonts w:hint="eastAsia"/>
                <w:noProof/>
              </w:rPr>
            </w:rPrChange>
          </w:rPr>
          <w:delText>个像素的折叠相位；</w:delText>
        </w:r>
        <w:r w:rsidRPr="00D62216" w:rsidDel="009F408D">
          <w:rPr>
            <w:rStyle w:val="a5"/>
            <w:noProof/>
            <w:rPrChange w:id="2103" w:author="凡 张" w:date="2019-05-26T07:05:00Z">
              <w:rPr>
                <w:rStyle w:val="a5"/>
                <w:noProof/>
              </w:rPr>
            </w:rPrChange>
          </w:rPr>
          <w:delText>(b)</w:delText>
        </w:r>
        <w:r w:rsidRPr="00D62216" w:rsidDel="009F408D">
          <w:rPr>
            <w:rStyle w:val="a5"/>
            <w:noProof/>
            <w:rPrChange w:id="2104" w:author="凡 张" w:date="2019-05-26T07:05:00Z">
              <w:rPr>
                <w:rStyle w:val="a5"/>
                <w:rFonts w:hint="eastAsia"/>
                <w:noProof/>
              </w:rPr>
            </w:rPrChange>
          </w:rPr>
          <w:delText>条纹周期</w:delText>
        </w:r>
        <w:r w:rsidRPr="00D62216" w:rsidDel="009F408D">
          <w:rPr>
            <w:rStyle w:val="a5"/>
            <w:noProof/>
            <w:rPrChange w:id="2105" w:author="凡 张" w:date="2019-05-26T07:05:00Z">
              <w:rPr>
                <w:rStyle w:val="a5"/>
                <w:noProof/>
              </w:rPr>
            </w:rPrChange>
          </w:rPr>
          <w:delText>8</w:delText>
        </w:r>
        <w:r w:rsidRPr="00D62216" w:rsidDel="009F408D">
          <w:rPr>
            <w:rStyle w:val="a5"/>
            <w:noProof/>
            <w:rPrChange w:id="2106" w:author="凡 张" w:date="2019-05-26T07:05:00Z">
              <w:rPr>
                <w:rStyle w:val="a5"/>
                <w:rFonts w:hint="eastAsia"/>
                <w:noProof/>
              </w:rPr>
            </w:rPrChange>
          </w:rPr>
          <w:delText>个像素的折叠相位；</w:delText>
        </w:r>
        <w:r w:rsidRPr="00D62216" w:rsidDel="009F408D">
          <w:rPr>
            <w:rStyle w:val="a5"/>
            <w:noProof/>
            <w:rPrChange w:id="2107" w:author="凡 张" w:date="2019-05-26T07:05:00Z">
              <w:rPr>
                <w:rStyle w:val="a5"/>
                <w:noProof/>
              </w:rPr>
            </w:rPrChange>
          </w:rPr>
          <w:delText>(c)</w:delText>
        </w:r>
        <w:r w:rsidRPr="00D62216" w:rsidDel="009F408D">
          <w:rPr>
            <w:rStyle w:val="a5"/>
            <w:noProof/>
            <w:rPrChange w:id="2108" w:author="凡 张" w:date="2019-05-26T07:05:00Z">
              <w:rPr>
                <w:rStyle w:val="a5"/>
                <w:rFonts w:hint="eastAsia"/>
                <w:noProof/>
              </w:rPr>
            </w:rPrChange>
          </w:rPr>
          <w:delText>条纹周期</w:delText>
        </w:r>
        <w:r w:rsidRPr="00D62216" w:rsidDel="009F408D">
          <w:rPr>
            <w:rStyle w:val="a5"/>
            <w:noProof/>
            <w:rPrChange w:id="2109" w:author="凡 张" w:date="2019-05-26T07:05:00Z">
              <w:rPr>
                <w:rStyle w:val="a5"/>
                <w:noProof/>
              </w:rPr>
            </w:rPrChange>
          </w:rPr>
          <w:delText>10</w:delText>
        </w:r>
        <w:r w:rsidRPr="00D62216" w:rsidDel="009F408D">
          <w:rPr>
            <w:rStyle w:val="a5"/>
            <w:noProof/>
            <w:rPrChange w:id="2110" w:author="凡 张" w:date="2019-05-26T07:05:00Z">
              <w:rPr>
                <w:rStyle w:val="a5"/>
                <w:rFonts w:hint="eastAsia"/>
                <w:noProof/>
              </w:rPr>
            </w:rPrChange>
          </w:rPr>
          <w:delText>个像素的折叠相位；</w:delText>
        </w:r>
        <w:r w:rsidRPr="00D62216" w:rsidDel="009F408D">
          <w:rPr>
            <w:rStyle w:val="a5"/>
            <w:noProof/>
            <w:rPrChange w:id="2111" w:author="凡 张" w:date="2019-05-26T07:05:00Z">
              <w:rPr>
                <w:rStyle w:val="a5"/>
                <w:noProof/>
              </w:rPr>
            </w:rPrChange>
          </w:rPr>
          <w:delText>(d)</w:delText>
        </w:r>
        <w:r w:rsidRPr="00D62216" w:rsidDel="009F408D">
          <w:rPr>
            <w:rStyle w:val="a5"/>
            <w:noProof/>
            <w:rPrChange w:id="2112" w:author="凡 张" w:date="2019-05-26T07:05:00Z">
              <w:rPr>
                <w:rStyle w:val="a5"/>
                <w:rFonts w:hint="eastAsia"/>
                <w:noProof/>
              </w:rPr>
            </w:rPrChange>
          </w:rPr>
          <w:delText>利用莫尔波长得到的展开相位；</w:delText>
        </w:r>
        <w:r w:rsidRPr="00D62216" w:rsidDel="009F408D">
          <w:rPr>
            <w:noProof/>
            <w:webHidden/>
            <w:rPrChange w:id="2113" w:author="凡 张" w:date="2019-05-26T07:05:00Z">
              <w:rPr>
                <w:noProof/>
                <w:webHidden/>
              </w:rPr>
            </w:rPrChange>
          </w:rPr>
          <w:tab/>
        </w:r>
        <w:r w:rsidR="00D5535B" w:rsidRPr="00D62216" w:rsidDel="009F408D">
          <w:rPr>
            <w:noProof/>
            <w:webHidden/>
            <w:rPrChange w:id="2114" w:author="凡 张" w:date="2019-05-26T07:05:00Z">
              <w:rPr>
                <w:noProof/>
                <w:webHidden/>
              </w:rPr>
            </w:rPrChange>
          </w:rPr>
          <w:delText>34</w:delText>
        </w:r>
      </w:del>
    </w:p>
    <w:p w:rsidR="00ED50BE" w:rsidRPr="00D62216" w:rsidDel="009F408D" w:rsidRDefault="00ED50BE">
      <w:pPr>
        <w:pStyle w:val="af3"/>
        <w:tabs>
          <w:tab w:val="right" w:leader="dot" w:pos="8494"/>
        </w:tabs>
        <w:rPr>
          <w:del w:id="2115" w:author="凡 张" w:date="2019-05-26T05:50:00Z"/>
          <w:rFonts w:eastAsiaTheme="minorEastAsia"/>
          <w:noProof/>
          <w:sz w:val="21"/>
          <w:szCs w:val="22"/>
          <w:rPrChange w:id="2116" w:author="凡 张" w:date="2019-05-26T07:05:00Z">
            <w:rPr>
              <w:del w:id="2117" w:author="凡 张" w:date="2019-05-26T05:50:00Z"/>
              <w:rFonts w:asciiTheme="minorHAnsi" w:eastAsiaTheme="minorEastAsia" w:hAnsiTheme="minorHAnsi" w:cstheme="minorBidi"/>
              <w:noProof/>
              <w:sz w:val="21"/>
              <w:szCs w:val="22"/>
            </w:rPr>
          </w:rPrChange>
        </w:rPr>
      </w:pPr>
      <w:del w:id="2118" w:author="凡 张" w:date="2019-05-26T05:50:00Z">
        <w:r w:rsidRPr="00D62216" w:rsidDel="009F408D">
          <w:rPr>
            <w:rStyle w:val="a5"/>
            <w:noProof/>
            <w:rPrChange w:id="2119" w:author="凡 张" w:date="2019-05-26T07:05:00Z">
              <w:rPr>
                <w:rStyle w:val="a5"/>
                <w:rFonts w:hint="eastAsia"/>
                <w:noProof/>
              </w:rPr>
            </w:rPrChange>
          </w:rPr>
          <w:delText>图</w:delText>
        </w:r>
        <w:r w:rsidRPr="00D62216" w:rsidDel="009F408D">
          <w:rPr>
            <w:rStyle w:val="a5"/>
            <w:noProof/>
            <w:rPrChange w:id="2120" w:author="凡 张" w:date="2019-05-26T07:05:00Z">
              <w:rPr>
                <w:rStyle w:val="a5"/>
                <w:noProof/>
              </w:rPr>
            </w:rPrChange>
          </w:rPr>
          <w:delText xml:space="preserve">24 </w:delText>
        </w:r>
        <w:r w:rsidRPr="00D62216" w:rsidDel="009F408D">
          <w:rPr>
            <w:rStyle w:val="a5"/>
            <w:noProof/>
            <w:rPrChange w:id="2121" w:author="凡 张" w:date="2019-05-26T07:05:00Z">
              <w:rPr>
                <w:rStyle w:val="a5"/>
                <w:rFonts w:hint="eastAsia"/>
                <w:noProof/>
              </w:rPr>
            </w:rPrChange>
          </w:rPr>
          <w:delText>林肯脸三维重建模型</w:delText>
        </w:r>
        <w:r w:rsidRPr="00D62216" w:rsidDel="009F408D">
          <w:rPr>
            <w:noProof/>
            <w:webHidden/>
            <w:rPrChange w:id="2122" w:author="凡 张" w:date="2019-05-26T07:05:00Z">
              <w:rPr>
                <w:noProof/>
                <w:webHidden/>
              </w:rPr>
            </w:rPrChange>
          </w:rPr>
          <w:tab/>
        </w:r>
        <w:r w:rsidR="00D5535B" w:rsidRPr="00D62216" w:rsidDel="009F408D">
          <w:rPr>
            <w:noProof/>
            <w:webHidden/>
            <w:rPrChange w:id="2123" w:author="凡 张" w:date="2019-05-26T07:05:00Z">
              <w:rPr>
                <w:noProof/>
                <w:webHidden/>
              </w:rPr>
            </w:rPrChange>
          </w:rPr>
          <w:delText>35</w:delText>
        </w:r>
      </w:del>
    </w:p>
    <w:p w:rsidR="00FC642A" w:rsidRPr="00D62216" w:rsidRDefault="00827EFF" w:rsidP="005144AA">
      <w:pPr>
        <w:spacing w:beforeLines="50" w:before="156" w:afterLines="150" w:after="468" w:line="440" w:lineRule="exact"/>
        <w:jc w:val="center"/>
        <w:rPr>
          <w:b/>
          <w:sz w:val="36"/>
          <w:szCs w:val="24"/>
          <w:rPrChange w:id="2124" w:author="凡 张" w:date="2019-05-26T07:05:00Z">
            <w:rPr>
              <w:b/>
              <w:sz w:val="36"/>
              <w:szCs w:val="24"/>
            </w:rPr>
          </w:rPrChange>
        </w:rPr>
      </w:pPr>
      <w:r w:rsidRPr="00D62216">
        <w:rPr>
          <w:rStyle w:val="af4"/>
          <w:rPrChange w:id="2125" w:author="凡 张" w:date="2019-05-26T07:05:00Z">
            <w:rPr>
              <w:rStyle w:val="af4"/>
            </w:rPr>
          </w:rPrChange>
        </w:rPr>
        <w:fldChar w:fldCharType="end"/>
      </w:r>
      <w:r w:rsidR="00FC642A" w:rsidRPr="00D62216">
        <w:rPr>
          <w:rStyle w:val="af4"/>
          <w:rPrChange w:id="2126" w:author="凡 张" w:date="2019-05-26T07:05:00Z">
            <w:rPr>
              <w:rStyle w:val="af4"/>
            </w:rPr>
          </w:rPrChange>
        </w:rPr>
        <w:br w:type="page"/>
      </w:r>
      <w:r w:rsidR="00FC642A" w:rsidRPr="00D62216">
        <w:rPr>
          <w:b/>
          <w:sz w:val="36"/>
          <w:szCs w:val="24"/>
          <w:rPrChange w:id="2127" w:author="凡 张" w:date="2019-05-26T07:05:00Z">
            <w:rPr>
              <w:b/>
              <w:sz w:val="36"/>
              <w:szCs w:val="24"/>
            </w:rPr>
          </w:rPrChange>
        </w:rPr>
        <w:t>表格清单</w:t>
      </w:r>
      <w:bookmarkEnd w:id="1147"/>
      <w:bookmarkEnd w:id="1148"/>
      <w:bookmarkEnd w:id="1149"/>
      <w:bookmarkEnd w:id="1150"/>
      <w:bookmarkEnd w:id="1151"/>
      <w:bookmarkEnd w:id="1152"/>
    </w:p>
    <w:p w:rsidR="0009571F" w:rsidRPr="00D62216" w:rsidRDefault="00827EFF">
      <w:pPr>
        <w:pStyle w:val="af3"/>
        <w:tabs>
          <w:tab w:val="right" w:leader="dot" w:pos="8494"/>
        </w:tabs>
        <w:rPr>
          <w:ins w:id="2128" w:author="凡 张" w:date="2019-05-26T07:03:00Z"/>
          <w:rFonts w:eastAsiaTheme="minorEastAsia"/>
          <w:noProof/>
          <w:sz w:val="21"/>
          <w:szCs w:val="22"/>
          <w:rPrChange w:id="2129" w:author="凡 张" w:date="2019-05-26T07:05:00Z">
            <w:rPr>
              <w:ins w:id="2130" w:author="凡 张" w:date="2019-05-26T07:03:00Z"/>
              <w:rFonts w:asciiTheme="minorHAnsi" w:eastAsiaTheme="minorEastAsia" w:hAnsiTheme="minorHAnsi" w:cstheme="minorBidi"/>
              <w:noProof/>
              <w:sz w:val="21"/>
              <w:szCs w:val="22"/>
            </w:rPr>
          </w:rPrChange>
        </w:rPr>
      </w:pPr>
      <w:r w:rsidRPr="00D62216">
        <w:rPr>
          <w:rPrChange w:id="2131" w:author="凡 张" w:date="2019-05-26T07:05:00Z">
            <w:rPr/>
          </w:rPrChange>
        </w:rPr>
        <w:fldChar w:fldCharType="begin"/>
      </w:r>
      <w:r w:rsidRPr="00D62216">
        <w:rPr>
          <w:rPrChange w:id="2132" w:author="凡 张" w:date="2019-05-26T07:05:00Z">
            <w:rPr/>
          </w:rPrChange>
        </w:rPr>
        <w:instrText xml:space="preserve"> TOC \h \z \c "</w:instrText>
      </w:r>
      <w:r w:rsidRPr="00D62216">
        <w:rPr>
          <w:rPrChange w:id="2133" w:author="凡 张" w:date="2019-05-26T07:05:00Z">
            <w:rPr/>
          </w:rPrChange>
        </w:rPr>
        <w:instrText>表</w:instrText>
      </w:r>
      <w:r w:rsidRPr="00D62216">
        <w:rPr>
          <w:rPrChange w:id="2134" w:author="凡 张" w:date="2019-05-26T07:05:00Z">
            <w:rPr/>
          </w:rPrChange>
        </w:rPr>
        <w:instrText xml:space="preserve">" </w:instrText>
      </w:r>
      <w:r w:rsidRPr="00D62216">
        <w:rPr>
          <w:rPrChange w:id="2135" w:author="凡 张" w:date="2019-05-26T07:05:00Z">
            <w:rPr/>
          </w:rPrChange>
        </w:rPr>
        <w:fldChar w:fldCharType="separate"/>
      </w:r>
      <w:ins w:id="2136" w:author="凡 张" w:date="2019-05-26T07:03:00Z">
        <w:r w:rsidR="0009571F" w:rsidRPr="00D62216">
          <w:rPr>
            <w:rStyle w:val="a5"/>
            <w:noProof/>
            <w:rPrChange w:id="2137" w:author="凡 张" w:date="2019-05-26T07:05:00Z">
              <w:rPr>
                <w:rStyle w:val="a5"/>
                <w:noProof/>
              </w:rPr>
            </w:rPrChange>
          </w:rPr>
          <w:fldChar w:fldCharType="begin"/>
        </w:r>
        <w:r w:rsidR="0009571F" w:rsidRPr="00D62216">
          <w:rPr>
            <w:rStyle w:val="a5"/>
            <w:noProof/>
            <w:rPrChange w:id="2138" w:author="凡 张" w:date="2019-05-26T07:05:00Z">
              <w:rPr>
                <w:rStyle w:val="a5"/>
                <w:noProof/>
              </w:rPr>
            </w:rPrChange>
          </w:rPr>
          <w:instrText xml:space="preserve"> </w:instrText>
        </w:r>
        <w:r w:rsidR="0009571F" w:rsidRPr="00D62216">
          <w:rPr>
            <w:noProof/>
            <w:rPrChange w:id="2139" w:author="凡 张" w:date="2019-05-26T07:05:00Z">
              <w:rPr>
                <w:noProof/>
              </w:rPr>
            </w:rPrChange>
          </w:rPr>
          <w:instrText>HYPERLINK \l "_Toc9746603"</w:instrText>
        </w:r>
        <w:r w:rsidR="0009571F" w:rsidRPr="00D62216">
          <w:rPr>
            <w:rStyle w:val="a5"/>
            <w:noProof/>
            <w:rPrChange w:id="2140" w:author="凡 张" w:date="2019-05-26T07:05:00Z">
              <w:rPr>
                <w:rStyle w:val="a5"/>
                <w:noProof/>
              </w:rPr>
            </w:rPrChange>
          </w:rPr>
          <w:instrText xml:space="preserve"> </w:instrText>
        </w:r>
        <w:r w:rsidR="0009571F" w:rsidRPr="00D62216">
          <w:rPr>
            <w:rStyle w:val="a5"/>
            <w:noProof/>
            <w:rPrChange w:id="2141" w:author="凡 张" w:date="2019-05-26T07:05:00Z">
              <w:rPr>
                <w:rStyle w:val="a5"/>
                <w:noProof/>
              </w:rPr>
            </w:rPrChange>
          </w:rPr>
        </w:r>
        <w:r w:rsidR="0009571F" w:rsidRPr="00D62216">
          <w:rPr>
            <w:rStyle w:val="a5"/>
            <w:noProof/>
            <w:rPrChange w:id="2142" w:author="凡 张" w:date="2019-05-26T07:05:00Z">
              <w:rPr>
                <w:rStyle w:val="a5"/>
                <w:noProof/>
              </w:rPr>
            </w:rPrChange>
          </w:rPr>
          <w:fldChar w:fldCharType="separate"/>
        </w:r>
        <w:r w:rsidR="0009571F" w:rsidRPr="00D62216">
          <w:rPr>
            <w:rStyle w:val="a5"/>
            <w:noProof/>
            <w:rPrChange w:id="2143" w:author="凡 张" w:date="2019-05-26T07:05:00Z">
              <w:rPr>
                <w:rStyle w:val="a5"/>
                <w:noProof/>
              </w:rPr>
            </w:rPrChange>
          </w:rPr>
          <w:t>表</w:t>
        </w:r>
        <w:r w:rsidR="0009571F" w:rsidRPr="00D62216">
          <w:rPr>
            <w:rStyle w:val="a5"/>
            <w:noProof/>
            <w:rPrChange w:id="2144" w:author="凡 张" w:date="2019-05-26T07:05:00Z">
              <w:rPr>
                <w:rStyle w:val="a5"/>
                <w:noProof/>
              </w:rPr>
            </w:rPrChange>
          </w:rPr>
          <w:t xml:space="preserve">1 </w:t>
        </w:r>
        <w:r w:rsidR="0009571F" w:rsidRPr="00D62216">
          <w:rPr>
            <w:rStyle w:val="a5"/>
            <w:noProof/>
            <w:rPrChange w:id="2145" w:author="凡 张" w:date="2019-05-26T07:05:00Z">
              <w:rPr>
                <w:rStyle w:val="a5"/>
                <w:noProof/>
              </w:rPr>
            </w:rPrChange>
          </w:rPr>
          <w:t>三坐标测量机和光学三维测量对比</w:t>
        </w:r>
        <w:r w:rsidR="0009571F" w:rsidRPr="00D62216">
          <w:rPr>
            <w:noProof/>
            <w:webHidden/>
            <w:rPrChange w:id="2146" w:author="凡 张" w:date="2019-05-26T07:05:00Z">
              <w:rPr>
                <w:noProof/>
                <w:webHidden/>
              </w:rPr>
            </w:rPrChange>
          </w:rPr>
          <w:tab/>
        </w:r>
        <w:r w:rsidR="0009571F" w:rsidRPr="00D62216">
          <w:rPr>
            <w:noProof/>
            <w:webHidden/>
            <w:rPrChange w:id="2147" w:author="凡 张" w:date="2019-05-26T07:05:00Z">
              <w:rPr>
                <w:noProof/>
                <w:webHidden/>
              </w:rPr>
            </w:rPrChange>
          </w:rPr>
          <w:fldChar w:fldCharType="begin"/>
        </w:r>
        <w:r w:rsidR="0009571F" w:rsidRPr="00D62216">
          <w:rPr>
            <w:noProof/>
            <w:webHidden/>
            <w:rPrChange w:id="2148" w:author="凡 张" w:date="2019-05-26T07:05:00Z">
              <w:rPr>
                <w:noProof/>
                <w:webHidden/>
              </w:rPr>
            </w:rPrChange>
          </w:rPr>
          <w:instrText xml:space="preserve"> PAGEREF _Toc9746603 \h </w:instrText>
        </w:r>
        <w:r w:rsidR="0009571F" w:rsidRPr="00D62216">
          <w:rPr>
            <w:noProof/>
            <w:webHidden/>
            <w:rPrChange w:id="2149" w:author="凡 张" w:date="2019-05-26T07:05:00Z">
              <w:rPr>
                <w:noProof/>
                <w:webHidden/>
              </w:rPr>
            </w:rPrChange>
          </w:rPr>
        </w:r>
      </w:ins>
      <w:r w:rsidR="0009571F" w:rsidRPr="00D62216">
        <w:rPr>
          <w:noProof/>
          <w:webHidden/>
          <w:rPrChange w:id="2150" w:author="凡 张" w:date="2019-05-26T07:05:00Z">
            <w:rPr>
              <w:noProof/>
              <w:webHidden/>
            </w:rPr>
          </w:rPrChange>
        </w:rPr>
        <w:fldChar w:fldCharType="separate"/>
      </w:r>
      <w:ins w:id="2151" w:author="凡 张" w:date="2019-05-26T07:03:00Z">
        <w:r w:rsidR="0009571F" w:rsidRPr="00D62216">
          <w:rPr>
            <w:noProof/>
            <w:webHidden/>
            <w:rPrChange w:id="2152" w:author="凡 张" w:date="2019-05-26T07:05:00Z">
              <w:rPr>
                <w:noProof/>
                <w:webHidden/>
              </w:rPr>
            </w:rPrChange>
          </w:rPr>
          <w:t>1</w:t>
        </w:r>
        <w:r w:rsidR="0009571F" w:rsidRPr="00D62216">
          <w:rPr>
            <w:noProof/>
            <w:webHidden/>
            <w:rPrChange w:id="2153" w:author="凡 张" w:date="2019-05-26T07:05:00Z">
              <w:rPr>
                <w:noProof/>
                <w:webHidden/>
              </w:rPr>
            </w:rPrChange>
          </w:rPr>
          <w:fldChar w:fldCharType="end"/>
        </w:r>
        <w:r w:rsidR="0009571F" w:rsidRPr="00D62216">
          <w:rPr>
            <w:rStyle w:val="a5"/>
            <w:noProof/>
            <w:rPrChange w:id="2154" w:author="凡 张" w:date="2019-05-26T07:05:00Z">
              <w:rPr>
                <w:rStyle w:val="a5"/>
                <w:noProof/>
              </w:rPr>
            </w:rPrChange>
          </w:rPr>
          <w:fldChar w:fldCharType="end"/>
        </w:r>
      </w:ins>
    </w:p>
    <w:p w:rsidR="0009571F" w:rsidRPr="00D62216" w:rsidRDefault="0009571F">
      <w:pPr>
        <w:pStyle w:val="af3"/>
        <w:tabs>
          <w:tab w:val="right" w:leader="dot" w:pos="8494"/>
        </w:tabs>
        <w:rPr>
          <w:ins w:id="2155" w:author="凡 张" w:date="2019-05-26T07:03:00Z"/>
          <w:rFonts w:eastAsiaTheme="minorEastAsia"/>
          <w:noProof/>
          <w:sz w:val="21"/>
          <w:szCs w:val="22"/>
          <w:rPrChange w:id="2156" w:author="凡 张" w:date="2019-05-26T07:05:00Z">
            <w:rPr>
              <w:ins w:id="2157" w:author="凡 张" w:date="2019-05-26T07:03:00Z"/>
              <w:rFonts w:asciiTheme="minorHAnsi" w:eastAsiaTheme="minorEastAsia" w:hAnsiTheme="minorHAnsi" w:cstheme="minorBidi"/>
              <w:noProof/>
              <w:sz w:val="21"/>
              <w:szCs w:val="22"/>
            </w:rPr>
          </w:rPrChange>
        </w:rPr>
      </w:pPr>
      <w:ins w:id="2158" w:author="凡 张" w:date="2019-05-26T07:03:00Z">
        <w:r w:rsidRPr="00D62216">
          <w:rPr>
            <w:rStyle w:val="a5"/>
            <w:noProof/>
            <w:rPrChange w:id="2159" w:author="凡 张" w:date="2019-05-26T07:05:00Z">
              <w:rPr>
                <w:rStyle w:val="a5"/>
                <w:noProof/>
              </w:rPr>
            </w:rPrChange>
          </w:rPr>
          <w:fldChar w:fldCharType="begin"/>
        </w:r>
        <w:r w:rsidRPr="00D62216">
          <w:rPr>
            <w:rStyle w:val="a5"/>
            <w:noProof/>
            <w:rPrChange w:id="2160" w:author="凡 张" w:date="2019-05-26T07:05:00Z">
              <w:rPr>
                <w:rStyle w:val="a5"/>
                <w:noProof/>
              </w:rPr>
            </w:rPrChange>
          </w:rPr>
          <w:instrText xml:space="preserve"> </w:instrText>
        </w:r>
        <w:r w:rsidRPr="00D62216">
          <w:rPr>
            <w:noProof/>
            <w:rPrChange w:id="2161" w:author="凡 张" w:date="2019-05-26T07:05:00Z">
              <w:rPr>
                <w:noProof/>
              </w:rPr>
            </w:rPrChange>
          </w:rPr>
          <w:instrText>HYPERLINK \l "_Toc9746604"</w:instrText>
        </w:r>
        <w:r w:rsidRPr="00D62216">
          <w:rPr>
            <w:rStyle w:val="a5"/>
            <w:noProof/>
            <w:rPrChange w:id="2162" w:author="凡 张" w:date="2019-05-26T07:05:00Z">
              <w:rPr>
                <w:rStyle w:val="a5"/>
                <w:noProof/>
              </w:rPr>
            </w:rPrChange>
          </w:rPr>
          <w:instrText xml:space="preserve"> </w:instrText>
        </w:r>
        <w:r w:rsidRPr="00D62216">
          <w:rPr>
            <w:rStyle w:val="a5"/>
            <w:noProof/>
            <w:rPrChange w:id="2163" w:author="凡 张" w:date="2019-05-26T07:05:00Z">
              <w:rPr>
                <w:rStyle w:val="a5"/>
                <w:noProof/>
              </w:rPr>
            </w:rPrChange>
          </w:rPr>
        </w:r>
        <w:r w:rsidRPr="00D62216">
          <w:rPr>
            <w:rStyle w:val="a5"/>
            <w:noProof/>
            <w:rPrChange w:id="2164" w:author="凡 张" w:date="2019-05-26T07:05:00Z">
              <w:rPr>
                <w:rStyle w:val="a5"/>
                <w:noProof/>
              </w:rPr>
            </w:rPrChange>
          </w:rPr>
          <w:fldChar w:fldCharType="separate"/>
        </w:r>
        <w:r w:rsidRPr="00D62216">
          <w:rPr>
            <w:rStyle w:val="a5"/>
            <w:noProof/>
            <w:rPrChange w:id="2165" w:author="凡 张" w:date="2019-05-26T07:05:00Z">
              <w:rPr>
                <w:rStyle w:val="a5"/>
                <w:noProof/>
              </w:rPr>
            </w:rPrChange>
          </w:rPr>
          <w:t>表</w:t>
        </w:r>
        <w:r w:rsidRPr="00D62216">
          <w:rPr>
            <w:rStyle w:val="a5"/>
            <w:noProof/>
            <w:rPrChange w:id="2166" w:author="凡 张" w:date="2019-05-26T07:05:00Z">
              <w:rPr>
                <w:rStyle w:val="a5"/>
                <w:noProof/>
              </w:rPr>
            </w:rPrChange>
          </w:rPr>
          <w:t xml:space="preserve">2 </w:t>
        </w:r>
        <w:r w:rsidRPr="00D62216">
          <w:rPr>
            <w:rStyle w:val="a5"/>
            <w:noProof/>
            <w:rPrChange w:id="2167" w:author="凡 张" w:date="2019-05-26T07:05:00Z">
              <w:rPr>
                <w:rStyle w:val="a5"/>
                <w:noProof/>
              </w:rPr>
            </w:rPrChange>
          </w:rPr>
          <w:t>常见周期函数和其单周期傅立叶展开级数</w:t>
        </w:r>
        <w:r w:rsidRPr="00D62216">
          <w:rPr>
            <w:noProof/>
            <w:webHidden/>
            <w:rPrChange w:id="2168" w:author="凡 张" w:date="2019-05-26T07:05:00Z">
              <w:rPr>
                <w:noProof/>
                <w:webHidden/>
              </w:rPr>
            </w:rPrChange>
          </w:rPr>
          <w:tab/>
        </w:r>
        <w:r w:rsidRPr="00D62216">
          <w:rPr>
            <w:noProof/>
            <w:webHidden/>
            <w:rPrChange w:id="2169" w:author="凡 张" w:date="2019-05-26T07:05:00Z">
              <w:rPr>
                <w:noProof/>
                <w:webHidden/>
              </w:rPr>
            </w:rPrChange>
          </w:rPr>
          <w:fldChar w:fldCharType="begin"/>
        </w:r>
        <w:r w:rsidRPr="00D62216">
          <w:rPr>
            <w:noProof/>
            <w:webHidden/>
            <w:rPrChange w:id="2170" w:author="凡 张" w:date="2019-05-26T07:05:00Z">
              <w:rPr>
                <w:noProof/>
                <w:webHidden/>
              </w:rPr>
            </w:rPrChange>
          </w:rPr>
          <w:instrText xml:space="preserve"> PAGEREF _Toc9746604 \h </w:instrText>
        </w:r>
        <w:r w:rsidRPr="00D62216">
          <w:rPr>
            <w:noProof/>
            <w:webHidden/>
            <w:rPrChange w:id="2171" w:author="凡 张" w:date="2019-05-26T07:05:00Z">
              <w:rPr>
                <w:noProof/>
                <w:webHidden/>
              </w:rPr>
            </w:rPrChange>
          </w:rPr>
        </w:r>
      </w:ins>
      <w:r w:rsidRPr="00D62216">
        <w:rPr>
          <w:noProof/>
          <w:webHidden/>
          <w:rPrChange w:id="2172" w:author="凡 张" w:date="2019-05-26T07:05:00Z">
            <w:rPr>
              <w:noProof/>
              <w:webHidden/>
            </w:rPr>
          </w:rPrChange>
        </w:rPr>
        <w:fldChar w:fldCharType="separate"/>
      </w:r>
      <w:ins w:id="2173" w:author="凡 张" w:date="2019-05-26T07:03:00Z">
        <w:r w:rsidRPr="00D62216">
          <w:rPr>
            <w:noProof/>
            <w:webHidden/>
            <w:rPrChange w:id="2174" w:author="凡 张" w:date="2019-05-26T07:05:00Z">
              <w:rPr>
                <w:noProof/>
                <w:webHidden/>
              </w:rPr>
            </w:rPrChange>
          </w:rPr>
          <w:t>8</w:t>
        </w:r>
        <w:r w:rsidRPr="00D62216">
          <w:rPr>
            <w:noProof/>
            <w:webHidden/>
            <w:rPrChange w:id="2175" w:author="凡 张" w:date="2019-05-26T07:05:00Z">
              <w:rPr>
                <w:noProof/>
                <w:webHidden/>
              </w:rPr>
            </w:rPrChange>
          </w:rPr>
          <w:fldChar w:fldCharType="end"/>
        </w:r>
        <w:r w:rsidRPr="00D62216">
          <w:rPr>
            <w:rStyle w:val="a5"/>
            <w:noProof/>
            <w:rPrChange w:id="2176" w:author="凡 张" w:date="2019-05-26T07:05:00Z">
              <w:rPr>
                <w:rStyle w:val="a5"/>
                <w:noProof/>
              </w:rPr>
            </w:rPrChange>
          </w:rPr>
          <w:fldChar w:fldCharType="end"/>
        </w:r>
      </w:ins>
    </w:p>
    <w:p w:rsidR="002270B7" w:rsidRPr="00D62216" w:rsidDel="00786C3F" w:rsidRDefault="002270B7">
      <w:pPr>
        <w:pStyle w:val="af3"/>
        <w:tabs>
          <w:tab w:val="right" w:leader="dot" w:pos="8494"/>
        </w:tabs>
        <w:rPr>
          <w:del w:id="2177" w:author="凡 张" w:date="2019-05-26T06:05:00Z"/>
          <w:rFonts w:eastAsiaTheme="minorEastAsia"/>
          <w:noProof/>
          <w:sz w:val="21"/>
          <w:szCs w:val="22"/>
          <w:rPrChange w:id="2178" w:author="凡 张" w:date="2019-05-26T07:05:00Z">
            <w:rPr>
              <w:del w:id="2179" w:author="凡 张" w:date="2019-05-26T06:05:00Z"/>
              <w:rFonts w:asciiTheme="minorHAnsi" w:eastAsiaTheme="minorEastAsia" w:hAnsiTheme="minorHAnsi" w:cstheme="minorBidi"/>
              <w:noProof/>
              <w:sz w:val="21"/>
              <w:szCs w:val="22"/>
            </w:rPr>
          </w:rPrChange>
        </w:rPr>
      </w:pPr>
      <w:del w:id="2180" w:author="凡 张" w:date="2019-05-26T06:05:00Z">
        <w:r w:rsidRPr="00D62216" w:rsidDel="00786C3F">
          <w:rPr>
            <w:rStyle w:val="a5"/>
            <w:noProof/>
            <w:rPrChange w:id="2181" w:author="凡 张" w:date="2019-05-26T07:05:00Z">
              <w:rPr>
                <w:rStyle w:val="a5"/>
                <w:rFonts w:hint="eastAsia"/>
                <w:noProof/>
              </w:rPr>
            </w:rPrChange>
          </w:rPr>
          <w:delText>表</w:delText>
        </w:r>
        <w:r w:rsidRPr="00D62216" w:rsidDel="00786C3F">
          <w:rPr>
            <w:rStyle w:val="a5"/>
            <w:noProof/>
            <w:rPrChange w:id="2182" w:author="凡 张" w:date="2019-05-26T07:05:00Z">
              <w:rPr>
                <w:rStyle w:val="a5"/>
                <w:noProof/>
              </w:rPr>
            </w:rPrChange>
          </w:rPr>
          <w:delText xml:space="preserve"> 1</w:delText>
        </w:r>
        <w:r w:rsidRPr="00D62216" w:rsidDel="00786C3F">
          <w:rPr>
            <w:rStyle w:val="a5"/>
            <w:noProof/>
            <w:rPrChange w:id="2183" w:author="凡 张" w:date="2019-05-26T07:05:00Z">
              <w:rPr>
                <w:rStyle w:val="a5"/>
                <w:rFonts w:hint="eastAsia"/>
                <w:noProof/>
              </w:rPr>
            </w:rPrChange>
          </w:rPr>
          <w:delText>三坐标测量机和光学三维测量对比</w:delText>
        </w:r>
        <w:r w:rsidRPr="00D62216" w:rsidDel="00786C3F">
          <w:rPr>
            <w:noProof/>
            <w:webHidden/>
            <w:rPrChange w:id="2184" w:author="凡 张" w:date="2019-05-26T07:05:00Z">
              <w:rPr>
                <w:noProof/>
                <w:webHidden/>
              </w:rPr>
            </w:rPrChange>
          </w:rPr>
          <w:tab/>
        </w:r>
        <w:r w:rsidR="00D5535B" w:rsidRPr="00D62216" w:rsidDel="00786C3F">
          <w:rPr>
            <w:noProof/>
            <w:webHidden/>
            <w:rPrChange w:id="2185" w:author="凡 张" w:date="2019-05-26T07:05:00Z">
              <w:rPr>
                <w:noProof/>
                <w:webHidden/>
              </w:rPr>
            </w:rPrChange>
          </w:rPr>
          <w:delText>1</w:delText>
        </w:r>
      </w:del>
    </w:p>
    <w:p w:rsidR="002270B7" w:rsidRPr="00D62216" w:rsidDel="00786C3F" w:rsidRDefault="002270B7">
      <w:pPr>
        <w:pStyle w:val="af3"/>
        <w:tabs>
          <w:tab w:val="right" w:leader="dot" w:pos="8494"/>
        </w:tabs>
        <w:rPr>
          <w:del w:id="2186" w:author="凡 张" w:date="2019-05-26T06:05:00Z"/>
          <w:rFonts w:eastAsiaTheme="minorEastAsia"/>
          <w:noProof/>
          <w:sz w:val="21"/>
          <w:szCs w:val="22"/>
          <w:rPrChange w:id="2187" w:author="凡 张" w:date="2019-05-26T07:05:00Z">
            <w:rPr>
              <w:del w:id="2188" w:author="凡 张" w:date="2019-05-26T06:05:00Z"/>
              <w:rFonts w:asciiTheme="minorHAnsi" w:eastAsiaTheme="minorEastAsia" w:hAnsiTheme="minorHAnsi" w:cstheme="minorBidi"/>
              <w:noProof/>
              <w:sz w:val="21"/>
              <w:szCs w:val="22"/>
            </w:rPr>
          </w:rPrChange>
        </w:rPr>
      </w:pPr>
      <w:del w:id="2189" w:author="凡 张" w:date="2019-05-26T06:05:00Z">
        <w:r w:rsidRPr="00D62216" w:rsidDel="00786C3F">
          <w:rPr>
            <w:rStyle w:val="a5"/>
            <w:noProof/>
            <w:rPrChange w:id="2190" w:author="凡 张" w:date="2019-05-26T07:05:00Z">
              <w:rPr>
                <w:rStyle w:val="a5"/>
                <w:rFonts w:hint="eastAsia"/>
                <w:noProof/>
              </w:rPr>
            </w:rPrChange>
          </w:rPr>
          <w:delText>表</w:delText>
        </w:r>
        <w:r w:rsidRPr="00D62216" w:rsidDel="00786C3F">
          <w:rPr>
            <w:rStyle w:val="a5"/>
            <w:noProof/>
            <w:rPrChange w:id="2191" w:author="凡 张" w:date="2019-05-26T07:05:00Z">
              <w:rPr>
                <w:rStyle w:val="a5"/>
                <w:noProof/>
              </w:rPr>
            </w:rPrChange>
          </w:rPr>
          <w:delText xml:space="preserve"> 2</w:delText>
        </w:r>
        <w:r w:rsidRPr="00D62216" w:rsidDel="00786C3F">
          <w:rPr>
            <w:rStyle w:val="a5"/>
            <w:noProof/>
            <w:rPrChange w:id="2192" w:author="凡 张" w:date="2019-05-26T07:05:00Z">
              <w:rPr>
                <w:rStyle w:val="a5"/>
                <w:rFonts w:hint="eastAsia"/>
                <w:noProof/>
              </w:rPr>
            </w:rPrChange>
          </w:rPr>
          <w:delText>常见周期函数和其单周期傅立叶展开级数</w:delText>
        </w:r>
        <w:r w:rsidRPr="00D62216" w:rsidDel="00786C3F">
          <w:rPr>
            <w:noProof/>
            <w:webHidden/>
            <w:rPrChange w:id="2193" w:author="凡 张" w:date="2019-05-26T07:05:00Z">
              <w:rPr>
                <w:noProof/>
                <w:webHidden/>
              </w:rPr>
            </w:rPrChange>
          </w:rPr>
          <w:tab/>
        </w:r>
        <w:r w:rsidR="00D5535B" w:rsidRPr="00D62216" w:rsidDel="00786C3F">
          <w:rPr>
            <w:noProof/>
            <w:webHidden/>
            <w:rPrChange w:id="2194" w:author="凡 张" w:date="2019-05-26T07:05:00Z">
              <w:rPr>
                <w:noProof/>
                <w:webHidden/>
              </w:rPr>
            </w:rPrChange>
          </w:rPr>
          <w:delText>8</w:delText>
        </w:r>
      </w:del>
    </w:p>
    <w:p w:rsidR="00FC642A" w:rsidRPr="00D62216" w:rsidRDefault="00827EFF" w:rsidP="00FC642A">
      <w:pPr>
        <w:spacing w:line="440" w:lineRule="exact"/>
        <w:rPr>
          <w:rPrChange w:id="2195" w:author="凡 张" w:date="2019-05-26T07:05:00Z">
            <w:rPr/>
          </w:rPrChange>
        </w:rPr>
        <w:sectPr w:rsidR="00FC642A" w:rsidRPr="00D62216" w:rsidSect="00E83BC3">
          <w:footerReference w:type="even" r:id="rId10"/>
          <w:pgSz w:w="11906" w:h="16838" w:code="9"/>
          <w:pgMar w:top="1440" w:right="1701" w:bottom="1440" w:left="1701" w:header="851" w:footer="851" w:gutter="0"/>
          <w:pgNumType w:start="1"/>
          <w:cols w:space="425"/>
          <w:docGrid w:type="lines" w:linePitch="312"/>
        </w:sectPr>
      </w:pPr>
      <w:r w:rsidRPr="00D62216">
        <w:rPr>
          <w:rPrChange w:id="2196" w:author="凡 张" w:date="2019-05-26T07:05:00Z">
            <w:rPr/>
          </w:rPrChange>
        </w:rPr>
        <w:fldChar w:fldCharType="end"/>
      </w:r>
    </w:p>
    <w:p w:rsidR="000447A3" w:rsidRPr="00D62216" w:rsidRDefault="000447A3" w:rsidP="00F04116">
      <w:pPr>
        <w:pStyle w:val="1"/>
        <w:spacing w:before="312" w:after="312"/>
        <w:rPr>
          <w:rFonts w:eastAsia="宋体"/>
          <w:rPrChange w:id="2197" w:author="凡 张" w:date="2019-05-26T07:05:00Z">
            <w:rPr>
              <w:rFonts w:eastAsia="宋体"/>
            </w:rPr>
          </w:rPrChange>
        </w:rPr>
      </w:pPr>
      <w:bookmarkStart w:id="2198" w:name="_Toc9421014"/>
      <w:bookmarkStart w:id="2199" w:name="_Toc9746645"/>
      <w:r w:rsidRPr="00D62216">
        <w:rPr>
          <w:rFonts w:eastAsia="宋体"/>
          <w:rPrChange w:id="2200" w:author="凡 张" w:date="2019-05-26T07:05:00Z">
            <w:rPr>
              <w:rFonts w:eastAsia="宋体"/>
            </w:rPr>
          </w:rPrChange>
        </w:rPr>
        <w:t>绪论</w:t>
      </w:r>
      <w:bookmarkEnd w:id="2198"/>
      <w:bookmarkEnd w:id="2199"/>
    </w:p>
    <w:p w:rsidR="00F04116" w:rsidRPr="00D62216" w:rsidRDefault="00F04116" w:rsidP="00D5535B">
      <w:pPr>
        <w:pStyle w:val="aff8"/>
        <w:ind w:firstLine="480"/>
        <w:rPr>
          <w:rPrChange w:id="2201" w:author="凡 张" w:date="2019-05-26T07:05:00Z">
            <w:rPr/>
          </w:rPrChange>
        </w:rPr>
      </w:pPr>
      <w:r w:rsidRPr="00D62216">
        <w:rPr>
          <w:rPrChange w:id="2202" w:author="凡 张" w:date="2019-05-26T07:05:00Z">
            <w:rPr/>
          </w:rPrChange>
        </w:rPr>
        <w:t>为了把握</w:t>
      </w:r>
      <w:r w:rsidR="009B186C" w:rsidRPr="00D62216">
        <w:rPr>
          <w:rPrChange w:id="2203" w:author="凡 张" w:date="2019-05-26T07:05:00Z">
            <w:rPr/>
          </w:rPrChange>
        </w:rPr>
        <w:t>数字莫尔三维测量技术的研究背景，本章简要</w:t>
      </w:r>
      <w:ins w:id="2204" w:author="凡 张" w:date="2019-05-26T06:06:00Z">
        <w:r w:rsidR="007C6E6F" w:rsidRPr="00D62216">
          <w:rPr>
            <w:rPrChange w:id="2205" w:author="凡 张" w:date="2019-05-26T07:05:00Z">
              <w:rPr>
                <w:rFonts w:hint="eastAsia"/>
              </w:rPr>
            </w:rPrChange>
          </w:rPr>
          <w:t>介绍了</w:t>
        </w:r>
      </w:ins>
      <w:r w:rsidR="009B186C" w:rsidRPr="00D62216">
        <w:rPr>
          <w:rPrChange w:id="2206" w:author="凡 张" w:date="2019-05-26T07:05:00Z">
            <w:rPr/>
          </w:rPrChange>
        </w:rPr>
        <w:t>主流三维测量</w:t>
      </w:r>
      <w:r w:rsidRPr="00D62216">
        <w:rPr>
          <w:rPrChange w:id="2207" w:author="凡 张" w:date="2019-05-26T07:05:00Z">
            <w:rPr/>
          </w:rPrChange>
        </w:rPr>
        <w:t>方法的实现原理和适用场景。在对比了两种方法</w:t>
      </w:r>
      <w:r w:rsidR="009B186C" w:rsidRPr="00D62216">
        <w:rPr>
          <w:rPrChange w:id="2208" w:author="凡 张" w:date="2019-05-26T07:05:00Z">
            <w:rPr/>
          </w:rPrChange>
        </w:rPr>
        <w:t>的优缺点后，本章第二部分介绍了数字莫尔三维测量的具体步骤和</w:t>
      </w:r>
      <w:r w:rsidRPr="00D62216">
        <w:rPr>
          <w:rPrChange w:id="2209" w:author="凡 张" w:date="2019-05-26T07:05:00Z">
            <w:rPr/>
          </w:rPrChange>
        </w:rPr>
        <w:t>专有名词。</w:t>
      </w:r>
    </w:p>
    <w:p w:rsidR="00FD506C" w:rsidRPr="00D62216" w:rsidRDefault="00712B34" w:rsidP="009B186C">
      <w:pPr>
        <w:pStyle w:val="2"/>
        <w:spacing w:before="156" w:after="156"/>
        <w:rPr>
          <w:rPrChange w:id="2210" w:author="凡 张" w:date="2019-05-26T07:05:00Z">
            <w:rPr/>
          </w:rPrChange>
        </w:rPr>
      </w:pPr>
      <w:bookmarkStart w:id="2211" w:name="_Toc9746646"/>
      <w:r w:rsidRPr="00D62216">
        <w:rPr>
          <w:rPrChange w:id="2212" w:author="凡 张" w:date="2019-05-26T07:05:00Z">
            <w:rPr>
              <w:rFonts w:hint="eastAsia"/>
            </w:rPr>
          </w:rPrChange>
        </w:rPr>
        <w:t>数字莫尔三维测量介绍</w:t>
      </w:r>
      <w:bookmarkEnd w:id="2211"/>
    </w:p>
    <w:p w:rsidR="00F04116" w:rsidRPr="00D62216" w:rsidRDefault="00F04116" w:rsidP="00D5535B">
      <w:pPr>
        <w:pStyle w:val="aff8"/>
        <w:ind w:firstLine="480"/>
        <w:rPr>
          <w:rPrChange w:id="2213" w:author="凡 张" w:date="2019-05-26T07:05:00Z">
            <w:rPr/>
          </w:rPrChange>
        </w:rPr>
      </w:pPr>
      <w:r w:rsidRPr="00D62216">
        <w:rPr>
          <w:rPrChange w:id="2214" w:author="凡 张" w:date="2019-05-26T07:05:00Z">
            <w:rPr/>
          </w:rPrChange>
        </w:rPr>
        <w:t>三维测量，又称三维面形测量。根据其采用物理性质，实现方式不同，分为多种测量方案。</w:t>
      </w:r>
      <w:del w:id="2215" w:author="凡 张" w:date="2019-05-26T06:07:00Z">
        <w:r w:rsidRPr="00D62216" w:rsidDel="007C6E6F">
          <w:rPr>
            <w:rPrChange w:id="2216" w:author="凡 张" w:date="2019-05-26T07:05:00Z">
              <w:rPr/>
            </w:rPrChange>
          </w:rPr>
          <w:delText>首先，</w:delText>
        </w:r>
      </w:del>
      <w:r w:rsidRPr="00D62216">
        <w:rPr>
          <w:rPrChange w:id="2217" w:author="凡 张" w:date="2019-05-26T07:05:00Z">
            <w:rPr/>
          </w:rPrChange>
        </w:rPr>
        <w:t>从物理机制上分类，三维测量可分为光学三维面形测量，电磁学三维面形测量</w:t>
      </w:r>
      <w:ins w:id="2218" w:author="凡 张" w:date="2019-05-26T06:07:00Z">
        <w:r w:rsidR="007C6E6F" w:rsidRPr="00D62216">
          <w:rPr>
            <w:rPrChange w:id="2219" w:author="凡 张" w:date="2019-05-26T07:05:00Z">
              <w:rPr>
                <w:rFonts w:hint="eastAsia"/>
              </w:rPr>
            </w:rPrChange>
          </w:rPr>
          <w:t>，</w:t>
        </w:r>
      </w:ins>
      <w:del w:id="2220" w:author="凡 张" w:date="2019-05-26T06:07:00Z">
        <w:r w:rsidRPr="00D62216" w:rsidDel="007C6E6F">
          <w:rPr>
            <w:rPrChange w:id="2221" w:author="凡 张" w:date="2019-05-26T07:05:00Z">
              <w:rPr/>
            </w:rPrChange>
          </w:rPr>
          <w:delText>,</w:delText>
        </w:r>
      </w:del>
      <w:r w:rsidRPr="00D62216">
        <w:rPr>
          <w:rPrChange w:id="2222" w:author="凡 张" w:date="2019-05-26T07:05:00Z">
            <w:rPr/>
          </w:rPrChange>
        </w:rPr>
        <w:t>超声波三维面形测量，和机械三维测量。前三</w:t>
      </w:r>
      <w:del w:id="2223" w:author="凡 张" w:date="2019-05-26T06:07:00Z">
        <w:r w:rsidRPr="00D62216" w:rsidDel="007C6E6F">
          <w:rPr>
            <w:rPrChange w:id="2224" w:author="凡 张" w:date="2019-05-26T07:05:00Z">
              <w:rPr/>
            </w:rPrChange>
          </w:rPr>
          <w:delText>中</w:delText>
        </w:r>
      </w:del>
      <w:del w:id="2225" w:author="凡 张" w:date="2019-05-26T06:09:00Z">
        <w:r w:rsidRPr="00D62216" w:rsidDel="00185D99">
          <w:rPr>
            <w:rPrChange w:id="2226" w:author="凡 张" w:date="2019-05-26T07:05:00Z">
              <w:rPr/>
            </w:rPrChange>
          </w:rPr>
          <w:delText>方</w:delText>
        </w:r>
      </w:del>
      <w:ins w:id="2227" w:author="凡 张" w:date="2019-05-26T06:07:00Z">
        <w:r w:rsidR="007C6E6F" w:rsidRPr="00D62216">
          <w:rPr>
            <w:rPrChange w:id="2228" w:author="凡 张" w:date="2019-05-26T07:05:00Z">
              <w:rPr>
                <w:rFonts w:hint="eastAsia"/>
              </w:rPr>
            </w:rPrChange>
          </w:rPr>
          <w:t>种</w:t>
        </w:r>
      </w:ins>
      <w:ins w:id="2229" w:author="凡 张" w:date="2019-05-26T06:09:00Z">
        <w:r w:rsidR="00185D99" w:rsidRPr="00D62216">
          <w:rPr>
            <w:rPrChange w:id="2230" w:author="凡 张" w:date="2019-05-26T07:05:00Z">
              <w:rPr>
                <w:rFonts w:hint="eastAsia"/>
              </w:rPr>
            </w:rPrChange>
          </w:rPr>
          <w:t>方</w:t>
        </w:r>
      </w:ins>
      <w:r w:rsidRPr="00D62216">
        <w:rPr>
          <w:rPrChange w:id="2231" w:author="凡 张" w:date="2019-05-26T07:05:00Z">
            <w:rPr/>
          </w:rPrChange>
        </w:rPr>
        <w:t>案借助被测物体在光学，电磁或超声学上的物理特性，无需接触被测物体，就可得出物体三维形貌，因此对被测物体损伤较小。</w:t>
      </w:r>
      <w:del w:id="2232" w:author="凡 张" w:date="2019-05-26T06:08:00Z">
        <w:r w:rsidRPr="00D62216" w:rsidDel="00ED4114">
          <w:rPr>
            <w:rPrChange w:id="2233" w:author="凡 张" w:date="2019-05-26T07:05:00Z">
              <w:rPr/>
            </w:rPrChange>
          </w:rPr>
          <w:delText>这三者中，光学三维测量对被测物体的伤害更是微小。</w:delText>
        </w:r>
      </w:del>
      <w:r w:rsidRPr="00D62216">
        <w:rPr>
          <w:rPrChange w:id="2234" w:author="凡 张" w:date="2019-05-26T07:05:00Z">
            <w:rPr/>
          </w:rPrChange>
        </w:rPr>
        <w:t>但相比之下，机械三维测量</w:t>
      </w:r>
      <w:ins w:id="2235" w:author="凡 张" w:date="2019-05-26T06:08:00Z">
        <w:r w:rsidR="00185D99" w:rsidRPr="00D62216">
          <w:rPr>
            <w:rPrChange w:id="2236" w:author="凡 张" w:date="2019-05-26T07:05:00Z">
              <w:rPr>
                <w:rFonts w:hint="eastAsia"/>
              </w:rPr>
            </w:rPrChange>
          </w:rPr>
          <w:t>一般</w:t>
        </w:r>
      </w:ins>
      <w:r w:rsidRPr="00D62216">
        <w:rPr>
          <w:rPrChange w:id="2237" w:author="凡 张" w:date="2019-05-26T07:05:00Z">
            <w:rPr/>
          </w:rPrChange>
        </w:rPr>
        <w:t>采用的</w:t>
      </w:r>
      <w:ins w:id="2238" w:author="凡 张" w:date="2019-05-26T06:08:00Z">
        <w:r w:rsidR="00185D99" w:rsidRPr="00D62216">
          <w:rPr>
            <w:rPrChange w:id="2239" w:author="凡 张" w:date="2019-05-26T07:05:00Z">
              <w:rPr>
                <w:rFonts w:hint="eastAsia"/>
              </w:rPr>
            </w:rPrChange>
          </w:rPr>
          <w:t>是</w:t>
        </w:r>
      </w:ins>
      <w:del w:id="2240" w:author="凡 张" w:date="2019-05-26T06:08:00Z">
        <w:r w:rsidRPr="00D62216" w:rsidDel="00185D99">
          <w:rPr>
            <w:rPrChange w:id="2241" w:author="凡 张" w:date="2019-05-26T07:05:00Z">
              <w:rPr/>
            </w:rPrChange>
          </w:rPr>
          <w:delText>一般是</w:delText>
        </w:r>
      </w:del>
      <w:r w:rsidRPr="00D62216">
        <w:rPr>
          <w:rPrChange w:id="2242" w:author="凡 张" w:date="2019-05-26T07:05:00Z">
            <w:rPr/>
          </w:rPrChange>
        </w:rPr>
        <w:t>接触式测量方法。因此，机械三维测量，适合</w:t>
      </w:r>
      <w:r w:rsidR="003E6686" w:rsidRPr="00D62216">
        <w:rPr>
          <w:rPrChange w:id="2243" w:author="凡 张" w:date="2019-05-26T07:05:00Z">
            <w:rPr/>
          </w:rPrChange>
        </w:rPr>
        <w:t>测量</w:t>
      </w:r>
      <w:del w:id="2244" w:author="凡 张" w:date="2019-05-26T06:09:00Z">
        <w:r w:rsidR="003E6686" w:rsidRPr="00D62216" w:rsidDel="0060360A">
          <w:rPr>
            <w:rPrChange w:id="2245" w:author="凡 张" w:date="2019-05-26T07:05:00Z">
              <w:rPr/>
            </w:rPrChange>
          </w:rPr>
          <w:delText>如</w:delText>
        </w:r>
      </w:del>
      <w:r w:rsidR="003E6686" w:rsidRPr="00D62216">
        <w:rPr>
          <w:rPrChange w:id="2246" w:author="凡 张" w:date="2019-05-26T07:05:00Z">
            <w:rPr/>
          </w:rPrChange>
        </w:rPr>
        <w:t>机加工件</w:t>
      </w:r>
      <w:ins w:id="2247" w:author="凡 张" w:date="2019-05-26T06:10:00Z">
        <w:r w:rsidR="0060360A" w:rsidRPr="00D62216">
          <w:rPr>
            <w:rPrChange w:id="2248" w:author="凡 张" w:date="2019-05-26T07:05:00Z">
              <w:rPr>
                <w:rFonts w:hint="eastAsia"/>
              </w:rPr>
            </w:rPrChange>
          </w:rPr>
          <w:t>等</w:t>
        </w:r>
      </w:ins>
      <w:r w:rsidRPr="00D62216">
        <w:rPr>
          <w:rPrChange w:id="2249" w:author="凡 张" w:date="2019-05-26T07:05:00Z">
            <w:rPr/>
          </w:rPrChange>
        </w:rPr>
        <w:t>不易变形</w:t>
      </w:r>
      <w:r w:rsidR="003E6686" w:rsidRPr="00D62216">
        <w:rPr>
          <w:rPrChange w:id="2250" w:author="凡 张" w:date="2019-05-26T07:05:00Z">
            <w:rPr/>
          </w:rPrChange>
        </w:rPr>
        <w:t>的被测物体</w:t>
      </w:r>
      <w:ins w:id="2251" w:author="凡 张" w:date="2019-05-26T06:10:00Z">
        <w:r w:rsidR="0060360A" w:rsidRPr="00D62216">
          <w:rPr>
            <w:rPrChange w:id="2252" w:author="凡 张" w:date="2019-05-26T07:05:00Z">
              <w:rPr>
                <w:rFonts w:hint="eastAsia"/>
              </w:rPr>
            </w:rPrChange>
          </w:rPr>
          <w:t>。该方法</w:t>
        </w:r>
      </w:ins>
      <w:del w:id="2253" w:author="凡 张" w:date="2019-05-26T06:10:00Z">
        <w:r w:rsidRPr="00D62216" w:rsidDel="0060360A">
          <w:rPr>
            <w:rPrChange w:id="2254" w:author="凡 张" w:date="2019-05-26T07:05:00Z">
              <w:rPr/>
            </w:rPrChange>
          </w:rPr>
          <w:delText>，</w:delText>
        </w:r>
      </w:del>
      <w:r w:rsidRPr="00D62216">
        <w:rPr>
          <w:rPrChange w:id="2255" w:author="凡 张" w:date="2019-05-26T07:05:00Z">
            <w:rPr/>
          </w:rPrChange>
        </w:rPr>
        <w:t>在工业生产上</w:t>
      </w:r>
      <w:ins w:id="2256" w:author="凡 张" w:date="2019-05-26T06:10:00Z">
        <w:r w:rsidR="0060360A" w:rsidRPr="00D62216">
          <w:rPr>
            <w:rPrChange w:id="2257" w:author="凡 张" w:date="2019-05-26T07:05:00Z">
              <w:rPr>
                <w:rFonts w:hint="eastAsia"/>
              </w:rPr>
            </w:rPrChange>
          </w:rPr>
          <w:t>已</w:t>
        </w:r>
      </w:ins>
      <w:del w:id="2258" w:author="凡 张" w:date="2019-05-26T06:10:00Z">
        <w:r w:rsidRPr="00D62216" w:rsidDel="0060360A">
          <w:rPr>
            <w:rPrChange w:id="2259" w:author="凡 张" w:date="2019-05-26T07:05:00Z">
              <w:rPr/>
            </w:rPrChange>
          </w:rPr>
          <w:delText>也</w:delText>
        </w:r>
      </w:del>
      <w:r w:rsidRPr="00D62216">
        <w:rPr>
          <w:rPrChange w:id="2260" w:author="凡 张" w:date="2019-05-26T07:05:00Z">
            <w:rPr/>
          </w:rPrChange>
        </w:rPr>
        <w:t>有广泛应用。</w:t>
      </w:r>
      <w:del w:id="2261" w:author="凡 张" w:date="2019-05-26T06:10:00Z">
        <w:r w:rsidRPr="00D62216" w:rsidDel="0060360A">
          <w:rPr>
            <w:rPrChange w:id="2262" w:author="凡 张" w:date="2019-05-26T07:05:00Z">
              <w:rPr/>
            </w:rPrChange>
          </w:rPr>
          <w:delText>总而言之，三维测量能适应各领域多样的测量要求，在实际生产生活中发挥着重要作用。</w:delText>
        </w:r>
      </w:del>
    </w:p>
    <w:p w:rsidR="00562DD6" w:rsidRPr="00D62216" w:rsidRDefault="00712B34" w:rsidP="001828B3">
      <w:pPr>
        <w:pStyle w:val="af1"/>
        <w:spacing w:before="156" w:after="156"/>
        <w:rPr>
          <w:rPrChange w:id="2263" w:author="凡 张" w:date="2019-05-26T07:05:00Z">
            <w:rPr/>
          </w:rPrChange>
        </w:rPr>
      </w:pPr>
      <w:bookmarkStart w:id="2264" w:name="_Toc9746603"/>
      <w:r w:rsidRPr="00D62216">
        <w:rPr>
          <w:rPrChange w:id="2265" w:author="凡 张" w:date="2019-05-26T07:05:00Z">
            <w:rPr>
              <w:rFonts w:hint="eastAsia"/>
            </w:rPr>
          </w:rPrChange>
        </w:rPr>
        <w:t>表</w:t>
      </w:r>
      <w:del w:id="2266" w:author="凡 张" w:date="2019-05-26T06:04:00Z">
        <w:r w:rsidRPr="00D62216" w:rsidDel="00786C3F">
          <w:rPr>
            <w:rPrChange w:id="2267" w:author="凡 张" w:date="2019-05-26T07:05:00Z">
              <w:rPr>
                <w:rFonts w:hint="eastAsia"/>
              </w:rPr>
            </w:rPrChange>
          </w:rPr>
          <w:delText xml:space="preserve"> </w:delText>
        </w:r>
      </w:del>
      <w:r w:rsidRPr="00D62216">
        <w:rPr>
          <w:rPrChange w:id="2268" w:author="凡 张" w:date="2019-05-26T07:05:00Z">
            <w:rPr/>
          </w:rPrChange>
        </w:rPr>
        <w:fldChar w:fldCharType="begin"/>
      </w:r>
      <w:r w:rsidRPr="00D62216">
        <w:rPr>
          <w:rPrChange w:id="2269" w:author="凡 张" w:date="2019-05-26T07:05:00Z">
            <w:rPr/>
          </w:rPrChange>
        </w:rPr>
        <w:instrText xml:space="preserve"> </w:instrText>
      </w:r>
      <w:r w:rsidRPr="00D62216">
        <w:rPr>
          <w:rPrChange w:id="2270" w:author="凡 张" w:date="2019-05-26T07:05:00Z">
            <w:rPr>
              <w:rFonts w:hint="eastAsia"/>
            </w:rPr>
          </w:rPrChange>
        </w:rPr>
        <w:instrText xml:space="preserve">SEQ </w:instrText>
      </w:r>
      <w:r w:rsidRPr="00D62216">
        <w:rPr>
          <w:rPrChange w:id="2271" w:author="凡 张" w:date="2019-05-26T07:05:00Z">
            <w:rPr>
              <w:rFonts w:hint="eastAsia"/>
            </w:rPr>
          </w:rPrChange>
        </w:rPr>
        <w:instrText>表</w:instrText>
      </w:r>
      <w:r w:rsidRPr="00D62216">
        <w:rPr>
          <w:rPrChange w:id="2272" w:author="凡 张" w:date="2019-05-26T07:05:00Z">
            <w:rPr>
              <w:rFonts w:hint="eastAsia"/>
            </w:rPr>
          </w:rPrChange>
        </w:rPr>
        <w:instrText xml:space="preserve"> \* ARABIC</w:instrText>
      </w:r>
      <w:r w:rsidRPr="00D62216">
        <w:rPr>
          <w:rPrChange w:id="2273" w:author="凡 张" w:date="2019-05-26T07:05:00Z">
            <w:rPr/>
          </w:rPrChange>
        </w:rPr>
        <w:instrText xml:space="preserve"> </w:instrText>
      </w:r>
      <w:r w:rsidRPr="00D62216">
        <w:rPr>
          <w:rPrChange w:id="2274" w:author="凡 张" w:date="2019-05-26T07:05:00Z">
            <w:rPr/>
          </w:rPrChange>
        </w:rPr>
        <w:fldChar w:fldCharType="separate"/>
      </w:r>
      <w:r w:rsidR="00D5535B" w:rsidRPr="00D62216">
        <w:rPr>
          <w:noProof/>
          <w:rPrChange w:id="2275" w:author="凡 张" w:date="2019-05-26T07:05:00Z">
            <w:rPr>
              <w:noProof/>
            </w:rPr>
          </w:rPrChange>
        </w:rPr>
        <w:t>1</w:t>
      </w:r>
      <w:r w:rsidRPr="00D62216">
        <w:rPr>
          <w:rPrChange w:id="2276" w:author="凡 张" w:date="2019-05-26T07:05:00Z">
            <w:rPr/>
          </w:rPrChange>
        </w:rPr>
        <w:fldChar w:fldCharType="end"/>
      </w:r>
      <w:ins w:id="2277" w:author="凡 张" w:date="2019-05-26T06:04:00Z">
        <w:r w:rsidR="00786C3F" w:rsidRPr="00D62216">
          <w:rPr>
            <w:rPrChange w:id="2278" w:author="凡 张" w:date="2019-05-26T07:05:00Z">
              <w:rPr/>
            </w:rPrChange>
          </w:rPr>
          <w:t xml:space="preserve"> </w:t>
        </w:r>
      </w:ins>
      <w:r w:rsidRPr="00D62216">
        <w:rPr>
          <w:rPrChange w:id="2279" w:author="凡 张" w:date="2019-05-26T07:05:00Z">
            <w:rPr>
              <w:rFonts w:hint="eastAsia"/>
            </w:rPr>
          </w:rPrChange>
        </w:rPr>
        <w:t>三坐标测量机和光学三维测量对比</w:t>
      </w:r>
      <w:bookmarkEnd w:id="2264"/>
    </w:p>
    <w:tbl>
      <w:tblPr>
        <w:tblW w:w="8363" w:type="dxa"/>
        <w:tblInd w:w="157" w:type="dxa"/>
        <w:tblCellMar>
          <w:left w:w="0" w:type="dxa"/>
          <w:right w:w="0" w:type="dxa"/>
        </w:tblCellMar>
        <w:tblLook w:val="0600" w:firstRow="0" w:lastRow="0" w:firstColumn="0" w:lastColumn="0" w:noHBand="1" w:noVBand="1"/>
      </w:tblPr>
      <w:tblGrid>
        <w:gridCol w:w="1443"/>
        <w:gridCol w:w="4160"/>
        <w:gridCol w:w="2760"/>
      </w:tblGrid>
      <w:tr w:rsidR="007D436C" w:rsidRPr="00D62216" w:rsidTr="001828B3">
        <w:trPr>
          <w:cantSplit/>
          <w:trHeight w:val="348"/>
        </w:trPr>
        <w:tc>
          <w:tcPr>
            <w:tcW w:w="1443"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80" w:author="凡 张" w:date="2019-05-26T07:05:00Z">
                  <w:rPr>
                    <w:rFonts w:hAnsi="Times New Roman"/>
                  </w:rPr>
                </w:rPrChange>
              </w:rPr>
            </w:pPr>
          </w:p>
        </w:tc>
        <w:tc>
          <w:tcPr>
            <w:tcW w:w="41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81" w:author="凡 张" w:date="2019-05-26T07:05:00Z">
                  <w:rPr>
                    <w:rFonts w:hAnsi="Times New Roman"/>
                  </w:rPr>
                </w:rPrChange>
              </w:rPr>
            </w:pPr>
            <w:r w:rsidRPr="00D62216">
              <w:rPr>
                <w:rFonts w:hAnsi="Times New Roman"/>
                <w:rPrChange w:id="2282" w:author="凡 张" w:date="2019-05-26T07:05:00Z">
                  <w:rPr>
                    <w:rFonts w:hAnsi="Times New Roman"/>
                  </w:rPr>
                </w:rPrChange>
              </w:rPr>
              <w:t>三坐标测量机</w:t>
            </w:r>
          </w:p>
        </w:tc>
        <w:tc>
          <w:tcPr>
            <w:tcW w:w="2760" w:type="dxa"/>
            <w:tcBorders>
              <w:top w:val="single" w:sz="8" w:space="0" w:color="000000"/>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83" w:author="凡 张" w:date="2019-05-26T07:05:00Z">
                  <w:rPr>
                    <w:rFonts w:hAnsi="Times New Roman"/>
                  </w:rPr>
                </w:rPrChange>
              </w:rPr>
            </w:pPr>
            <w:r w:rsidRPr="00D62216">
              <w:rPr>
                <w:rFonts w:hAnsi="Times New Roman"/>
                <w:rPrChange w:id="2284" w:author="凡 张" w:date="2019-05-26T07:05:00Z">
                  <w:rPr>
                    <w:rFonts w:hAnsi="Times New Roman"/>
                  </w:rPr>
                </w:rPrChange>
              </w:rPr>
              <w:t>光学三维测量</w:t>
            </w:r>
          </w:p>
        </w:tc>
      </w:tr>
      <w:tr w:rsidR="007D436C" w:rsidRPr="00D62216" w:rsidTr="001828B3">
        <w:trPr>
          <w:trHeight w:val="270"/>
        </w:trPr>
        <w:tc>
          <w:tcPr>
            <w:tcW w:w="1443"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85" w:author="凡 张" w:date="2019-05-26T07:05:00Z">
                  <w:rPr>
                    <w:rFonts w:hAnsi="Times New Roman"/>
                  </w:rPr>
                </w:rPrChange>
              </w:rPr>
            </w:pPr>
            <w:r w:rsidRPr="00D62216">
              <w:rPr>
                <w:rFonts w:hAnsi="Times New Roman"/>
                <w:rPrChange w:id="2286" w:author="凡 张" w:date="2019-05-26T07:05:00Z">
                  <w:rPr>
                    <w:rFonts w:hAnsi="Times New Roman"/>
                  </w:rPr>
                </w:rPrChange>
              </w:rPr>
              <w:t>安装校准</w:t>
            </w:r>
          </w:p>
        </w:tc>
        <w:tc>
          <w:tcPr>
            <w:tcW w:w="41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87" w:author="凡 张" w:date="2019-05-26T07:05:00Z">
                  <w:rPr>
                    <w:rFonts w:hAnsi="Times New Roman"/>
                  </w:rPr>
                </w:rPrChange>
              </w:rPr>
            </w:pPr>
            <w:r w:rsidRPr="00D62216">
              <w:rPr>
                <w:rFonts w:hAnsi="Times New Roman"/>
                <w:rPrChange w:id="2288" w:author="凡 张" w:date="2019-05-26T07:05:00Z">
                  <w:rPr>
                    <w:rFonts w:hAnsi="Times New Roman"/>
                  </w:rPr>
                </w:rPrChange>
              </w:rPr>
              <w:t>一次性安装校准，但费用贵</w:t>
            </w:r>
          </w:p>
        </w:tc>
        <w:tc>
          <w:tcPr>
            <w:tcW w:w="2760" w:type="dxa"/>
            <w:tcBorders>
              <w:top w:val="single" w:sz="8" w:space="0" w:color="000000"/>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89" w:author="凡 张" w:date="2019-05-26T07:05:00Z">
                  <w:rPr>
                    <w:rFonts w:hAnsi="Times New Roman"/>
                  </w:rPr>
                </w:rPrChange>
              </w:rPr>
            </w:pPr>
            <w:r w:rsidRPr="00D62216">
              <w:rPr>
                <w:rFonts w:hAnsi="Times New Roman"/>
                <w:rPrChange w:id="2290" w:author="凡 张" w:date="2019-05-26T07:05:00Z">
                  <w:rPr>
                    <w:rFonts w:hAnsi="Times New Roman"/>
                  </w:rPr>
                </w:rPrChange>
              </w:rPr>
              <w:t>无需安装，移动设备需校准</w:t>
            </w:r>
          </w:p>
        </w:tc>
      </w:tr>
      <w:tr w:rsidR="007D436C" w:rsidRPr="00D62216"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91" w:author="凡 张" w:date="2019-05-26T07:05:00Z">
                  <w:rPr>
                    <w:rFonts w:hAnsi="Times New Roman"/>
                  </w:rPr>
                </w:rPrChange>
              </w:rPr>
            </w:pPr>
            <w:r w:rsidRPr="00D62216">
              <w:rPr>
                <w:rFonts w:hAnsi="Times New Roman"/>
                <w:rPrChange w:id="2292" w:author="凡 张" w:date="2019-05-26T07:05:00Z">
                  <w:rPr>
                    <w:rFonts w:hAnsi="Times New Roman"/>
                  </w:rPr>
                </w:rPrChange>
              </w:rPr>
              <w:t>适用表面</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93" w:author="凡 张" w:date="2019-05-26T07:05:00Z">
                  <w:rPr>
                    <w:rFonts w:hAnsi="Times New Roman"/>
                  </w:rPr>
                </w:rPrChange>
              </w:rPr>
            </w:pPr>
            <w:r w:rsidRPr="00D62216">
              <w:rPr>
                <w:rFonts w:hAnsi="Times New Roman"/>
                <w:rPrChange w:id="2294" w:author="凡 张" w:date="2019-05-26T07:05:00Z">
                  <w:rPr>
                    <w:rFonts w:hAnsi="Times New Roman"/>
                  </w:rPr>
                </w:rPrChange>
              </w:rPr>
              <w:t>坚硬</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95" w:author="凡 张" w:date="2019-05-26T07:05:00Z">
                  <w:rPr>
                    <w:rFonts w:hAnsi="Times New Roman"/>
                  </w:rPr>
                </w:rPrChange>
              </w:rPr>
            </w:pPr>
            <w:r w:rsidRPr="00D62216">
              <w:rPr>
                <w:rFonts w:hAnsi="Times New Roman"/>
                <w:rPrChange w:id="2296" w:author="凡 张" w:date="2019-05-26T07:05:00Z">
                  <w:rPr>
                    <w:rFonts w:hAnsi="Times New Roman"/>
                  </w:rPr>
                </w:rPrChange>
              </w:rPr>
              <w:t>漫反射</w:t>
            </w:r>
          </w:p>
        </w:tc>
      </w:tr>
      <w:tr w:rsidR="007D436C" w:rsidRPr="00D62216" w:rsidTr="001828B3">
        <w:trPr>
          <w:cantSplit/>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97" w:author="凡 张" w:date="2019-05-26T07:05:00Z">
                  <w:rPr>
                    <w:rFonts w:hAnsi="Times New Roman"/>
                  </w:rPr>
                </w:rPrChange>
              </w:rPr>
            </w:pPr>
            <w:r w:rsidRPr="00D62216">
              <w:rPr>
                <w:rFonts w:hAnsi="Times New Roman"/>
                <w:rPrChange w:id="2298" w:author="凡 张" w:date="2019-05-26T07:05:00Z">
                  <w:rPr>
                    <w:rFonts w:hAnsi="Times New Roman"/>
                  </w:rPr>
                </w:rPrChange>
              </w:rPr>
              <w:t>量程</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299" w:author="凡 张" w:date="2019-05-26T07:05:00Z">
                  <w:rPr>
                    <w:rFonts w:hAnsi="Times New Roman"/>
                  </w:rPr>
                </w:rPrChange>
              </w:rPr>
            </w:pPr>
            <w:r w:rsidRPr="00D62216">
              <w:rPr>
                <w:rFonts w:hAnsi="Times New Roman"/>
                <w:rPrChange w:id="2300" w:author="凡 张" w:date="2019-05-26T07:05:00Z">
                  <w:rPr>
                    <w:rFonts w:hAnsi="Times New Roman"/>
                  </w:rPr>
                </w:rPrChange>
              </w:rPr>
              <w:t>固定，由设备尺寸决定</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01" w:author="凡 张" w:date="2019-05-26T07:05:00Z">
                  <w:rPr>
                    <w:rFonts w:hAnsi="Times New Roman"/>
                  </w:rPr>
                </w:rPrChange>
              </w:rPr>
            </w:pPr>
            <w:r w:rsidRPr="00D62216">
              <w:rPr>
                <w:rFonts w:hAnsi="Times New Roman"/>
                <w:rPrChange w:id="2302" w:author="凡 张" w:date="2019-05-26T07:05:00Z">
                  <w:rPr>
                    <w:rFonts w:hAnsi="Times New Roman"/>
                  </w:rPr>
                </w:rPrChange>
              </w:rPr>
              <w:t>较大，有投影图样和设备分辨率决定</w:t>
            </w:r>
          </w:p>
        </w:tc>
      </w:tr>
      <w:tr w:rsidR="007D436C" w:rsidRPr="00D62216"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03" w:author="凡 张" w:date="2019-05-26T07:05:00Z">
                  <w:rPr>
                    <w:rFonts w:hAnsi="Times New Roman"/>
                  </w:rPr>
                </w:rPrChange>
              </w:rPr>
            </w:pPr>
            <w:r w:rsidRPr="00D62216">
              <w:rPr>
                <w:rFonts w:hAnsi="Times New Roman"/>
                <w:rPrChange w:id="2304" w:author="凡 张" w:date="2019-05-26T07:05:00Z">
                  <w:rPr>
                    <w:rFonts w:hAnsi="Times New Roman"/>
                  </w:rPr>
                </w:rPrChange>
              </w:rPr>
              <w:t>算法难度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05" w:author="凡 张" w:date="2019-05-26T07:05:00Z">
                  <w:rPr>
                    <w:rFonts w:hAnsi="Times New Roman"/>
                  </w:rPr>
                </w:rPrChange>
              </w:rPr>
            </w:pPr>
            <w:r w:rsidRPr="00D62216">
              <w:rPr>
                <w:rFonts w:hAnsi="Times New Roman"/>
                <w:rPrChange w:id="2306" w:author="凡 张" w:date="2019-05-26T07:05:00Z">
                  <w:rPr>
                    <w:rFonts w:hAnsi="Times New Roman"/>
                  </w:rPr>
                </w:rPrChange>
              </w:rPr>
              <w:t>前期路径规划，</w:t>
            </w:r>
            <w:r w:rsidRPr="00D62216">
              <w:rPr>
                <w:rFonts w:hAnsi="Times New Roman"/>
                <w:rPrChange w:id="2307" w:author="凡 张" w:date="2019-05-26T07:05:00Z">
                  <w:rPr>
                    <w:rFonts w:hAnsi="Times New Roman"/>
                  </w:rPr>
                </w:rPrChange>
              </w:rPr>
              <w:t>NP</w:t>
            </w:r>
            <w:r w:rsidRPr="00D62216">
              <w:rPr>
                <w:rFonts w:hAnsi="Times New Roman"/>
                <w:rPrChange w:id="2308" w:author="凡 张" w:date="2019-05-26T07:05:00Z">
                  <w:rPr>
                    <w:rFonts w:hAnsi="Times New Roman"/>
                  </w:rPr>
                </w:rPrChange>
              </w:rPr>
              <w:t>问题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09" w:author="凡 张" w:date="2019-05-26T07:05:00Z">
                  <w:rPr>
                    <w:rFonts w:hAnsi="Times New Roman"/>
                  </w:rPr>
                </w:rPrChange>
              </w:rPr>
            </w:pPr>
            <w:r w:rsidRPr="00D62216">
              <w:rPr>
                <w:rFonts w:hAnsi="Times New Roman"/>
                <w:rPrChange w:id="2310" w:author="凡 张" w:date="2019-05-26T07:05:00Z">
                  <w:rPr>
                    <w:rFonts w:hAnsi="Times New Roman"/>
                  </w:rPr>
                </w:rPrChange>
              </w:rPr>
              <w:t>后期图像处理，可借助</w:t>
            </w:r>
            <w:r w:rsidRPr="00D62216">
              <w:rPr>
                <w:rFonts w:hAnsi="Times New Roman"/>
                <w:rPrChange w:id="2311" w:author="凡 张" w:date="2019-05-26T07:05:00Z">
                  <w:rPr>
                    <w:rFonts w:hAnsi="Times New Roman"/>
                  </w:rPr>
                </w:rPrChange>
              </w:rPr>
              <w:t>GPU</w:t>
            </w:r>
            <w:r w:rsidRPr="00D62216">
              <w:rPr>
                <w:rFonts w:hAnsi="Times New Roman"/>
                <w:rPrChange w:id="2312" w:author="凡 张" w:date="2019-05-26T07:05:00Z">
                  <w:rPr>
                    <w:rFonts w:hAnsi="Times New Roman"/>
                  </w:rPr>
                </w:rPrChange>
              </w:rPr>
              <w:t>并行处理</w:t>
            </w:r>
          </w:p>
        </w:tc>
      </w:tr>
      <w:tr w:rsidR="007D436C" w:rsidRPr="00D62216" w:rsidTr="001828B3">
        <w:trPr>
          <w:trHeight w:val="314"/>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13" w:author="凡 张" w:date="2019-05-26T07:05:00Z">
                  <w:rPr>
                    <w:rFonts w:hAnsi="Times New Roman"/>
                  </w:rPr>
                </w:rPrChange>
              </w:rPr>
            </w:pPr>
            <w:r w:rsidRPr="00D62216">
              <w:rPr>
                <w:rFonts w:hAnsi="Times New Roman"/>
                <w:rPrChange w:id="2314" w:author="凡 张" w:date="2019-05-26T07:05:00Z">
                  <w:rPr>
                    <w:rFonts w:hAnsi="Times New Roman"/>
                  </w:rPr>
                </w:rPrChange>
              </w:rPr>
              <w:t>成本</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15" w:author="凡 张" w:date="2019-05-26T07:05:00Z">
                  <w:rPr>
                    <w:rFonts w:hAnsi="Times New Roman"/>
                  </w:rPr>
                </w:rPrChange>
              </w:rPr>
            </w:pPr>
            <w:r w:rsidRPr="00D62216">
              <w:rPr>
                <w:rFonts w:hAnsi="Times New Roman"/>
                <w:rPrChange w:id="2316" w:author="凡 张" w:date="2019-05-26T07:05:00Z">
                  <w:rPr>
                    <w:rFonts w:hAnsi="Times New Roman"/>
                  </w:rPr>
                </w:rPrChange>
              </w:rPr>
              <w:t>非常昂贵，维护成本高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17" w:author="凡 张" w:date="2019-05-26T07:05:00Z">
                  <w:rPr>
                    <w:rFonts w:hAnsi="Times New Roman"/>
                  </w:rPr>
                </w:rPrChange>
              </w:rPr>
            </w:pPr>
            <w:r w:rsidRPr="00D62216">
              <w:rPr>
                <w:rFonts w:hAnsi="Times New Roman"/>
                <w:rPrChange w:id="2318" w:author="凡 张" w:date="2019-05-26T07:05:00Z">
                  <w:rPr>
                    <w:rFonts w:hAnsi="Times New Roman"/>
                  </w:rPr>
                </w:rPrChange>
              </w:rPr>
              <w:t>较昂贵，但设备普及</w:t>
            </w:r>
          </w:p>
        </w:tc>
      </w:tr>
      <w:tr w:rsidR="007D436C" w:rsidRPr="00D62216" w:rsidTr="001828B3">
        <w:trPr>
          <w:trHeight w:val="270"/>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19" w:author="凡 张" w:date="2019-05-26T07:05:00Z">
                  <w:rPr>
                    <w:rFonts w:hAnsi="Times New Roman"/>
                  </w:rPr>
                </w:rPrChange>
              </w:rPr>
            </w:pPr>
            <w:r w:rsidRPr="00D62216">
              <w:rPr>
                <w:rFonts w:hAnsi="Times New Roman"/>
                <w:rPrChange w:id="2320" w:author="凡 张" w:date="2019-05-26T07:05:00Z">
                  <w:rPr>
                    <w:rFonts w:hAnsi="Times New Roman"/>
                  </w:rPr>
                </w:rPrChange>
              </w:rPr>
              <w:t>便携</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21" w:author="凡 张" w:date="2019-05-26T07:05:00Z">
                  <w:rPr>
                    <w:rFonts w:hAnsi="Times New Roman"/>
                  </w:rPr>
                </w:rPrChange>
              </w:rPr>
            </w:pPr>
            <w:r w:rsidRPr="00D62216">
              <w:rPr>
                <w:rFonts w:hAnsi="Times New Roman"/>
                <w:rPrChange w:id="2322" w:author="凡 张" w:date="2019-05-26T07:05:00Z">
                  <w:rPr>
                    <w:rFonts w:hAnsi="Times New Roman"/>
                  </w:rPr>
                </w:rPrChange>
              </w:rPr>
              <w:t>由于测量精度要求，无法随意移动</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23" w:author="凡 张" w:date="2019-05-26T07:05:00Z">
                  <w:rPr>
                    <w:rFonts w:hAnsi="Times New Roman"/>
                  </w:rPr>
                </w:rPrChange>
              </w:rPr>
            </w:pPr>
            <w:r w:rsidRPr="00D62216">
              <w:rPr>
                <w:rFonts w:hAnsi="Times New Roman"/>
                <w:rPrChange w:id="2324" w:author="凡 张" w:date="2019-05-26T07:05:00Z">
                  <w:rPr>
                    <w:rFonts w:hAnsi="Times New Roman"/>
                  </w:rPr>
                </w:rPrChange>
              </w:rPr>
              <w:t>部分方案</w:t>
            </w:r>
            <w:del w:id="2325" w:author="凡 张" w:date="2019-05-26T06:11:00Z">
              <w:r w:rsidRPr="00D62216" w:rsidDel="00C354FD">
                <w:rPr>
                  <w:rFonts w:hAnsi="Times New Roman"/>
                  <w:rPrChange w:id="2326" w:author="凡 张" w:date="2019-05-26T07:05:00Z">
                    <w:rPr>
                      <w:rFonts w:hAnsi="Times New Roman"/>
                    </w:rPr>
                  </w:rPrChange>
                </w:rPr>
                <w:delText>，</w:delText>
              </w:r>
            </w:del>
            <w:r w:rsidRPr="00D62216">
              <w:rPr>
                <w:rFonts w:hAnsi="Times New Roman"/>
                <w:rPrChange w:id="2327" w:author="凡 张" w:date="2019-05-26T07:05:00Z">
                  <w:rPr>
                    <w:rFonts w:hAnsi="Times New Roman"/>
                  </w:rPr>
                </w:rPrChange>
              </w:rPr>
              <w:t>可随意移动</w:t>
            </w:r>
          </w:p>
        </w:tc>
      </w:tr>
      <w:tr w:rsidR="007D436C" w:rsidRPr="00D62216" w:rsidTr="001828B3">
        <w:trPr>
          <w:trHeight w:val="106"/>
        </w:trPr>
        <w:tc>
          <w:tcPr>
            <w:tcW w:w="1443"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28" w:author="凡 张" w:date="2019-05-26T07:05:00Z">
                  <w:rPr>
                    <w:rFonts w:hAnsi="Times New Roman"/>
                  </w:rPr>
                </w:rPrChange>
              </w:rPr>
            </w:pPr>
            <w:r w:rsidRPr="00D62216">
              <w:rPr>
                <w:rFonts w:hAnsi="Times New Roman"/>
                <w:rPrChange w:id="2329" w:author="凡 张" w:date="2019-05-26T07:05:00Z">
                  <w:rPr>
                    <w:rFonts w:hAnsi="Times New Roman"/>
                  </w:rPr>
                </w:rPrChange>
              </w:rPr>
              <w:t>精度</w:t>
            </w:r>
          </w:p>
        </w:tc>
        <w:tc>
          <w:tcPr>
            <w:tcW w:w="41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30" w:author="凡 张" w:date="2019-05-26T07:05:00Z">
                  <w:rPr>
                    <w:rFonts w:hAnsi="Times New Roman"/>
                  </w:rPr>
                </w:rPrChange>
              </w:rPr>
            </w:pPr>
            <w:del w:id="2331" w:author="凡 张" w:date="2019-05-26T06:11:00Z">
              <w:r w:rsidRPr="00D62216" w:rsidDel="00C354FD">
                <w:rPr>
                  <w:rFonts w:hAnsi="Times New Roman"/>
                  <w:rPrChange w:id="2332" w:author="凡 张" w:date="2019-05-26T07:05:00Z">
                    <w:rPr>
                      <w:rFonts w:hAnsi="Times New Roman"/>
                    </w:rPr>
                  </w:rPrChange>
                </w:rPr>
                <w:delText>非常</w:delText>
              </w:r>
            </w:del>
            <w:r w:rsidRPr="00D62216">
              <w:rPr>
                <w:rFonts w:hAnsi="Times New Roman"/>
                <w:rPrChange w:id="2333" w:author="凡 张" w:date="2019-05-26T07:05:00Z">
                  <w:rPr>
                    <w:rFonts w:hAnsi="Times New Roman"/>
                  </w:rPr>
                </w:rPrChange>
              </w:rPr>
              <w:t>高</w:t>
            </w:r>
          </w:p>
        </w:tc>
        <w:tc>
          <w:tcPr>
            <w:tcW w:w="2760" w:type="dxa"/>
            <w:tcBorders>
              <w:top w:val="nil"/>
              <w:left w:val="nil"/>
              <w:bottom w:val="nil"/>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34" w:author="凡 张" w:date="2019-05-26T07:05:00Z">
                  <w:rPr>
                    <w:rFonts w:hAnsi="Times New Roman"/>
                  </w:rPr>
                </w:rPrChange>
              </w:rPr>
            </w:pPr>
            <w:r w:rsidRPr="00D62216">
              <w:rPr>
                <w:rFonts w:hAnsi="Times New Roman"/>
                <w:rPrChange w:id="2335" w:author="凡 张" w:date="2019-05-26T07:05:00Z">
                  <w:rPr>
                    <w:rFonts w:hAnsi="Times New Roman"/>
                  </w:rPr>
                </w:rPrChange>
              </w:rPr>
              <w:t>还原三维模型，精度差</w:t>
            </w:r>
          </w:p>
        </w:tc>
      </w:tr>
      <w:tr w:rsidR="007D436C" w:rsidRPr="00D62216" w:rsidTr="001828B3">
        <w:trPr>
          <w:trHeight w:val="270"/>
        </w:trPr>
        <w:tc>
          <w:tcPr>
            <w:tcW w:w="1443"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36" w:author="凡 张" w:date="2019-05-26T07:05:00Z">
                  <w:rPr>
                    <w:rFonts w:hAnsi="Times New Roman"/>
                  </w:rPr>
                </w:rPrChange>
              </w:rPr>
            </w:pPr>
            <w:r w:rsidRPr="00D62216">
              <w:rPr>
                <w:rFonts w:hAnsi="Times New Roman"/>
                <w:rPrChange w:id="2337" w:author="凡 张" w:date="2019-05-26T07:05:00Z">
                  <w:rPr>
                    <w:rFonts w:hAnsi="Times New Roman"/>
                  </w:rPr>
                </w:rPrChange>
              </w:rPr>
              <w:t>时间</w:t>
            </w:r>
          </w:p>
        </w:tc>
        <w:tc>
          <w:tcPr>
            <w:tcW w:w="41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rPr>
                <w:rFonts w:hAnsi="Times New Roman"/>
                <w:rPrChange w:id="2338" w:author="凡 张" w:date="2019-05-26T07:05:00Z">
                  <w:rPr>
                    <w:rFonts w:hAnsi="Times New Roman"/>
                  </w:rPr>
                </w:rPrChange>
              </w:rPr>
            </w:pPr>
            <w:r w:rsidRPr="00D62216">
              <w:rPr>
                <w:rFonts w:hAnsi="Times New Roman"/>
                <w:rPrChange w:id="2339" w:author="凡 张" w:date="2019-05-26T07:05:00Z">
                  <w:rPr>
                    <w:rFonts w:hAnsi="Times New Roman"/>
                  </w:rPr>
                </w:rPrChange>
              </w:rPr>
              <w:t>前期路径规划时间长，测量时间长</w:t>
            </w:r>
          </w:p>
        </w:tc>
        <w:tc>
          <w:tcPr>
            <w:tcW w:w="2760" w:type="dxa"/>
            <w:tcBorders>
              <w:top w:val="nil"/>
              <w:left w:val="nil"/>
              <w:bottom w:val="single" w:sz="8" w:space="0" w:color="000000"/>
              <w:right w:val="nil"/>
            </w:tcBorders>
            <w:shd w:val="clear" w:color="auto" w:fill="FFFFFF"/>
            <w:tcMar>
              <w:top w:w="15" w:type="dxa"/>
              <w:left w:w="15" w:type="dxa"/>
              <w:bottom w:w="0" w:type="dxa"/>
              <w:right w:w="15" w:type="dxa"/>
            </w:tcMar>
            <w:vAlign w:val="bottom"/>
            <w:hideMark/>
          </w:tcPr>
          <w:p w:rsidR="007D436C" w:rsidRPr="00D62216" w:rsidRDefault="007D436C" w:rsidP="001828B3">
            <w:pPr>
              <w:pStyle w:val="affc"/>
              <w:keepNext/>
              <w:rPr>
                <w:rFonts w:hAnsi="Times New Roman"/>
                <w:rPrChange w:id="2340" w:author="凡 张" w:date="2019-05-26T07:05:00Z">
                  <w:rPr>
                    <w:rFonts w:hAnsi="Times New Roman"/>
                  </w:rPr>
                </w:rPrChange>
              </w:rPr>
            </w:pPr>
            <w:r w:rsidRPr="00D62216">
              <w:rPr>
                <w:rFonts w:hAnsi="Times New Roman"/>
                <w:rPrChange w:id="2341" w:author="凡 张" w:date="2019-05-26T07:05:00Z">
                  <w:rPr>
                    <w:rFonts w:hAnsi="Times New Roman"/>
                  </w:rPr>
                </w:rPrChange>
              </w:rPr>
              <w:t>测量时间短，处理时间较长</w:t>
            </w:r>
          </w:p>
        </w:tc>
      </w:tr>
    </w:tbl>
    <w:p w:rsidR="00480AEB" w:rsidRPr="00D62216" w:rsidRDefault="00712B34" w:rsidP="00D5535B">
      <w:pPr>
        <w:pStyle w:val="aff8"/>
        <w:ind w:firstLine="480"/>
        <w:rPr>
          <w:rPrChange w:id="2342" w:author="凡 张" w:date="2019-05-26T07:05:00Z">
            <w:rPr>
              <w:rFonts w:hint="eastAsia"/>
            </w:rPr>
          </w:rPrChange>
        </w:rPr>
      </w:pPr>
      <w:r w:rsidRPr="00D62216">
        <w:rPr>
          <w:rPrChange w:id="2343" w:author="凡 张" w:date="2019-05-26T07:05:00Z">
            <w:rPr/>
          </w:rPrChange>
        </w:rPr>
        <w:t>数字莫尔三维测量</w:t>
      </w:r>
      <w:ins w:id="2344" w:author="凡 张" w:date="2019-05-26T06:11:00Z">
        <w:r w:rsidR="00434FA6" w:rsidRPr="00D62216">
          <w:rPr>
            <w:rPrChange w:id="2345" w:author="凡 张" w:date="2019-05-26T07:05:00Z">
              <w:rPr>
                <w:rFonts w:hint="eastAsia"/>
              </w:rPr>
            </w:rPrChange>
          </w:rPr>
          <w:t>是光学三维测量</w:t>
        </w:r>
      </w:ins>
      <w:ins w:id="2346" w:author="凡 张" w:date="2019-05-26T06:12:00Z">
        <w:r w:rsidR="00434FA6" w:rsidRPr="00D62216">
          <w:rPr>
            <w:rPrChange w:id="2347" w:author="凡 张" w:date="2019-05-26T07:05:00Z">
              <w:rPr>
                <w:rFonts w:hint="eastAsia"/>
              </w:rPr>
            </w:rPrChange>
          </w:rPr>
          <w:t>中较为经济实用的方案。它</w:t>
        </w:r>
      </w:ins>
      <w:r w:rsidRPr="00D62216">
        <w:rPr>
          <w:rPrChange w:id="2348" w:author="凡 张" w:date="2019-05-26T07:05:00Z">
            <w:rPr/>
          </w:rPrChange>
        </w:rPr>
        <w:t>采用的设备是投影仪和相机。但与其他光学</w:t>
      </w:r>
      <w:r w:rsidR="00477783" w:rsidRPr="00D62216">
        <w:rPr>
          <w:rPrChange w:id="2349" w:author="凡 张" w:date="2019-05-26T07:05:00Z">
            <w:rPr/>
          </w:rPrChange>
        </w:rPr>
        <w:t>三维</w:t>
      </w:r>
      <w:r w:rsidR="001513C5" w:rsidRPr="00D62216">
        <w:rPr>
          <w:rPrChange w:id="2350" w:author="凡 张" w:date="2019-05-26T07:05:00Z">
            <w:rPr/>
          </w:rPrChange>
        </w:rPr>
        <w:t>测量的原理不同，数字莫尔三维测量</w:t>
      </w:r>
      <w:del w:id="2351" w:author="凡 张" w:date="2019-05-26T06:12:00Z">
        <w:r w:rsidR="001513C5" w:rsidRPr="00D62216" w:rsidDel="00434FA6">
          <w:rPr>
            <w:rPrChange w:id="2352" w:author="凡 张" w:date="2019-05-26T07:05:00Z">
              <w:rPr/>
            </w:rPrChange>
          </w:rPr>
          <w:delText>器</w:delText>
        </w:r>
      </w:del>
      <w:r w:rsidR="001513C5" w:rsidRPr="00D62216">
        <w:rPr>
          <w:rPrChange w:id="2353" w:author="凡 张" w:date="2019-05-26T07:05:00Z">
            <w:rPr/>
          </w:rPrChange>
        </w:rPr>
        <w:t>并不直接处理经调图像，而是利用叠加条纹的方式，形成对应物体等高线的莫尔条纹</w:t>
      </w:r>
      <w:ins w:id="2354" w:author="凡 张" w:date="2019-05-26T06:13:00Z">
        <w:r w:rsidR="00734277" w:rsidRPr="00D62216">
          <w:rPr>
            <w:rPrChange w:id="2355" w:author="凡 张" w:date="2019-05-26T07:05:00Z">
              <w:rPr>
                <w:rFonts w:hint="eastAsia"/>
              </w:rPr>
            </w:rPrChange>
          </w:rPr>
          <w:t>，而后通过处理莫尔条纹得出物体高度分布</w:t>
        </w:r>
      </w:ins>
      <w:del w:id="2356" w:author="凡 张" w:date="2019-05-26T06:13:00Z">
        <w:r w:rsidR="001513C5" w:rsidRPr="00D62216" w:rsidDel="00734277">
          <w:rPr>
            <w:rPrChange w:id="2357" w:author="凡 张" w:date="2019-05-26T07:05:00Z">
              <w:rPr/>
            </w:rPrChange>
          </w:rPr>
          <w:delText>，并处理</w:delText>
        </w:r>
      </w:del>
      <w:r w:rsidR="001513C5" w:rsidRPr="00D62216">
        <w:rPr>
          <w:rPrChange w:id="2358" w:author="凡 张" w:date="2019-05-26T07:05:00Z">
            <w:rPr/>
          </w:rPrChange>
        </w:rPr>
        <w:t>。因此，数字莫尔三维测量具有</w:t>
      </w:r>
      <w:del w:id="2359" w:author="凡 张" w:date="2019-05-26T06:13:00Z">
        <w:r w:rsidR="001513C5" w:rsidRPr="00D62216" w:rsidDel="00166E49">
          <w:rPr>
            <w:rPrChange w:id="2360" w:author="凡 张" w:date="2019-05-26T07:05:00Z">
              <w:rPr>
                <w:rFonts w:hint="eastAsia"/>
              </w:rPr>
            </w:rPrChange>
          </w:rPr>
          <w:delText>无需直接接触被测物体</w:delText>
        </w:r>
      </w:del>
      <w:ins w:id="2361" w:author="凡 张" w:date="2019-05-26T06:13:00Z">
        <w:r w:rsidR="00166E49" w:rsidRPr="00D62216">
          <w:rPr>
            <w:rPrChange w:id="2362" w:author="凡 张" w:date="2019-05-26T07:05:00Z">
              <w:rPr>
                <w:rFonts w:hint="eastAsia"/>
              </w:rPr>
            </w:rPrChange>
          </w:rPr>
          <w:t>非接触</w:t>
        </w:r>
      </w:ins>
      <w:r w:rsidR="001513C5" w:rsidRPr="00D62216">
        <w:rPr>
          <w:rPrChange w:id="2363" w:author="凡 张" w:date="2019-05-26T07:05:00Z">
            <w:rPr/>
          </w:rPrChange>
        </w:rPr>
        <w:t>，量程大，设备易携带等优点，</w:t>
      </w:r>
      <w:ins w:id="2364" w:author="凡 张" w:date="2019-05-26T06:14:00Z">
        <w:r w:rsidR="00166E49" w:rsidRPr="00D62216">
          <w:rPr>
            <w:rPrChange w:id="2365" w:author="凡 张" w:date="2019-05-26T07:05:00Z">
              <w:rPr>
                <w:rFonts w:hint="eastAsia"/>
              </w:rPr>
            </w:rPrChange>
          </w:rPr>
          <w:t>并因此</w:t>
        </w:r>
      </w:ins>
      <w:r w:rsidR="001513C5" w:rsidRPr="00D62216">
        <w:rPr>
          <w:rPrChange w:id="2366" w:author="凡 张" w:date="2019-05-26T07:05:00Z">
            <w:rPr/>
          </w:rPrChange>
        </w:rPr>
        <w:t>得到了较为广泛的应用</w:t>
      </w:r>
      <w:r w:rsidR="001513C5" w:rsidRPr="00D62216">
        <w:rPr>
          <w:rPrChange w:id="2367" w:author="凡 张" w:date="2019-05-26T07:05:00Z">
            <w:rPr/>
          </w:rPrChange>
        </w:rPr>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rPr>
          <w:rPrChange w:id="2368" w:author="凡 张" w:date="2019-05-26T07:05:00Z">
            <w:rPr/>
          </w:rPrChange>
        </w:rPr>
        <w:instrText xml:space="preserve"> ADDIN EN.CITE </w:instrText>
      </w:r>
      <w:r w:rsidR="002270B7" w:rsidRPr="00D62216">
        <w:rPr>
          <w:rPrChange w:id="2369" w:author="凡 张" w:date="2019-05-26T07:05:00Z">
            <w:rPr/>
          </w:rPrChange>
        </w:rPr>
        <w:fldChar w:fldCharType="begin">
          <w:fldData xml:space="preserve">PEVuZE5vdGU+PENpdGU+PEF1dGhvcj7mm7nlkJHnvqQ8L0F1dGhvcj48WWVhcj4xOTkwPC9ZZWFy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ZT48Q2l0ZT48QXV0aG9yPum5v+S4veWNjjwvQXV0aG9yPjxZZWFyPjIwMTg8L1llYXI+PFJlY051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</w:fldData>
        </w:fldChar>
      </w:r>
      <w:r w:rsidR="002270B7" w:rsidRPr="00D62216">
        <w:rPr>
          <w:rPrChange w:id="2370" w:author="凡 张" w:date="2019-05-26T07:05:00Z">
            <w:rPr/>
          </w:rPrChange>
        </w:rPr>
        <w:instrText xml:space="preserve"> ADDIN EN.CITE.DATA </w:instrText>
      </w:r>
      <w:r w:rsidR="002270B7" w:rsidRPr="00D62216">
        <w:rPr>
          <w:rPrChange w:id="2371" w:author="凡 张" w:date="2019-05-26T07:05:00Z">
            <w:rPr/>
          </w:rPrChange>
        </w:rPr>
      </w:r>
      <w:r w:rsidR="002270B7" w:rsidRPr="00D62216">
        <w:rPr>
          <w:rPrChange w:id="2372" w:author="凡 张" w:date="2019-05-26T07:05:00Z">
            <w:rPr/>
          </w:rPrChange>
        </w:rPr>
        <w:fldChar w:fldCharType="end"/>
      </w:r>
      <w:r w:rsidR="001513C5" w:rsidRPr="00D62216">
        <w:rPr>
          <w:rPrChange w:id="2373" w:author="凡 张" w:date="2019-05-26T07:05:00Z">
            <w:rPr/>
          </w:rPrChange>
        </w:rPr>
      </w:r>
      <w:r w:rsidR="001513C5" w:rsidRPr="00D62216">
        <w:rPr>
          <w:rPrChange w:id="2374" w:author="凡 张" w:date="2019-05-26T07:05:00Z">
            <w:rPr/>
          </w:rPrChange>
        </w:rPr>
        <w:fldChar w:fldCharType="separate"/>
      </w:r>
      <w:r w:rsidR="002270B7" w:rsidRPr="00D62216">
        <w:rPr>
          <w:noProof/>
          <w:rPrChange w:id="2375" w:author="凡 张" w:date="2019-05-26T07:05:00Z">
            <w:rPr>
              <w:noProof/>
            </w:rPr>
          </w:rPrChange>
        </w:rPr>
        <w:t>[</w:t>
      </w:r>
      <w:r w:rsidR="002926C8" w:rsidRPr="00D62216">
        <w:rPr>
          <w:noProof/>
          <w:rPrChange w:id="2376" w:author="凡 张" w:date="2019-05-26T07:05:00Z">
            <w:rPr>
              <w:noProof/>
            </w:rPr>
          </w:rPrChange>
        </w:rPr>
        <w:fldChar w:fldCharType="begin"/>
      </w:r>
      <w:r w:rsidR="002926C8" w:rsidRPr="00D62216">
        <w:rPr>
          <w:noProof/>
          <w:rPrChange w:id="2377" w:author="凡 张" w:date="2019-05-26T07:05:00Z">
            <w:rPr>
              <w:noProof/>
            </w:rPr>
          </w:rPrChange>
        </w:rPr>
        <w:instrText xml:space="preserve"> HYPERLINK \l "_ENREF_1" \o "</w:instrText>
      </w:r>
      <w:r w:rsidR="002926C8" w:rsidRPr="00D62216">
        <w:rPr>
          <w:noProof/>
          <w:rPrChange w:id="2378" w:author="凡 张" w:date="2019-05-26T07:05:00Z">
            <w:rPr>
              <w:noProof/>
            </w:rPr>
          </w:rPrChange>
        </w:rPr>
        <w:instrText>曹向群</w:instrText>
      </w:r>
      <w:r w:rsidR="002926C8" w:rsidRPr="00D62216">
        <w:rPr>
          <w:noProof/>
          <w:rPrChange w:id="2379" w:author="凡 张" w:date="2019-05-26T07:05:00Z">
            <w:rPr>
              <w:noProof/>
            </w:rPr>
          </w:rPrChange>
        </w:rPr>
        <w:instrText xml:space="preserve">, 1990 #93" </w:instrText>
      </w:r>
      <w:r w:rsidR="002926C8" w:rsidRPr="00D62216">
        <w:rPr>
          <w:noProof/>
          <w:rPrChange w:id="2380" w:author="凡 张" w:date="2019-05-26T07:05:00Z">
            <w:rPr>
              <w:noProof/>
            </w:rPr>
          </w:rPrChange>
        </w:rPr>
        <w:fldChar w:fldCharType="separate"/>
      </w:r>
      <w:r w:rsidR="00E2701A" w:rsidRPr="00D62216">
        <w:rPr>
          <w:noProof/>
          <w:rPrChange w:id="2381" w:author="凡 张" w:date="2019-05-26T07:05:00Z">
            <w:rPr>
              <w:noProof/>
            </w:rPr>
          </w:rPrChange>
        </w:rPr>
        <w:t>1-5</w:t>
      </w:r>
      <w:r w:rsidR="002926C8" w:rsidRPr="00D62216">
        <w:rPr>
          <w:noProof/>
          <w:rPrChange w:id="2382" w:author="凡 张" w:date="2019-05-26T07:05:00Z">
            <w:rPr>
              <w:noProof/>
            </w:rPr>
          </w:rPrChange>
        </w:rPr>
        <w:fldChar w:fldCharType="end"/>
      </w:r>
      <w:r w:rsidR="002270B7" w:rsidRPr="00D62216">
        <w:rPr>
          <w:noProof/>
          <w:rPrChange w:id="2383" w:author="凡 张" w:date="2019-05-26T07:05:00Z">
            <w:rPr>
              <w:noProof/>
            </w:rPr>
          </w:rPrChange>
        </w:rPr>
        <w:t>]</w:t>
      </w:r>
      <w:r w:rsidR="001513C5" w:rsidRPr="00D62216">
        <w:rPr>
          <w:rPrChange w:id="2384" w:author="凡 张" w:date="2019-05-26T07:05:00Z">
            <w:rPr/>
          </w:rPrChange>
        </w:rPr>
        <w:fldChar w:fldCharType="end"/>
      </w:r>
      <w:r w:rsidR="001513C5" w:rsidRPr="00D62216">
        <w:rPr>
          <w:rPrChange w:id="2385" w:author="凡 张" w:date="2019-05-26T07:05:00Z">
            <w:rPr/>
          </w:rPrChange>
        </w:rPr>
        <w:t>。例如，在文物保护方面，早在</w:t>
      </w:r>
      <w:r w:rsidR="001513C5" w:rsidRPr="00D62216">
        <w:rPr>
          <w:rPrChange w:id="2386" w:author="凡 张" w:date="2019-05-26T07:05:00Z">
            <w:rPr/>
          </w:rPrChange>
        </w:rPr>
        <w:t>2005</w:t>
      </w:r>
      <w:r w:rsidR="001513C5" w:rsidRPr="00D62216">
        <w:rPr>
          <w:rPrChange w:id="2387" w:author="凡 张" w:date="2019-05-26T07:05:00Z">
            <w:rPr/>
          </w:rPrChange>
        </w:rPr>
        <w:t>年，意大利</w:t>
      </w:r>
      <w:ins w:id="2388" w:author="凡 张" w:date="2019-05-26T06:14:00Z">
        <w:r w:rsidR="008F2CC6" w:rsidRPr="00D62216">
          <w:rPr>
            <w:rPrChange w:id="2389" w:author="凡 张" w:date="2019-05-26T07:05:00Z">
              <w:rPr>
                <w:rFonts w:hint="eastAsia"/>
              </w:rPr>
            </w:rPrChange>
          </w:rPr>
          <w:t>学者</w:t>
        </w:r>
      </w:ins>
      <w:del w:id="2390" w:author="凡 张" w:date="2019-05-26T06:14:00Z">
        <w:r w:rsidR="001513C5" w:rsidRPr="00D62216" w:rsidDel="008F2CC6">
          <w:rPr>
            <w:rPrChange w:id="2391" w:author="凡 张" w:date="2019-05-26T07:05:00Z">
              <w:rPr/>
            </w:rPrChange>
          </w:rPr>
          <w:delText>研究</w:delText>
        </w:r>
        <w:r w:rsidR="001513C5" w:rsidRPr="00D62216" w:rsidDel="00166E49">
          <w:rPr>
            <w:rPrChange w:id="2392" w:author="凡 张" w:date="2019-05-26T07:05:00Z">
              <w:rPr/>
            </w:rPrChange>
          </w:rPr>
          <w:delText>院</w:delText>
        </w:r>
      </w:del>
      <w:r w:rsidR="001513C5" w:rsidRPr="00D62216">
        <w:rPr>
          <w:rPrChange w:id="2393" w:author="凡 张" w:date="2019-05-26T07:05:00Z">
            <w:rPr/>
          </w:rPrChange>
        </w:rPr>
        <w:t>就开始使用莫尔三维测量技术数字化意大利著名古建筑蒙特城堡</w:t>
      </w:r>
      <w:r w:rsidR="001513C5" w:rsidRPr="00D62216">
        <w:rPr>
          <w:rStyle w:val="afff0"/>
          <w:rPrChange w:id="2394" w:author="凡 张" w:date="2019-05-26T07:05:00Z">
            <w:rPr>
              <w:rStyle w:val="afff0"/>
            </w:rPr>
          </w:rPrChange>
        </w:rPr>
        <w:footnoteReference w:id="1"/>
      </w:r>
      <w:r w:rsidR="001513C5" w:rsidRPr="00D62216">
        <w:rPr>
          <w:rPrChange w:id="2395" w:author="凡 张" w:date="2019-05-26T07:05:00Z">
            <w:rPr/>
          </w:rPrChange>
        </w:rPr>
        <w:t>的泥砖外墙</w:t>
      </w:r>
      <w:r w:rsidR="001513C5" w:rsidRPr="00D62216">
        <w:rPr>
          <w:rPrChange w:id="2396" w:author="凡 张" w:date="2019-05-26T07:05:00Z">
            <w:rPr/>
          </w:rPrChange>
        </w:rPr>
        <w:fldChar w:fldCharType="begin"/>
      </w:r>
      <w:r w:rsidR="002270B7" w:rsidRPr="00D62216">
        <w:rPr>
          <w:rPrChange w:id="2397" w:author="凡 张" w:date="2019-05-26T07:05:00Z">
            <w:rPr/>
          </w:rPrChange>
        </w:rPr>
        <w:instrText xml:space="preserve"> ADDIN EN.CITE &lt;EndNote&gt;&lt;Cite&gt;&lt;Author&gt;Warden&lt;/Author&gt;&lt;Year&gt;2005&lt;/Year&gt;&lt;RecNum&gt;100&lt;/RecNum&gt;&lt;DisplayText&gt;[6]&lt;/DisplayText&gt;&lt;record&gt;&lt;rec-number&gt;100&lt;/rec-number&gt;&lt;foreign-keys&gt;&lt;key app="EN" db-id="25ts25aeg5wpw5edwz8pv0fnx5faar95e29z" timestamp="1558188858"&gt;100&lt;/key&gt;&lt;/foreign-keys&gt;&lt;ref-type name="Journal Article"&gt;17&lt;/ref-type&gt;&lt;contributors&gt;&lt;authors&gt;&lt;author&gt;Warden, R&lt;/author&gt;&lt;author&gt;Al Ratrout, S&lt;/author&gt;&lt;/authors&gt;&lt;/contributors&gt;&lt;titles&gt;&lt;title&gt;Moiré Contours for Documenting Petroglyphs at Montezuma Castle&lt;/title&gt;&lt;/titles&gt;&lt;dates&gt;&lt;year&gt;2005&lt;/year&gt;&lt;/dates&gt;&lt;urls&gt;&lt;/urls&gt;&lt;/record&gt;&lt;/Cite&gt;&lt;/EndNote&gt;</w:instrText>
      </w:r>
      <w:r w:rsidR="001513C5" w:rsidRPr="00D62216">
        <w:rPr>
          <w:rPrChange w:id="2398" w:author="凡 张" w:date="2019-05-26T07:05:00Z">
            <w:rPr/>
          </w:rPrChange>
        </w:rPr>
        <w:fldChar w:fldCharType="separate"/>
      </w:r>
      <w:r w:rsidR="002270B7" w:rsidRPr="00D62216">
        <w:rPr>
          <w:noProof/>
          <w:rPrChange w:id="2399" w:author="凡 张" w:date="2019-05-26T07:05:00Z">
            <w:rPr>
              <w:noProof/>
            </w:rPr>
          </w:rPrChange>
        </w:rPr>
        <w:t>[</w:t>
      </w:r>
      <w:r w:rsidR="002926C8" w:rsidRPr="00D62216">
        <w:rPr>
          <w:noProof/>
          <w:rPrChange w:id="2400" w:author="凡 张" w:date="2019-05-26T07:05:00Z">
            <w:rPr>
              <w:noProof/>
            </w:rPr>
          </w:rPrChange>
        </w:rPr>
        <w:fldChar w:fldCharType="begin"/>
      </w:r>
      <w:r w:rsidR="002926C8" w:rsidRPr="00D62216">
        <w:rPr>
          <w:noProof/>
          <w:rPrChange w:id="2401" w:author="凡 张" w:date="2019-05-26T07:05:00Z">
            <w:rPr>
              <w:noProof/>
            </w:rPr>
          </w:rPrChange>
        </w:rPr>
        <w:instrText xml:space="preserve"> HYPERLINK \l "_ENREF_6" \o "Warden, 2005 #100" </w:instrText>
      </w:r>
      <w:r w:rsidR="002926C8" w:rsidRPr="00D62216">
        <w:rPr>
          <w:noProof/>
          <w:rPrChange w:id="2402" w:author="凡 张" w:date="2019-05-26T07:05:00Z">
            <w:rPr>
              <w:noProof/>
            </w:rPr>
          </w:rPrChange>
        </w:rPr>
        <w:fldChar w:fldCharType="separate"/>
      </w:r>
      <w:r w:rsidR="00E2701A" w:rsidRPr="00D62216">
        <w:rPr>
          <w:noProof/>
          <w:rPrChange w:id="2403" w:author="凡 张" w:date="2019-05-26T07:05:00Z">
            <w:rPr>
              <w:noProof/>
            </w:rPr>
          </w:rPrChange>
        </w:rPr>
        <w:t>6</w:t>
      </w:r>
      <w:r w:rsidR="002926C8" w:rsidRPr="00D62216">
        <w:rPr>
          <w:noProof/>
          <w:rPrChange w:id="2404" w:author="凡 张" w:date="2019-05-26T07:05:00Z">
            <w:rPr>
              <w:noProof/>
            </w:rPr>
          </w:rPrChange>
        </w:rPr>
        <w:fldChar w:fldCharType="end"/>
      </w:r>
      <w:r w:rsidR="002270B7" w:rsidRPr="00D62216">
        <w:rPr>
          <w:noProof/>
          <w:rPrChange w:id="2405" w:author="凡 张" w:date="2019-05-26T07:05:00Z">
            <w:rPr>
              <w:noProof/>
            </w:rPr>
          </w:rPrChange>
        </w:rPr>
        <w:t>]</w:t>
      </w:r>
      <w:r w:rsidR="001513C5" w:rsidRPr="00D62216">
        <w:rPr>
          <w:rPrChange w:id="2406" w:author="凡 张" w:date="2019-05-26T07:05:00Z">
            <w:rPr/>
          </w:rPrChange>
        </w:rPr>
        <w:fldChar w:fldCharType="end"/>
      </w:r>
      <w:r w:rsidR="001513C5" w:rsidRPr="00D62216">
        <w:rPr>
          <w:rPrChange w:id="2407" w:author="凡 张" w:date="2019-05-26T07:05:00Z">
            <w:rPr/>
          </w:rPrChange>
        </w:rPr>
        <w:t>。</w:t>
      </w:r>
      <w:del w:id="2408" w:author="凡 张" w:date="2019-05-26T06:15:00Z">
        <w:r w:rsidR="001513C5" w:rsidRPr="00D62216" w:rsidDel="008F2CC6">
          <w:rPr>
            <w:rPrChange w:id="2409" w:author="凡 张" w:date="2019-05-26T07:05:00Z">
              <w:rPr/>
            </w:rPrChange>
          </w:rPr>
          <w:delText>除此以外，数字莫尔三维测量方法在医疗，辅助科学研究等其他领域均有重要应用</w:delText>
        </w:r>
        <w:r w:rsidR="001513C5" w:rsidRPr="00D62216" w:rsidDel="008F2CC6">
          <w:rPr>
            <w:rPrChange w:id="2410" w:author="凡 张" w:date="2019-05-26T07:05:00Z">
              <w:rPr/>
            </w:rPrChange>
          </w:rPr>
          <w:fldChar w:fldCharType="begin"/>
        </w:r>
        <w:r w:rsidR="002270B7" w:rsidRPr="00D62216" w:rsidDel="008F2CC6">
          <w:rPr>
            <w:rPrChange w:id="2411" w:author="凡 张" w:date="2019-05-26T07:05:00Z">
              <w:rPr/>
            </w:rPrChange>
          </w:rPr>
          <w:delInstrText xml:space="preserve"> ADDIN EN.CITE &lt;EndNote&gt;&lt;Cite&gt;&lt;Author&gt;Gorthi&lt;/Author&gt;&lt;Year&gt;2010&lt;/Year&gt;&lt;RecNum&gt;115&lt;/RecNum&gt;&lt;DisplayText&gt;[7]&lt;/DisplayText&gt;&lt;record&gt;&lt;rec-number&gt;115&lt;/rec-number&gt;&lt;foreign-keys&gt;&lt;key app="EN" db-id="25ts25aeg5wpw5edwz8pv0fnx5faar95e29z" timestamp="1558275681"&gt;115&lt;/key&gt;&lt;/foreign-keys&gt;&lt;ref-type name="Journal Article"&gt;17&lt;/ref-type&gt;&lt;contributors&gt;&lt;authors&gt;&lt;author&gt;Gorthi, Sai Siva&lt;/author&gt;&lt;author&gt;Rastogi, Pramod&lt;/author&gt;&lt;/authors&gt;&lt;/contributors&gt;&lt;titles&gt;&lt;title&gt;Fringe projection techniques: whither we are?&lt;/title&gt;&lt;secondary-title&gt;Optics and lasers in engineering&lt;/secondary-title&gt;&lt;/titles&gt;&lt;periodical&gt;&lt;full-title&gt;Optics and lasers in engineering&lt;/full-title&gt;&lt;/periodical&gt;&lt;pages&gt;133-140&lt;/pages&gt;&lt;volume&gt;48&lt;/volume&gt;&lt;number&gt;ARTICLE&lt;/number&gt;&lt;dates&gt;&lt;year&gt;2010&lt;/year&gt;&lt;/dates&gt;&lt;urls&gt;&lt;/urls&gt;&lt;/record&gt;&lt;/Cite&gt;&lt;/EndNote&gt;</w:delInstrText>
        </w:r>
        <w:r w:rsidR="001513C5" w:rsidRPr="00D62216" w:rsidDel="008F2CC6">
          <w:rPr>
            <w:rPrChange w:id="2412" w:author="凡 张" w:date="2019-05-26T07:05:00Z">
              <w:rPr/>
            </w:rPrChange>
          </w:rPr>
          <w:fldChar w:fldCharType="separate"/>
        </w:r>
        <w:r w:rsidR="002270B7" w:rsidRPr="00D62216" w:rsidDel="008F2CC6">
          <w:rPr>
            <w:noProof/>
            <w:rPrChange w:id="2413" w:author="凡 张" w:date="2019-05-26T07:05:00Z">
              <w:rPr>
                <w:noProof/>
              </w:rPr>
            </w:rPrChange>
          </w:rPr>
          <w:delText>[</w:delText>
        </w:r>
        <w:r w:rsidR="002926C8" w:rsidRPr="00D62216" w:rsidDel="008F2CC6">
          <w:rPr>
            <w:noProof/>
            <w:rPrChange w:id="2414" w:author="凡 张" w:date="2019-05-26T07:05:00Z">
              <w:rPr>
                <w:noProof/>
              </w:rPr>
            </w:rPrChange>
          </w:rPr>
          <w:fldChar w:fldCharType="begin"/>
        </w:r>
        <w:r w:rsidR="002926C8" w:rsidRPr="00D62216" w:rsidDel="008F2CC6">
          <w:rPr>
            <w:noProof/>
            <w:rPrChange w:id="2415" w:author="凡 张" w:date="2019-05-26T07:05:00Z">
              <w:rPr>
                <w:noProof/>
              </w:rPr>
            </w:rPrChange>
          </w:rPr>
          <w:delInstrText xml:space="preserve"> HYPERLINK \l "_ENREF_7" \o "Gorthi, 2010 #115" </w:delInstrText>
        </w:r>
        <w:r w:rsidR="002926C8" w:rsidRPr="00D62216" w:rsidDel="008F2CC6">
          <w:rPr>
            <w:noProof/>
            <w:rPrChange w:id="2416" w:author="凡 张" w:date="2019-05-26T07:05:00Z">
              <w:rPr>
                <w:noProof/>
              </w:rPr>
            </w:rPrChange>
          </w:rPr>
          <w:fldChar w:fldCharType="separate"/>
        </w:r>
        <w:r w:rsidR="00E2701A" w:rsidRPr="00D62216" w:rsidDel="008F2CC6">
          <w:rPr>
            <w:noProof/>
            <w:rPrChange w:id="2417" w:author="凡 张" w:date="2019-05-26T07:05:00Z">
              <w:rPr>
                <w:noProof/>
              </w:rPr>
            </w:rPrChange>
          </w:rPr>
          <w:delText>7</w:delText>
        </w:r>
        <w:r w:rsidR="002926C8" w:rsidRPr="00D62216" w:rsidDel="008F2CC6">
          <w:rPr>
            <w:noProof/>
            <w:rPrChange w:id="2418" w:author="凡 张" w:date="2019-05-26T07:05:00Z">
              <w:rPr>
                <w:noProof/>
              </w:rPr>
            </w:rPrChange>
          </w:rPr>
          <w:fldChar w:fldCharType="end"/>
        </w:r>
        <w:r w:rsidR="002270B7" w:rsidRPr="00D62216" w:rsidDel="008F2CC6">
          <w:rPr>
            <w:noProof/>
            <w:rPrChange w:id="2419" w:author="凡 张" w:date="2019-05-26T07:05:00Z">
              <w:rPr>
                <w:noProof/>
              </w:rPr>
            </w:rPrChange>
          </w:rPr>
          <w:delText>]</w:delText>
        </w:r>
        <w:r w:rsidR="001513C5" w:rsidRPr="00D62216" w:rsidDel="008F2CC6">
          <w:rPr>
            <w:rPrChange w:id="2420" w:author="凡 张" w:date="2019-05-26T07:05:00Z">
              <w:rPr/>
            </w:rPrChange>
          </w:rPr>
          <w:fldChar w:fldCharType="end"/>
        </w:r>
        <w:r w:rsidR="001513C5" w:rsidRPr="00D62216" w:rsidDel="008F2CC6">
          <w:rPr>
            <w:rPrChange w:id="2421" w:author="凡 张" w:date="2019-05-26T07:05:00Z">
              <w:rPr/>
            </w:rPrChange>
          </w:rPr>
          <w:delText>。</w:delText>
        </w:r>
      </w:del>
    </w:p>
    <w:p w:rsidR="00712B34" w:rsidRPr="00D62216" w:rsidRDefault="00E0665A" w:rsidP="00D5535B">
      <w:pPr>
        <w:pStyle w:val="aff8"/>
        <w:ind w:firstLine="480"/>
        <w:rPr>
          <w:rPrChange w:id="2422" w:author="凡 张" w:date="2019-05-26T07:05:00Z">
            <w:rPr/>
          </w:rPrChange>
        </w:rPr>
      </w:pPr>
      <w:r w:rsidRPr="00D62216">
        <w:rPr>
          <w:noProof/>
          <w:rPrChange w:id="2423" w:author="凡 张" w:date="2019-05-26T07:05:00Z">
            <w:rPr>
              <w:noProof/>
            </w:rPr>
          </w:rPrChange>
        </w:rPr>
        <mc:AlternateContent>
          <mc:Choice Requires="wpg">
            <w:drawing>
              <wp:anchor distT="0" distB="0" distL="114300" distR="114300" simplePos="0" relativeHeight="251753472" behindDoc="0" locked="0" layoutInCell="1" allowOverlap="1">
                <wp:simplePos x="0" y="0"/>
                <wp:positionH relativeFrom="column">
                  <wp:posOffset>1539240</wp:posOffset>
                </wp:positionH>
                <wp:positionV relativeFrom="paragraph">
                  <wp:posOffset>581025</wp:posOffset>
                </wp:positionV>
                <wp:extent cx="2322830" cy="3173730"/>
                <wp:effectExtent l="0" t="0" r="1270" b="7620"/>
                <wp:wrapTopAndBottom/>
                <wp:docPr id="34" name="组合 34"/>
                <wp:cNvGraphicFramePr/>
                <a:graphic xmlns:a="http://schemas.openxmlformats.org/drawingml/2006/main">
                  <a:graphicData uri="http://schemas.microsoft.com/office/word/2010/wordprocessingGroup">
                    <wpg:wgp>
                      <wpg:cNvGrpSpPr/>
                      <wpg:grpSpPr>
                        <a:xfrm>
                          <a:off x="0" y="0"/>
                          <a:ext cx="2322830" cy="3173730"/>
                          <a:chOff x="0" y="0"/>
                          <a:chExt cx="2322830" cy="3173730"/>
                        </a:xfrm>
                      </wpg:grpSpPr>
                      <pic:pic xmlns:pic="http://schemas.openxmlformats.org/drawingml/2006/picture">
                        <pic:nvPicPr>
                          <pic:cNvPr id="26" name="图片 3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2830" cy="2324100"/>
                          </a:xfrm>
                          <a:prstGeom prst="rect">
                            <a:avLst/>
                          </a:prstGeom>
                          <a:noFill/>
                          <a:ln>
                            <a:noFill/>
                          </a:ln>
                        </pic:spPr>
                      </pic:pic>
                      <wps:wsp>
                        <wps:cNvPr id="33" name="文本框 33"/>
                        <wps:cNvSpPr txBox="1"/>
                        <wps:spPr>
                          <a:xfrm>
                            <a:off x="0" y="2381250"/>
                            <a:ext cx="2322830" cy="792480"/>
                          </a:xfrm>
                          <a:prstGeom prst="rect">
                            <a:avLst/>
                          </a:prstGeom>
                          <a:solidFill>
                            <a:prstClr val="white"/>
                          </a:solidFill>
                          <a:ln>
                            <a:noFill/>
                          </a:ln>
                        </wps:spPr>
                        <wps:txbx>
                          <w:txbxContent>
                            <w:p w:rsidR="000D29F8" w:rsidRPr="00EB086B" w:rsidRDefault="000D29F8" w:rsidP="008F2CC6">
                              <w:pPr>
                                <w:pStyle w:val="af1"/>
                                <w:spacing w:before="156" w:after="156"/>
                                <w:rPr>
                                  <w:sz w:val="24"/>
                                  <w:szCs w:val="20"/>
                                </w:rPr>
                                <w:pPrChange w:id="2424" w:author="凡 张" w:date="2019-05-26T06:16:00Z">
                                  <w:pPr>
                                    <w:pStyle w:val="aff8"/>
                                    <w:ind w:firstLine="480"/>
                                  </w:pPr>
                                </w:pPrChange>
                              </w:pPr>
                              <w:bookmarkStart w:id="2425" w:name="_Toc9746619"/>
                              <w:ins w:id="2426" w:author="凡 张" w:date="2019-05-26T06:16:00Z">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ins>
                              <w:r>
                                <w:fldChar w:fldCharType="separate"/>
                              </w:r>
                              <w:ins w:id="2427" w:author="凡 张" w:date="2019-05-26T09:18:00Z">
                                <w:r>
                                  <w:rPr>
                                    <w:noProof/>
                                  </w:rPr>
                                  <w:t>1</w:t>
                                </w:r>
                              </w:ins>
                              <w:ins w:id="2428" w:author="凡 张" w:date="2019-05-26T06:16:00Z">
                                <w:r>
                                  <w:fldChar w:fldCharType="end"/>
                                </w:r>
                                <w:r>
                                  <w:t xml:space="preserve"> </w:t>
                                </w:r>
                                <w:r w:rsidRPr="00E0665A">
                                  <w:rPr>
                                    <w:rFonts w:hint="eastAsia"/>
                                    <w:rPrChange w:id="2429" w:author="凡 张" w:date="2019-05-26T06:16:00Z">
                                      <w:rPr>
                                        <w:rFonts w:hint="eastAsia"/>
                                      </w:rPr>
                                    </w:rPrChange>
                                  </w:rPr>
                                  <w:t>意大利学者利用莫尔三维测量技术部分数字化的古文物遗址蒙特城堡</w:t>
                                </w:r>
                              </w:ins>
                              <w:bookmarkEnd w:id="2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4" o:spid="_x0000_s1026" style="position:absolute;left:0;text-align:left;margin-left:121.2pt;margin-top:45.75pt;width:182.9pt;height:249.9pt;z-index:251753472" coordsize="23228,3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23228;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">
                  <v:imagedata r:id="rId12" o:title=""/>
                </v:shape>
                <v:shapetype id="_x0000_t202" coordsize="21600,21600" o:spt="202" path="m,l,21600r21600,l21600,xe">
                  <v:stroke joinstyle="miter"/>
                  <v:path gradientshapeok="t" o:connecttype="rect"/>
                </v:shapetype>
                <v:shape id="文本框 33" o:spid="_x0000_s1028" type="#_x0000_t202" style="position:absolute;top:23812;width:232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0D29F8" w:rsidRPr="00EB086B" w:rsidRDefault="000D29F8" w:rsidP="008F2CC6">
                        <w:pPr>
                          <w:pStyle w:val="af1"/>
                          <w:spacing w:before="156" w:after="156"/>
                          <w:rPr>
                            <w:sz w:val="24"/>
                            <w:szCs w:val="20"/>
                          </w:rPr>
                          <w:pPrChange w:id="2430" w:author="凡 张" w:date="2019-05-26T06:16:00Z">
                            <w:pPr>
                              <w:pStyle w:val="aff8"/>
                              <w:ind w:firstLine="480"/>
                            </w:pPr>
                          </w:pPrChange>
                        </w:pPr>
                        <w:bookmarkStart w:id="2431" w:name="_Toc9746619"/>
                        <w:ins w:id="2432" w:author="凡 张" w:date="2019-05-26T06:16:00Z">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ins>
                        <w:r>
                          <w:fldChar w:fldCharType="separate"/>
                        </w:r>
                        <w:ins w:id="2433" w:author="凡 张" w:date="2019-05-26T09:18:00Z">
                          <w:r>
                            <w:rPr>
                              <w:noProof/>
                            </w:rPr>
                            <w:t>1</w:t>
                          </w:r>
                        </w:ins>
                        <w:ins w:id="2434" w:author="凡 张" w:date="2019-05-26T06:16:00Z">
                          <w:r>
                            <w:fldChar w:fldCharType="end"/>
                          </w:r>
                          <w:r>
                            <w:t xml:space="preserve"> </w:t>
                          </w:r>
                          <w:r w:rsidRPr="00E0665A">
                            <w:rPr>
                              <w:rFonts w:hint="eastAsia"/>
                              <w:rPrChange w:id="2435" w:author="凡 张" w:date="2019-05-26T06:16:00Z">
                                <w:rPr>
                                  <w:rFonts w:hint="eastAsia"/>
                                </w:rPr>
                              </w:rPrChange>
                            </w:rPr>
                            <w:t>意大利学者利用莫尔三维测量技术部分数字化的古文物遗址蒙特城堡</w:t>
                          </w:r>
                        </w:ins>
                        <w:bookmarkEnd w:id="2431"/>
                      </w:p>
                    </w:txbxContent>
                  </v:textbox>
                </v:shape>
                <w10:wrap type="topAndBottom"/>
              </v:group>
            </w:pict>
          </mc:Fallback>
        </mc:AlternateContent>
      </w:r>
      <w:del w:id="2436" w:author="凡 张" w:date="2019-05-26T06:16:00Z">
        <w:r w:rsidR="00F81E25" w:rsidRPr="00D62216" w:rsidDel="008F2CC6">
          <w:rPr>
            <w:noProof/>
            <w:rPrChange w:id="2437" w:author="凡 张" w:date="2019-05-26T07:05:00Z">
              <w:rPr>
                <w:noProof/>
              </w:rPr>
            </w:rPrChange>
          </w:rPr>
          <mc:AlternateContent>
            <mc:Choice Requires="wps">
              <w:drawing>
                <wp:anchor distT="0" distB="0" distL="114300" distR="114300" simplePos="0" relativeHeight="251632640" behindDoc="0" locked="0" layoutInCell="1" allowOverlap="1" wp14:anchorId="11D3CEE0" wp14:editId="05B41BD4">
                  <wp:simplePos x="0" y="0"/>
                  <wp:positionH relativeFrom="column">
                    <wp:posOffset>153242</wp:posOffset>
                  </wp:positionH>
                  <wp:positionV relativeFrom="paragraph">
                    <wp:posOffset>2404730</wp:posOffset>
                  </wp:positionV>
                  <wp:extent cx="5267325" cy="396240"/>
                  <wp:effectExtent l="0" t="0" r="9525" b="3810"/>
                  <wp:wrapTopAndBottom/>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7325" cy="396240"/>
                          </a:xfrm>
                          <a:prstGeom prst="rect">
                            <a:avLst/>
                          </a:prstGeom>
                          <a:solidFill>
                            <a:prstClr val="white"/>
                          </a:solidFill>
                          <a:ln>
                            <a:noFill/>
                          </a:ln>
                          <a:effectLst/>
                        </wps:spPr>
                        <wps:txbx>
                          <w:txbxContent>
                            <w:p w:rsidR="000D29F8" w:rsidRPr="004008A0" w:rsidRDefault="000D29F8" w:rsidP="00712B34">
                              <w:pPr>
                                <w:pStyle w:val="af1"/>
                                <w:spacing w:before="156" w:after="156"/>
                                <w:rPr>
                                  <w:sz w:val="24"/>
                                  <w:szCs w:val="20"/>
                                </w:rPr>
                              </w:pPr>
                              <w:bookmarkStart w:id="2438" w:name="_Toc9746620"/>
                              <w:ins w:id="2439" w:author="凡 张" w:date="2019-05-26T06:27:00Z">
                                <w:r>
                                  <w:rPr>
                                    <w:rFonts w:hint="eastAsia"/>
                                  </w:rPr>
                                  <w:t>三维</w:t>
                                </w:r>
                              </w:ins>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2440" w:author="凡 张" w:date="2019-05-26T09:18:00Z">
                                <w:r>
                                  <w:rPr>
                                    <w:noProof/>
                                  </w:rPr>
                                  <w:t>2</w:t>
                                </w:r>
                              </w:ins>
                              <w:bookmarkEnd w:id="2438"/>
                              <w:del w:id="2441" w:author="凡 张" w:date="2019-05-26T06:16:00Z">
                                <w:r w:rsidDel="008F2CC6">
                                  <w:rPr>
                                    <w:noProof/>
                                  </w:rPr>
                                  <w:delText>1</w:delText>
                                </w:r>
                              </w:del>
                              <w:r>
                                <w:fldChar w:fldCharType="end"/>
                              </w:r>
                              <w:r>
                                <w:rPr>
                                  <w:rFonts w:hint="eastAsia"/>
                                </w:rPr>
                                <w:t xml:space="preserve"> </w:t>
                              </w:r>
                              <w:del w:id="2442" w:author="凡 张" w:date="2019-05-26T06:16:00Z">
                                <w:r w:rsidRPr="009B186C" w:rsidDel="008F2CC6">
                                  <w:rPr>
                                    <w:rFonts w:hint="eastAsia"/>
                                  </w:rPr>
                                  <w:delText>意大利学者利用莫尔三维测量技术部分数字化的古文物遗址蒙特城堡</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1D3CEE0" id="文本框 51" o:spid="_x0000_s1029" type="#_x0000_t202" style="position:absolute;left:0;text-align:left;margin-left:12.05pt;margin-top:189.35pt;width:414.75pt;height:31.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" stroked="f">
                  <v:textbox style="mso-fit-shape-to-text:t" inset="0,0,0,0">
                    <w:txbxContent>
                      <w:p w:rsidR="000D29F8" w:rsidRPr="004008A0" w:rsidRDefault="000D29F8" w:rsidP="00712B34">
                        <w:pPr>
                          <w:pStyle w:val="af1"/>
                          <w:spacing w:before="156" w:after="156"/>
                          <w:rPr>
                            <w:sz w:val="24"/>
                            <w:szCs w:val="20"/>
                          </w:rPr>
                        </w:pPr>
                        <w:bookmarkStart w:id="2443" w:name="_Toc9746620"/>
                        <w:ins w:id="2444" w:author="凡 张" w:date="2019-05-26T06:27:00Z">
                          <w:r>
                            <w:rPr>
                              <w:rFonts w:hint="eastAsia"/>
                            </w:rPr>
                            <w:t>三维</w:t>
                          </w:r>
                        </w:ins>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2445" w:author="凡 张" w:date="2019-05-26T09:18:00Z">
                          <w:r>
                            <w:rPr>
                              <w:noProof/>
                            </w:rPr>
                            <w:t>2</w:t>
                          </w:r>
                        </w:ins>
                        <w:bookmarkEnd w:id="2443"/>
                        <w:del w:id="2446" w:author="凡 张" w:date="2019-05-26T06:16:00Z">
                          <w:r w:rsidDel="008F2CC6">
                            <w:rPr>
                              <w:noProof/>
                            </w:rPr>
                            <w:delText>1</w:delText>
                          </w:r>
                        </w:del>
                        <w:r>
                          <w:fldChar w:fldCharType="end"/>
                        </w:r>
                        <w:r>
                          <w:rPr>
                            <w:rFonts w:hint="eastAsia"/>
                          </w:rPr>
                          <w:t xml:space="preserve"> </w:t>
                        </w:r>
                        <w:del w:id="2447" w:author="凡 张" w:date="2019-05-26T06:16:00Z">
                          <w:r w:rsidRPr="009B186C" w:rsidDel="008F2CC6">
                            <w:rPr>
                              <w:rFonts w:hint="eastAsia"/>
                            </w:rPr>
                            <w:delText>意大利学者利用莫尔三维测量技术部分数字化的古文物遗址蒙特城堡</w:delText>
                          </w:r>
                        </w:del>
                      </w:p>
                    </w:txbxContent>
                  </v:textbox>
                  <w10:wrap type="topAndBottom"/>
                </v:shape>
              </w:pict>
            </mc:Fallback>
          </mc:AlternateContent>
        </w:r>
      </w:del>
      <w:r w:rsidR="00712B34" w:rsidRPr="00D62216">
        <w:rPr>
          <w:rPrChange w:id="2448" w:author="凡 张" w:date="2019-05-26T07:05:00Z">
            <w:rPr/>
          </w:rPrChange>
        </w:rPr>
        <w:t>数字莫尔三维测量</w:t>
      </w:r>
      <w:del w:id="2449" w:author="凡 张" w:date="2019-05-26T06:15:00Z">
        <w:r w:rsidR="00735543" w:rsidRPr="00D62216" w:rsidDel="008F2CC6">
          <w:rPr>
            <w:rPrChange w:id="2450" w:author="凡 张" w:date="2019-05-26T07:05:00Z">
              <w:rPr/>
            </w:rPrChange>
          </w:rPr>
          <w:fldChar w:fldCharType="begin"/>
        </w:r>
        <w:r w:rsidR="002270B7" w:rsidRPr="00D62216" w:rsidDel="008F2CC6">
          <w:rPr>
            <w:rPrChange w:id="2451" w:author="凡 张" w:date="2019-05-26T07:05:00Z">
              <w:rPr/>
            </w:rPrChange>
          </w:rPr>
          <w:del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delInstrText>
        </w:r>
        <w:r w:rsidR="00735543" w:rsidRPr="00D62216" w:rsidDel="008F2CC6">
          <w:rPr>
            <w:rPrChange w:id="2452" w:author="凡 张" w:date="2019-05-26T07:05:00Z">
              <w:rPr/>
            </w:rPrChange>
          </w:rPr>
          <w:fldChar w:fldCharType="separate"/>
        </w:r>
        <w:r w:rsidR="002270B7" w:rsidRPr="00D62216" w:rsidDel="008F2CC6">
          <w:rPr>
            <w:noProof/>
            <w:rPrChange w:id="2453" w:author="凡 张" w:date="2019-05-26T07:05:00Z">
              <w:rPr>
                <w:noProof/>
              </w:rPr>
            </w:rPrChange>
          </w:rPr>
          <w:delText>[</w:delText>
        </w:r>
        <w:r w:rsidR="002926C8" w:rsidRPr="00D62216" w:rsidDel="008F2CC6">
          <w:rPr>
            <w:noProof/>
            <w:rPrChange w:id="2454" w:author="凡 张" w:date="2019-05-26T07:05:00Z">
              <w:rPr>
                <w:noProof/>
              </w:rPr>
            </w:rPrChange>
          </w:rPr>
          <w:fldChar w:fldCharType="begin"/>
        </w:r>
        <w:r w:rsidR="002926C8" w:rsidRPr="00D62216" w:rsidDel="008F2CC6">
          <w:rPr>
            <w:noProof/>
            <w:rPrChange w:id="2455" w:author="凡 张" w:date="2019-05-26T07:05:00Z">
              <w:rPr>
                <w:noProof/>
              </w:rPr>
            </w:rPrChange>
          </w:rPr>
          <w:delInstrText xml:space="preserve"> HYPERLINK \l "_ENREF_8" \o "Mohammadi, 2017 #133" </w:delInstrText>
        </w:r>
        <w:r w:rsidR="002926C8" w:rsidRPr="00D62216" w:rsidDel="008F2CC6">
          <w:rPr>
            <w:noProof/>
            <w:rPrChange w:id="2456" w:author="凡 张" w:date="2019-05-26T07:05:00Z">
              <w:rPr>
                <w:noProof/>
              </w:rPr>
            </w:rPrChange>
          </w:rPr>
          <w:fldChar w:fldCharType="separate"/>
        </w:r>
        <w:r w:rsidR="00E2701A" w:rsidRPr="00D62216" w:rsidDel="008F2CC6">
          <w:rPr>
            <w:noProof/>
            <w:rPrChange w:id="2457" w:author="凡 张" w:date="2019-05-26T07:05:00Z">
              <w:rPr>
                <w:noProof/>
              </w:rPr>
            </w:rPrChange>
          </w:rPr>
          <w:delText>8</w:delText>
        </w:r>
        <w:r w:rsidR="002926C8" w:rsidRPr="00D62216" w:rsidDel="008F2CC6">
          <w:rPr>
            <w:noProof/>
            <w:rPrChange w:id="2458" w:author="凡 张" w:date="2019-05-26T07:05:00Z">
              <w:rPr>
                <w:noProof/>
              </w:rPr>
            </w:rPrChange>
          </w:rPr>
          <w:fldChar w:fldCharType="end"/>
        </w:r>
        <w:r w:rsidR="002270B7" w:rsidRPr="00D62216" w:rsidDel="008F2CC6">
          <w:rPr>
            <w:noProof/>
            <w:rPrChange w:id="2459" w:author="凡 张" w:date="2019-05-26T07:05:00Z">
              <w:rPr>
                <w:noProof/>
              </w:rPr>
            </w:rPrChange>
          </w:rPr>
          <w:delText>]</w:delText>
        </w:r>
        <w:r w:rsidR="00735543" w:rsidRPr="00D62216" w:rsidDel="008F2CC6">
          <w:rPr>
            <w:rPrChange w:id="2460" w:author="凡 张" w:date="2019-05-26T07:05:00Z">
              <w:rPr/>
            </w:rPrChange>
          </w:rPr>
          <w:fldChar w:fldCharType="end"/>
        </w:r>
      </w:del>
      <w:r w:rsidR="00712B34" w:rsidRPr="00D62216">
        <w:rPr>
          <w:rPrChange w:id="2461" w:author="凡 张" w:date="2019-05-26T07:05:00Z">
            <w:rPr/>
          </w:rPrChange>
        </w:rPr>
        <w:t>，将传统莫尔</w:t>
      </w:r>
      <w:ins w:id="2462" w:author="凡 张" w:date="2019-05-26T06:17:00Z">
        <w:r w:rsidRPr="00D62216">
          <w:rPr>
            <w:rPrChange w:id="2463" w:author="凡 张" w:date="2019-05-26T07:05:00Z">
              <w:rPr>
                <w:rFonts w:hint="eastAsia"/>
              </w:rPr>
            </w:rPrChange>
          </w:rPr>
          <w:t>三维</w:t>
        </w:r>
      </w:ins>
      <w:r w:rsidR="00712B34" w:rsidRPr="00D62216">
        <w:rPr>
          <w:rPrChange w:id="2464" w:author="凡 张" w:date="2019-05-26T07:05:00Z">
            <w:rPr/>
          </w:rPrChange>
        </w:rPr>
        <w:t>测量中，产生莫尔图样的过程和由该莫尔图样得出所测表面三维模型的过程，转移到计算机后端处理</w:t>
      </w:r>
      <w:ins w:id="2465" w:author="凡 张" w:date="2019-05-26T06:15:00Z">
        <w:r w:rsidR="008F2CC6" w:rsidRPr="00D62216">
          <w:rPr>
            <w:rPrChange w:id="2466" w:author="凡 张" w:date="2019-05-26T07:05:00Z">
              <w:rPr/>
            </w:rPrChange>
          </w:rPr>
          <w:fldChar w:fldCharType="begin"/>
        </w:r>
        <w:r w:rsidR="008F2CC6" w:rsidRPr="00D62216">
          <w:rPr>
            <w:rPrChange w:id="2467" w:author="凡 张" w:date="2019-05-26T07:05:00Z">
              <w:rPr/>
            </w:rPrChange>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8F2CC6" w:rsidRPr="00D62216">
          <w:rPr>
            <w:rPrChange w:id="2468" w:author="凡 张" w:date="2019-05-26T07:05:00Z">
              <w:rPr/>
            </w:rPrChange>
          </w:rPr>
          <w:fldChar w:fldCharType="separate"/>
        </w:r>
        <w:r w:rsidR="008F2CC6" w:rsidRPr="00D62216">
          <w:rPr>
            <w:noProof/>
            <w:rPrChange w:id="2469" w:author="凡 张" w:date="2019-05-26T07:05:00Z">
              <w:rPr>
                <w:noProof/>
              </w:rPr>
            </w:rPrChange>
          </w:rPr>
          <w:t>[</w:t>
        </w:r>
        <w:r w:rsidR="008F2CC6" w:rsidRPr="00D62216">
          <w:rPr>
            <w:noProof/>
            <w:rPrChange w:id="2470" w:author="凡 张" w:date="2019-05-26T07:05:00Z">
              <w:rPr>
                <w:noProof/>
              </w:rPr>
            </w:rPrChange>
          </w:rPr>
          <w:fldChar w:fldCharType="begin"/>
        </w:r>
        <w:r w:rsidR="008F2CC6" w:rsidRPr="00D62216">
          <w:rPr>
            <w:noProof/>
            <w:rPrChange w:id="2471" w:author="凡 张" w:date="2019-05-26T07:05:00Z">
              <w:rPr>
                <w:noProof/>
              </w:rPr>
            </w:rPrChange>
          </w:rPr>
          <w:instrText xml:space="preserve"> HYPERLINK \l "_ENREF_8" \o "Mohammadi, 2017 #133" </w:instrText>
        </w:r>
        <w:r w:rsidR="008F2CC6" w:rsidRPr="00D62216">
          <w:rPr>
            <w:noProof/>
            <w:rPrChange w:id="2472" w:author="凡 张" w:date="2019-05-26T07:05:00Z">
              <w:rPr>
                <w:noProof/>
              </w:rPr>
            </w:rPrChange>
          </w:rPr>
          <w:fldChar w:fldCharType="separate"/>
        </w:r>
        <w:r w:rsidR="008F2CC6" w:rsidRPr="00D62216">
          <w:rPr>
            <w:noProof/>
            <w:rPrChange w:id="2473" w:author="凡 张" w:date="2019-05-26T07:05:00Z">
              <w:rPr>
                <w:noProof/>
              </w:rPr>
            </w:rPrChange>
          </w:rPr>
          <w:t>8</w:t>
        </w:r>
        <w:r w:rsidR="008F2CC6" w:rsidRPr="00D62216">
          <w:rPr>
            <w:noProof/>
            <w:rPrChange w:id="2474" w:author="凡 张" w:date="2019-05-26T07:05:00Z">
              <w:rPr>
                <w:noProof/>
              </w:rPr>
            </w:rPrChange>
          </w:rPr>
          <w:fldChar w:fldCharType="end"/>
        </w:r>
        <w:r w:rsidR="008F2CC6" w:rsidRPr="00D62216">
          <w:rPr>
            <w:noProof/>
            <w:rPrChange w:id="2475" w:author="凡 张" w:date="2019-05-26T07:05:00Z">
              <w:rPr>
                <w:noProof/>
              </w:rPr>
            </w:rPrChange>
          </w:rPr>
          <w:t>]</w:t>
        </w:r>
        <w:r w:rsidR="008F2CC6" w:rsidRPr="00D62216">
          <w:rPr>
            <w:rPrChange w:id="2476" w:author="凡 张" w:date="2019-05-26T07:05:00Z">
              <w:rPr/>
            </w:rPrChange>
          </w:rPr>
          <w:fldChar w:fldCharType="end"/>
        </w:r>
      </w:ins>
      <w:r w:rsidR="00712B34" w:rsidRPr="00D62216">
        <w:rPr>
          <w:rPrChange w:id="2477" w:author="凡 张" w:date="2019-05-26T07:05:00Z">
            <w:rPr/>
          </w:rPrChange>
        </w:rPr>
        <w:t>。在传统莫尔</w:t>
      </w:r>
      <w:ins w:id="2478" w:author="凡 张" w:date="2019-05-26T06:17:00Z">
        <w:r w:rsidRPr="00D62216">
          <w:rPr>
            <w:rPrChange w:id="2479" w:author="凡 张" w:date="2019-05-26T07:05:00Z">
              <w:rPr>
                <w:rFonts w:hint="eastAsia"/>
              </w:rPr>
            </w:rPrChange>
          </w:rPr>
          <w:t>三维</w:t>
        </w:r>
      </w:ins>
      <w:r w:rsidR="00712B34" w:rsidRPr="00D62216">
        <w:rPr>
          <w:rPrChange w:id="2480" w:author="凡 张" w:date="2019-05-26T07:05:00Z">
            <w:rPr/>
          </w:rPrChange>
        </w:rPr>
        <w:t>测量方法中</w:t>
      </w:r>
      <w:ins w:id="2481" w:author="凡 张" w:date="2019-05-26T06:17:00Z">
        <w:r w:rsidR="002C52F9" w:rsidRPr="00D62216">
          <w:rPr>
            <w:rPrChange w:id="2482" w:author="凡 张" w:date="2019-05-26T07:05:00Z">
              <w:rPr>
                <w:rFonts w:hint="eastAsia"/>
              </w:rPr>
            </w:rPrChange>
          </w:rPr>
          <w:t>，</w:t>
        </w:r>
      </w:ins>
      <w:del w:id="2483" w:author="凡 张" w:date="2019-05-26T06:17:00Z">
        <w:r w:rsidR="00712B34" w:rsidRPr="00D62216" w:rsidDel="002C52F9">
          <w:rPr>
            <w:rPrChange w:id="2484" w:author="凡 张" w:date="2019-05-26T07:05:00Z">
              <w:rPr/>
            </w:rPrChange>
          </w:rPr>
          <w:delText>，</w:delText>
        </w:r>
        <w:r w:rsidR="00712B34" w:rsidRPr="00D62216" w:rsidDel="002C52F9">
          <w:rPr>
            <w:rPrChange w:id="2485" w:author="凡 张" w:date="2019-05-26T07:05:00Z">
              <w:rPr/>
            </w:rPrChange>
          </w:rPr>
          <w:delText xml:space="preserve"> </w:delText>
        </w:r>
      </w:del>
      <w:r w:rsidR="00712B34" w:rsidRPr="00D62216">
        <w:rPr>
          <w:rPrChange w:id="2486" w:author="凡 张" w:date="2019-05-26T07:05:00Z">
            <w:rPr/>
          </w:rPrChange>
        </w:rPr>
        <w:t>需</w:t>
      </w:r>
      <w:ins w:id="2487" w:author="凡 张" w:date="2019-05-26T06:17:00Z">
        <w:r w:rsidR="002C52F9" w:rsidRPr="00D62216">
          <w:rPr>
            <w:rPrChange w:id="2488" w:author="凡 张" w:date="2019-05-26T07:05:00Z">
              <w:rPr>
                <w:rFonts w:hint="eastAsia"/>
              </w:rPr>
            </w:rPrChange>
          </w:rPr>
          <w:t>将</w:t>
        </w:r>
      </w:ins>
      <w:del w:id="2489" w:author="凡 张" w:date="2019-05-26T06:17:00Z">
        <w:r w:rsidR="00712B34" w:rsidRPr="00D62216" w:rsidDel="002C52F9">
          <w:rPr>
            <w:rPrChange w:id="2490" w:author="凡 张" w:date="2019-05-26T07:05:00Z">
              <w:rPr/>
            </w:rPrChange>
          </w:rPr>
          <w:delText>要</w:delText>
        </w:r>
      </w:del>
      <w:r w:rsidR="00712B34" w:rsidRPr="00D62216">
        <w:rPr>
          <w:rPrChange w:id="2491" w:author="凡 张" w:date="2019-05-26T07:05:00Z">
            <w:rPr/>
          </w:rPrChange>
        </w:rPr>
        <w:t>投影光栅和参考光栅</w:t>
      </w:r>
      <w:ins w:id="2492" w:author="凡 张" w:date="2019-05-26T06:18:00Z">
        <w:r w:rsidR="002C52F9" w:rsidRPr="00D62216">
          <w:rPr>
            <w:rPrChange w:id="2493" w:author="凡 张" w:date="2019-05-26T07:05:00Z">
              <w:rPr>
                <w:rFonts w:hint="eastAsia"/>
              </w:rPr>
            </w:rPrChange>
          </w:rPr>
          <w:t>叠加</w:t>
        </w:r>
      </w:ins>
      <w:del w:id="2494" w:author="凡 张" w:date="2019-05-26T06:18:00Z">
        <w:r w:rsidR="00712B34" w:rsidRPr="00D62216" w:rsidDel="002C52F9">
          <w:rPr>
            <w:rPrChange w:id="2495" w:author="凡 张" w:date="2019-05-26T07:05:00Z">
              <w:rPr/>
            </w:rPrChange>
          </w:rPr>
          <w:delText>重合</w:delText>
        </w:r>
      </w:del>
      <w:r w:rsidR="00712B34" w:rsidRPr="00D62216">
        <w:rPr>
          <w:rPrChange w:id="2496" w:author="凡 张" w:date="2019-05-26T07:05:00Z">
            <w:rPr/>
          </w:rPrChange>
        </w:rPr>
        <w:t>，在被测物体上形成与等高线对应的莫尔图样</w:t>
      </w:r>
      <w:r w:rsidR="00735543" w:rsidRPr="00D62216">
        <w:rPr>
          <w:rPrChange w:id="2497" w:author="凡 张" w:date="2019-05-26T07:05:00Z">
            <w:rPr/>
          </w:rPrChange>
        </w:rPr>
        <w:fldChar w:fldCharType="begin"/>
      </w:r>
      <w:r w:rsidR="002270B7" w:rsidRPr="00D62216">
        <w:rPr>
          <w:rPrChange w:id="2498" w:author="凡 张" w:date="2019-05-26T07:05:00Z">
            <w:rPr>
              <w:rFonts w:hint="eastAsia"/>
            </w:rPr>
          </w:rPrChange>
        </w:rPr>
        <w:instrText xml:space="preserve"> ADDIN EN.CITE &lt;EndNote&gt;&lt;Cite&gt;&lt;Author&gt;</w:instrText>
      </w:r>
      <w:r w:rsidR="002270B7" w:rsidRPr="00D62216">
        <w:rPr>
          <w:rPrChange w:id="2499" w:author="凡 张" w:date="2019-05-26T07:05:00Z">
            <w:rPr>
              <w:rFonts w:hint="eastAsia"/>
            </w:rPr>
          </w:rPrChange>
        </w:rPr>
        <w:instrText>丁一飞</w:instrText>
      </w:r>
      <w:r w:rsidR="002270B7" w:rsidRPr="00D62216">
        <w:rPr>
          <w:rPrChange w:id="2500" w:author="凡 张" w:date="2019-05-26T07:05:00Z">
            <w:rPr>
              <w:rFonts w:hint="eastAsia"/>
            </w:rPr>
          </w:rPrChange>
        </w:rPr>
        <w:instrText>&lt;/Author&gt;&lt;Year&gt;2016&lt;/Year&gt;&lt;RecNum&gt;96&lt;/RecNum&gt;&lt;DisplayText&gt;[2]&lt;/DisplayText&gt;&lt;record&gt;&lt;rec-number&gt;96&lt;/rec-number&gt;&lt;foreign-keys&gt;&lt;key app="EN" db-id="25ts25aeg5wpw5edwz8pv0fnx5faar95e29z" timestamp="1558188857"&gt;96&lt;/key&gt;&lt;/foreign-keys&gt;&lt;ref-type name="Thesis"&gt;32&lt;/ref-type&gt;&lt;contributors&gt;&lt;authors&gt;&lt;author&gt;</w:instrText>
      </w:r>
      <w:r w:rsidR="002270B7" w:rsidRPr="00D62216">
        <w:rPr>
          <w:rPrChange w:id="2501" w:author="凡 张" w:date="2019-05-26T07:05:00Z">
            <w:rPr>
              <w:rFonts w:hint="eastAsia"/>
            </w:rPr>
          </w:rPrChange>
        </w:rPr>
        <w:instrText>丁一飞</w:instrText>
      </w:r>
      <w:r w:rsidR="002270B7" w:rsidRPr="00D62216">
        <w:rPr>
          <w:rPrChange w:id="2502" w:author="凡 张" w:date="2019-05-26T07:05:00Z">
            <w:rPr>
              <w:rFonts w:hint="eastAsia"/>
            </w:rPr>
          </w:rPrChange>
        </w:rPr>
        <w:instrText>&lt;/author&gt;&lt;/authors&gt;&lt;tertiary-authors&gt;&lt;author&gt;</w:instrText>
      </w:r>
      <w:r w:rsidR="002270B7" w:rsidRPr="00D62216">
        <w:rPr>
          <w:rPrChange w:id="2503" w:author="凡 张" w:date="2019-05-26T07:05:00Z">
            <w:rPr>
              <w:rFonts w:hint="eastAsia"/>
            </w:rPr>
          </w:rPrChange>
        </w:rPr>
        <w:instrText>杨连祥</w:instrText>
      </w:r>
      <w:r w:rsidR="002270B7" w:rsidRPr="00D62216">
        <w:rPr>
          <w:rPrChange w:id="2504" w:author="凡 张" w:date="2019-05-26T07:05:00Z">
            <w:rPr>
              <w:rFonts w:hint="eastAsia"/>
            </w:rPr>
          </w:rPrChange>
        </w:rPr>
        <w:instrText>,&lt;/author&gt;&lt;/tertiary-authors&gt;&lt;/contributors&gt;&lt;titles&gt;&lt;title&gt;</w:instrText>
      </w:r>
      <w:r w:rsidR="002270B7" w:rsidRPr="00D62216">
        <w:rPr>
          <w:rPrChange w:id="2505" w:author="凡 张" w:date="2019-05-26T07:05:00Z">
            <w:rPr>
              <w:rFonts w:hint="eastAsia"/>
            </w:rPr>
          </w:rPrChange>
        </w:rPr>
        <w:instrText>数字光栅投影测量关键技术研究</w:instrText>
      </w:r>
      <w:r w:rsidR="002270B7" w:rsidRPr="00D62216">
        <w:rPr>
          <w:rPrChange w:id="2506" w:author="凡 张" w:date="2019-05-26T07:05:00Z">
            <w:rPr>
              <w:rFonts w:hint="eastAsia"/>
            </w:rPr>
          </w:rPrChange>
        </w:rPr>
        <w:instrText>&lt;/title&gt;&lt;/titles&gt;&lt;keywords&gt;&lt;keyword&gt;</w:instrText>
      </w:r>
      <w:r w:rsidR="002270B7" w:rsidRPr="00D62216">
        <w:rPr>
          <w:rPrChange w:id="2507" w:author="凡 张" w:date="2019-05-26T07:05:00Z">
            <w:rPr>
              <w:rFonts w:hint="eastAsia"/>
            </w:rPr>
          </w:rPrChange>
        </w:rPr>
        <w:instrText>数字光栅</w:instrText>
      </w:r>
      <w:r w:rsidR="002270B7" w:rsidRPr="00D62216">
        <w:rPr>
          <w:rPrChange w:id="2508" w:author="凡 张" w:date="2019-05-26T07:05:00Z">
            <w:rPr>
              <w:rFonts w:hint="eastAsia"/>
            </w:rPr>
          </w:rPrChange>
        </w:rPr>
        <w:instrText>&lt;/keyword&gt;&lt;keyword&gt;</w:instrText>
      </w:r>
      <w:r w:rsidR="002270B7" w:rsidRPr="00D62216">
        <w:rPr>
          <w:rPrChange w:id="2509" w:author="凡 张" w:date="2019-05-26T07:05:00Z">
            <w:rPr>
              <w:rFonts w:hint="eastAsia"/>
            </w:rPr>
          </w:rPrChange>
        </w:rPr>
        <w:instrText>非正弦性</w:instrText>
      </w:r>
      <w:r w:rsidR="002270B7" w:rsidRPr="00D62216">
        <w:rPr>
          <w:rPrChange w:id="2510" w:author="凡 张" w:date="2019-05-26T07:05:00Z">
            <w:rPr>
              <w:rFonts w:hint="eastAsia"/>
            </w:rPr>
          </w:rPrChange>
        </w:rPr>
        <w:instrText>&lt;/keyword&gt;&lt;keyword&gt;</w:instrText>
      </w:r>
      <w:r w:rsidR="002270B7" w:rsidRPr="00D62216">
        <w:rPr>
          <w:rPrChange w:id="2511" w:author="凡 张" w:date="2019-05-26T07:05:00Z">
            <w:rPr>
              <w:rFonts w:hint="eastAsia"/>
            </w:rPr>
          </w:rPrChange>
        </w:rPr>
        <w:instrText>相位展开</w:instrText>
      </w:r>
      <w:r w:rsidR="002270B7" w:rsidRPr="00D62216">
        <w:rPr>
          <w:rPrChange w:id="2512" w:author="凡 张" w:date="2019-05-26T07:05:00Z">
            <w:rPr>
              <w:rFonts w:hint="eastAsia"/>
            </w:rPr>
          </w:rPrChange>
        </w:rPr>
        <w:instrText>&lt;/keyword&gt;&lt;keyword&gt;</w:instrText>
      </w:r>
      <w:r w:rsidR="002270B7" w:rsidRPr="00D62216">
        <w:rPr>
          <w:rPrChange w:id="2513" w:author="凡 张" w:date="2019-05-26T07:05:00Z">
            <w:rPr>
              <w:rFonts w:hint="eastAsia"/>
            </w:rPr>
          </w:rPrChange>
        </w:rPr>
        <w:instrText>阶梯标定</w:instrText>
      </w:r>
      <w:r w:rsidR="002270B7" w:rsidRPr="00D62216">
        <w:rPr>
          <w:rPrChange w:id="2514" w:author="凡 张" w:date="2019-05-26T07:05:00Z">
            <w:rPr>
              <w:rFonts w:hint="eastAsia"/>
            </w:rPr>
          </w:rPrChange>
        </w:rPr>
        <w:instrText>&lt;/keyword&gt;&lt;keyword&gt;</w:instrText>
      </w:r>
      <w:r w:rsidR="002270B7" w:rsidRPr="00D62216">
        <w:rPr>
          <w:rPrChange w:id="2515" w:author="凡 张" w:date="2019-05-26T07:05:00Z">
            <w:rPr>
              <w:rFonts w:hint="eastAsia"/>
            </w:rPr>
          </w:rPrChange>
        </w:rPr>
        <w:instrText>解包裹</w:instrText>
      </w:r>
      <w:r w:rsidR="002270B7" w:rsidRPr="00D62216">
        <w:rPr>
          <w:rPrChange w:id="2516" w:author="凡 张" w:date="2019-05-26T07:05:00Z">
            <w:rPr>
              <w:rFonts w:hint="eastAsia"/>
            </w:rPr>
          </w:rPrChange>
        </w:rPr>
        <w:instrText>&lt;/keyword&gt;&lt;keyword&gt;</w:instrText>
      </w:r>
      <w:r w:rsidR="002270B7" w:rsidRPr="00D62216">
        <w:rPr>
          <w:rPrChange w:id="2517" w:author="凡 张" w:date="2019-05-26T07:05:00Z">
            <w:rPr>
              <w:rFonts w:hint="eastAsia"/>
            </w:rPr>
          </w:rPrChange>
        </w:rPr>
        <w:instrText>三维形貌</w:instrText>
      </w:r>
      <w:r w:rsidR="002270B7" w:rsidRPr="00D62216">
        <w:rPr>
          <w:rPrChange w:id="2518" w:author="凡 张" w:date="2019-05-26T07:05:00Z">
            <w:rPr>
              <w:rFonts w:hint="eastAsia"/>
            </w:rPr>
          </w:rPrChange>
        </w:rPr>
        <w:instrText>&lt;/keyword&gt;&lt;/keywords&gt;&lt;dates&gt;&lt;year&gt;2016&lt;/year&gt;&lt;/dates&gt;&lt;publisher&gt;</w:instrText>
      </w:r>
      <w:r w:rsidR="002270B7" w:rsidRPr="00D62216">
        <w:rPr>
          <w:rPrChange w:id="2519" w:author="凡 张" w:date="2019-05-26T07:05:00Z">
            <w:rPr>
              <w:rFonts w:hint="eastAsia"/>
            </w:rPr>
          </w:rPrChange>
        </w:rPr>
        <w:instrText>合肥工业大学</w:instrText>
      </w:r>
      <w:r w:rsidR="002270B7" w:rsidRPr="00D62216">
        <w:rPr>
          <w:rPrChange w:id="2520" w:author="凡 张" w:date="2019-05-26T07:05:00Z">
            <w:rPr>
              <w:rFonts w:hint="eastAsia"/>
            </w:rPr>
          </w:rPrChange>
        </w:rPr>
        <w:instrText>&lt;/publisher&gt;&lt;work-type&gt;</w:instrText>
      </w:r>
      <w:r w:rsidR="002270B7" w:rsidRPr="00D62216">
        <w:rPr>
          <w:rPrChange w:id="2521" w:author="凡 张" w:date="2019-05-26T07:05:00Z">
            <w:rPr>
              <w:rFonts w:hint="eastAsia"/>
            </w:rPr>
          </w:rPrChange>
        </w:rPr>
        <w:instrText>硕士</w:instrText>
      </w:r>
      <w:r w:rsidR="002270B7" w:rsidRPr="00D62216">
        <w:rPr>
          <w:rPrChange w:id="2522" w:author="凡 张" w:date="2019-05-26T07:05:00Z">
            <w:rPr>
              <w:rFonts w:hint="eastAsia"/>
            </w:rPr>
          </w:rPrChange>
        </w:rPr>
        <w:instrText>&lt;/work-type&gt;&lt;urls&gt;&lt;/urls&gt;&lt;remote-database-provider&gt;Cnk</w:instrText>
      </w:r>
      <w:r w:rsidR="002270B7" w:rsidRPr="00D62216">
        <w:rPr>
          <w:rPrChange w:id="2523" w:author="凡 张" w:date="2019-05-26T07:05:00Z">
            <w:rPr/>
          </w:rPrChange>
        </w:rPr>
        <w:instrText>i&lt;/remote-database-provider&gt;&lt;/record&gt;&lt;/Cite&gt;&lt;/EndNote&gt;</w:instrText>
      </w:r>
      <w:r w:rsidR="00735543" w:rsidRPr="00D62216">
        <w:rPr>
          <w:rPrChange w:id="2524" w:author="凡 张" w:date="2019-05-26T07:05:00Z">
            <w:rPr/>
          </w:rPrChange>
        </w:rPr>
        <w:fldChar w:fldCharType="separate"/>
      </w:r>
      <w:r w:rsidR="002270B7" w:rsidRPr="00D62216">
        <w:rPr>
          <w:noProof/>
          <w:rPrChange w:id="2525" w:author="凡 张" w:date="2019-05-26T07:05:00Z">
            <w:rPr>
              <w:noProof/>
            </w:rPr>
          </w:rPrChange>
        </w:rPr>
        <w:t>[</w:t>
      </w:r>
      <w:r w:rsidR="002926C8" w:rsidRPr="00D62216">
        <w:rPr>
          <w:noProof/>
          <w:rPrChange w:id="2526" w:author="凡 张" w:date="2019-05-26T07:05:00Z">
            <w:rPr>
              <w:noProof/>
            </w:rPr>
          </w:rPrChange>
        </w:rPr>
        <w:fldChar w:fldCharType="begin"/>
      </w:r>
      <w:r w:rsidR="002926C8" w:rsidRPr="00D62216">
        <w:rPr>
          <w:noProof/>
          <w:rPrChange w:id="2527" w:author="凡 张" w:date="2019-05-26T07:05:00Z">
            <w:rPr>
              <w:noProof/>
            </w:rPr>
          </w:rPrChange>
        </w:rPr>
        <w:instrText xml:space="preserve"> HYPERLINK \l "_ENREF_2" \o "</w:instrText>
      </w:r>
      <w:r w:rsidR="002926C8" w:rsidRPr="00D62216">
        <w:rPr>
          <w:noProof/>
          <w:rPrChange w:id="2528" w:author="凡 张" w:date="2019-05-26T07:05:00Z">
            <w:rPr>
              <w:noProof/>
            </w:rPr>
          </w:rPrChange>
        </w:rPr>
        <w:instrText>丁一飞</w:instrText>
      </w:r>
      <w:r w:rsidR="002926C8" w:rsidRPr="00D62216">
        <w:rPr>
          <w:noProof/>
          <w:rPrChange w:id="2529" w:author="凡 张" w:date="2019-05-26T07:05:00Z">
            <w:rPr>
              <w:noProof/>
            </w:rPr>
          </w:rPrChange>
        </w:rPr>
        <w:instrText xml:space="preserve">, 2016 #96" </w:instrText>
      </w:r>
      <w:r w:rsidR="002926C8" w:rsidRPr="00D62216">
        <w:rPr>
          <w:noProof/>
          <w:rPrChange w:id="2530" w:author="凡 张" w:date="2019-05-26T07:05:00Z">
            <w:rPr>
              <w:noProof/>
            </w:rPr>
          </w:rPrChange>
        </w:rPr>
        <w:fldChar w:fldCharType="separate"/>
      </w:r>
      <w:r w:rsidR="00E2701A" w:rsidRPr="00D62216">
        <w:rPr>
          <w:noProof/>
          <w:rPrChange w:id="2531" w:author="凡 张" w:date="2019-05-26T07:05:00Z">
            <w:rPr>
              <w:noProof/>
            </w:rPr>
          </w:rPrChange>
        </w:rPr>
        <w:t>2</w:t>
      </w:r>
      <w:r w:rsidR="002926C8" w:rsidRPr="00D62216">
        <w:rPr>
          <w:noProof/>
          <w:rPrChange w:id="2532" w:author="凡 张" w:date="2019-05-26T07:05:00Z">
            <w:rPr>
              <w:noProof/>
            </w:rPr>
          </w:rPrChange>
        </w:rPr>
        <w:fldChar w:fldCharType="end"/>
      </w:r>
      <w:r w:rsidR="002270B7" w:rsidRPr="00D62216">
        <w:rPr>
          <w:noProof/>
          <w:rPrChange w:id="2533" w:author="凡 张" w:date="2019-05-26T07:05:00Z">
            <w:rPr>
              <w:noProof/>
            </w:rPr>
          </w:rPrChange>
        </w:rPr>
        <w:t>]</w:t>
      </w:r>
      <w:r w:rsidR="00735543" w:rsidRPr="00D62216">
        <w:rPr>
          <w:rPrChange w:id="2534" w:author="凡 张" w:date="2019-05-26T07:05:00Z">
            <w:rPr/>
          </w:rPrChange>
        </w:rPr>
        <w:fldChar w:fldCharType="end"/>
      </w:r>
      <w:r w:rsidR="00712B34" w:rsidRPr="00D62216">
        <w:rPr>
          <w:rPrChange w:id="2535" w:author="凡 张" w:date="2019-05-26T07:05:00Z">
            <w:rPr/>
          </w:rPrChange>
        </w:rPr>
        <w:t>。而在数字莫尔测量方法中，投影光栅被投影仪的数字光处理芯片代替，</w:t>
      </w:r>
      <w:del w:id="2536" w:author="凡 张" w:date="2019-05-26T06:18:00Z">
        <w:r w:rsidR="00712B34" w:rsidRPr="00D62216" w:rsidDel="00DA730A">
          <w:rPr>
            <w:rPrChange w:id="2537" w:author="凡 张" w:date="2019-05-26T07:05:00Z">
              <w:rPr/>
            </w:rPrChange>
          </w:rPr>
          <w:delText>直接将</w:delText>
        </w:r>
      </w:del>
      <w:r w:rsidR="00712B34" w:rsidRPr="00D62216">
        <w:rPr>
          <w:rPrChange w:id="2538" w:author="凡 张" w:date="2019-05-26T07:05:00Z">
            <w:rPr/>
          </w:rPrChange>
        </w:rPr>
        <w:t>莫尔图样</w:t>
      </w:r>
      <w:ins w:id="2539" w:author="凡 张" w:date="2019-05-26T06:18:00Z">
        <w:r w:rsidR="00DA730A" w:rsidRPr="00D62216">
          <w:rPr>
            <w:rPrChange w:id="2540" w:author="凡 张" w:date="2019-05-26T07:05:00Z">
              <w:rPr>
                <w:rFonts w:hint="eastAsia"/>
              </w:rPr>
            </w:rPrChange>
          </w:rPr>
          <w:t>被直接</w:t>
        </w:r>
      </w:ins>
      <w:r w:rsidR="00712B34" w:rsidRPr="00D62216">
        <w:rPr>
          <w:rPrChange w:id="2541" w:author="凡 张" w:date="2019-05-26T07:05:00Z">
            <w:rPr/>
          </w:rPrChange>
        </w:rPr>
        <w:t>投影到被测物体上，然后</w:t>
      </w:r>
      <w:del w:id="2542" w:author="凡 张" w:date="2019-05-26T06:19:00Z">
        <w:r w:rsidR="00712B34" w:rsidRPr="00D62216" w:rsidDel="00DA730A">
          <w:rPr>
            <w:rPrChange w:id="2543" w:author="凡 张" w:date="2019-05-26T07:05:00Z">
              <w:rPr/>
            </w:rPrChange>
          </w:rPr>
          <w:delText>由</w:delText>
        </w:r>
      </w:del>
      <w:r w:rsidR="00712B34" w:rsidRPr="00D62216">
        <w:rPr>
          <w:rPrChange w:id="2544" w:author="凡 张" w:date="2019-05-26T07:05:00Z">
            <w:rPr/>
          </w:rPrChange>
        </w:rPr>
        <w:t>数码相机的</w:t>
      </w:r>
      <w:r w:rsidR="00712B34" w:rsidRPr="00D62216">
        <w:rPr>
          <w:rPrChange w:id="2545" w:author="凡 张" w:date="2019-05-26T07:05:00Z">
            <w:rPr/>
          </w:rPrChange>
        </w:rPr>
        <w:t>CCD</w:t>
      </w:r>
      <w:r w:rsidR="00712B34" w:rsidRPr="00D62216">
        <w:rPr>
          <w:rPrChange w:id="2546" w:author="凡 张" w:date="2019-05-26T07:05:00Z">
            <w:rPr/>
          </w:rPrChange>
        </w:rPr>
        <w:t>传感器捕捉图片，最后</w:t>
      </w:r>
      <w:del w:id="2547" w:author="凡 张" w:date="2019-05-26T06:19:00Z">
        <w:r w:rsidR="00712B34" w:rsidRPr="00D62216" w:rsidDel="00DA730A">
          <w:rPr>
            <w:rPrChange w:id="2548" w:author="凡 张" w:date="2019-05-26T07:05:00Z">
              <w:rPr/>
            </w:rPrChange>
          </w:rPr>
          <w:delText>利用</w:delText>
        </w:r>
      </w:del>
      <w:r w:rsidR="00712B34" w:rsidRPr="00D62216">
        <w:rPr>
          <w:rPrChange w:id="2549" w:author="凡 张" w:date="2019-05-26T07:05:00Z">
            <w:rPr/>
          </w:rPrChange>
        </w:rPr>
        <w:t>电脑程序</w:t>
      </w:r>
      <w:del w:id="2550" w:author="凡 张" w:date="2019-05-26T06:19:00Z">
        <w:r w:rsidR="00712B34" w:rsidRPr="00D62216" w:rsidDel="00DA730A">
          <w:rPr>
            <w:rPrChange w:id="2551" w:author="凡 张" w:date="2019-05-26T07:05:00Z">
              <w:rPr/>
            </w:rPrChange>
          </w:rPr>
          <w:delText>，</w:delText>
        </w:r>
      </w:del>
      <w:r w:rsidR="00712B34" w:rsidRPr="00D62216">
        <w:rPr>
          <w:rPrChange w:id="2552" w:author="凡 张" w:date="2019-05-26T07:05:00Z">
            <w:rPr/>
          </w:rPrChange>
        </w:rPr>
        <w:t>将和投影条纹同频率</w:t>
      </w:r>
      <w:del w:id="2553" w:author="凡 张" w:date="2019-05-26T06:19:00Z">
        <w:r w:rsidR="00712B34" w:rsidRPr="00D62216" w:rsidDel="00DA730A">
          <w:rPr>
            <w:rPrChange w:id="2554" w:author="凡 张" w:date="2019-05-26T07:05:00Z">
              <w:rPr/>
            </w:rPrChange>
          </w:rPr>
          <w:delText>但是不同初始相位的</w:delText>
        </w:r>
      </w:del>
      <w:del w:id="2555" w:author="凡 张" w:date="2019-05-26T06:42:00Z">
        <w:r w:rsidR="00712B34" w:rsidRPr="00D62216" w:rsidDel="00FC385E">
          <w:rPr>
            <w:rPrChange w:id="2556" w:author="凡 张" w:date="2019-05-26T07:05:00Z">
              <w:rPr/>
            </w:rPrChange>
          </w:rPr>
          <w:delText>条纹</w:delText>
        </w:r>
      </w:del>
      <w:ins w:id="2557" w:author="凡 张" w:date="2019-05-26T06:42:00Z">
        <w:r w:rsidR="00FC385E" w:rsidRPr="00D62216">
          <w:rPr>
            <w:rPrChange w:id="2558" w:author="凡 张" w:date="2019-05-26T07:05:00Z">
              <w:rPr>
                <w:rFonts w:hint="eastAsia"/>
              </w:rPr>
            </w:rPrChange>
          </w:rPr>
          <w:t>的</w:t>
        </w:r>
      </w:ins>
      <w:r w:rsidR="00712B34" w:rsidRPr="00D62216">
        <w:rPr>
          <w:rPrChange w:id="2559" w:author="凡 张" w:date="2019-05-26T07:05:00Z">
            <w:rPr/>
          </w:rPrChange>
        </w:rPr>
        <w:t>图样重合，形成莫尔条纹。使用后端处理算法，</w:t>
      </w:r>
      <w:ins w:id="2560" w:author="凡 张" w:date="2019-05-26T06:43:00Z">
        <w:r w:rsidR="00D9254E" w:rsidRPr="00D62216">
          <w:rPr>
            <w:rPrChange w:id="2561" w:author="凡 张" w:date="2019-05-26T07:05:00Z">
              <w:rPr>
                <w:rFonts w:hint="eastAsia"/>
              </w:rPr>
            </w:rPrChange>
          </w:rPr>
          <w:t>将</w:t>
        </w:r>
      </w:ins>
      <w:del w:id="2562" w:author="凡 张" w:date="2019-05-26T06:43:00Z">
        <w:r w:rsidR="00712B34" w:rsidRPr="00D62216" w:rsidDel="00D9254E">
          <w:rPr>
            <w:rPrChange w:id="2563" w:author="凡 张" w:date="2019-05-26T07:05:00Z">
              <w:rPr/>
            </w:rPrChange>
          </w:rPr>
          <w:delText>叠加</w:delText>
        </w:r>
      </w:del>
      <w:ins w:id="2564" w:author="凡 张" w:date="2019-05-26T06:21:00Z">
        <w:r w:rsidR="001F3501" w:rsidRPr="00D62216">
          <w:rPr>
            <w:rPrChange w:id="2565" w:author="凡 张" w:date="2019-05-26T07:05:00Z">
              <w:rPr>
                <w:rFonts w:hint="eastAsia"/>
              </w:rPr>
            </w:rPrChange>
          </w:rPr>
          <w:t>投影</w:t>
        </w:r>
        <w:r w:rsidR="0011480D" w:rsidRPr="00D62216">
          <w:rPr>
            <w:rPrChange w:id="2566" w:author="凡 张" w:date="2019-05-26T07:05:00Z">
              <w:rPr>
                <w:rFonts w:hint="eastAsia"/>
              </w:rPr>
            </w:rPrChange>
          </w:rPr>
          <w:t>条纹</w:t>
        </w:r>
      </w:ins>
      <w:r w:rsidR="00712B34" w:rsidRPr="00D62216">
        <w:rPr>
          <w:rPrChange w:id="2567" w:author="凡 张" w:date="2019-05-26T07:05:00Z">
            <w:rPr/>
          </w:rPrChange>
        </w:rPr>
        <w:t>同周期条纹图样和被物体高度信息扭曲的条纹图样</w:t>
      </w:r>
      <w:ins w:id="2568" w:author="凡 张" w:date="2019-05-26T06:43:00Z">
        <w:r w:rsidR="00D9254E" w:rsidRPr="00D62216">
          <w:rPr>
            <w:rPrChange w:id="2569" w:author="凡 张" w:date="2019-05-26T07:05:00Z">
              <w:rPr>
                <w:rFonts w:hint="eastAsia"/>
              </w:rPr>
            </w:rPrChange>
          </w:rPr>
          <w:t>叠加</w:t>
        </w:r>
      </w:ins>
      <w:del w:id="2570" w:author="凡 张" w:date="2019-05-26T06:43:00Z">
        <w:r w:rsidR="00712B34" w:rsidRPr="00D62216" w:rsidDel="00D9254E">
          <w:rPr>
            <w:rPrChange w:id="2571" w:author="凡 张" w:date="2019-05-26T07:05:00Z">
              <w:rPr/>
            </w:rPrChange>
          </w:rPr>
          <w:delText>，</w:delText>
        </w:r>
      </w:del>
      <w:r w:rsidR="00712B34" w:rsidRPr="00D62216">
        <w:rPr>
          <w:rPrChange w:id="2572" w:author="凡 张" w:date="2019-05-26T07:05:00Z">
            <w:rPr/>
          </w:rPrChange>
        </w:rPr>
        <w:t>产生莫尔条纹的过程，称为数字</w:t>
      </w:r>
      <w:ins w:id="2573" w:author="凡 张" w:date="2019-05-26T06:43:00Z">
        <w:r w:rsidR="005106D5" w:rsidRPr="00D62216">
          <w:rPr>
            <w:rPrChange w:id="2574" w:author="凡 张" w:date="2019-05-26T07:05:00Z">
              <w:rPr>
                <w:rFonts w:hint="eastAsia"/>
              </w:rPr>
            </w:rPrChange>
          </w:rPr>
          <w:t>莫尔条纹</w:t>
        </w:r>
      </w:ins>
      <w:ins w:id="2575" w:author="凡 张" w:date="2019-05-26T06:44:00Z">
        <w:r w:rsidR="005106D5" w:rsidRPr="00D62216">
          <w:rPr>
            <w:rPrChange w:id="2576" w:author="凡 张" w:date="2019-05-26T07:05:00Z">
              <w:rPr>
                <w:rFonts w:hint="eastAsia"/>
              </w:rPr>
            </w:rPrChange>
          </w:rPr>
          <w:t>生成</w:t>
        </w:r>
      </w:ins>
      <w:del w:id="2577" w:author="凡 张" w:date="2019-05-26T06:43:00Z">
        <w:r w:rsidR="00712B34" w:rsidRPr="00D62216" w:rsidDel="005106D5">
          <w:rPr>
            <w:rPrChange w:id="2578" w:author="凡 张" w:date="2019-05-26T07:05:00Z">
              <w:rPr/>
            </w:rPrChange>
          </w:rPr>
          <w:delText>相移</w:delText>
        </w:r>
      </w:del>
      <w:r w:rsidR="00735543" w:rsidRPr="00D62216">
        <w:rPr>
          <w:rPrChange w:id="2579" w:author="凡 张" w:date="2019-05-26T07:05:00Z">
            <w:rPr/>
          </w:rPrChange>
        </w:rPr>
        <w:fldChar w:fldCharType="begin"/>
      </w:r>
      <w:r w:rsidR="002270B7" w:rsidRPr="00D62216">
        <w:rPr>
          <w:rPrChange w:id="2580" w:author="凡 张" w:date="2019-05-26T07:05:00Z">
            <w:rPr/>
          </w:rPrChange>
        </w:rPr>
        <w:instrText xml:space="preserve"> ADDIN EN.CITE &lt;EndNote&gt;&lt;Cite&gt;&lt;Author&gt;Mohammadi&lt;/Author&gt;&lt;Year&gt;2010&lt;/Year&gt;&lt;RecNum&gt;129&lt;/RecNum&gt;&lt;DisplayText&gt;[9]&lt;/DisplayText&gt;&lt;record&gt;&lt;rec-number&gt;129&lt;/rec-number&gt;&lt;foreign-keys&gt;&lt;key app="EN" db-id="25ts25aeg5wpw5edwz8pv0fnx5faar95e29z" timestamp="1558275751"&gt;129&lt;/key&gt;&lt;/foreign-keys&gt;&lt;ref-type name="Conference Proceedings"&gt;10&lt;/ref-type&gt;&lt;contributors&gt;&lt;authors&gt;&lt;author&gt;Mohammadi, Fatemeh&lt;/author&gt;&lt;author&gt;Madanipour, Khosro&lt;/author&gt;&lt;author&gt;Rezaie, Amir Hossein&lt;/author&gt;&lt;/authors&gt;&lt;/contributors&gt;&lt;titles&gt;&lt;title&gt;Application of digital phase shift moiré to reconstruction of human face&lt;/title&gt;&lt;secondary-title&gt;2010 Fourth UKSim European Symposium on Computer Modeling and Simulation&lt;/secondary-title&gt;&lt;/titles&gt;&lt;pages&gt;306-309&lt;/pages&gt;&lt;dates&gt;&lt;year&gt;2010&lt;/year&gt;&lt;/dates&gt;&lt;publisher&gt;IEEE&lt;/publisher&gt;&lt;isbn&gt;1424493137&lt;/isbn&gt;&lt;urls&gt;&lt;/urls&gt;&lt;/record&gt;&lt;/Cite&gt;&lt;/EndNote&gt;</w:instrText>
      </w:r>
      <w:r w:rsidR="00735543" w:rsidRPr="00D62216">
        <w:rPr>
          <w:rPrChange w:id="2581" w:author="凡 张" w:date="2019-05-26T07:05:00Z">
            <w:rPr/>
          </w:rPrChange>
        </w:rPr>
        <w:fldChar w:fldCharType="separate"/>
      </w:r>
      <w:r w:rsidR="002270B7" w:rsidRPr="00D62216">
        <w:rPr>
          <w:noProof/>
          <w:rPrChange w:id="2582" w:author="凡 张" w:date="2019-05-26T07:05:00Z">
            <w:rPr>
              <w:noProof/>
            </w:rPr>
          </w:rPrChange>
        </w:rPr>
        <w:t>[</w:t>
      </w:r>
      <w:r w:rsidR="002926C8" w:rsidRPr="00D62216">
        <w:rPr>
          <w:noProof/>
          <w:rPrChange w:id="2583" w:author="凡 张" w:date="2019-05-26T07:05:00Z">
            <w:rPr>
              <w:noProof/>
            </w:rPr>
          </w:rPrChange>
        </w:rPr>
        <w:fldChar w:fldCharType="begin"/>
      </w:r>
      <w:r w:rsidR="002926C8" w:rsidRPr="00D62216">
        <w:rPr>
          <w:noProof/>
          <w:rPrChange w:id="2584" w:author="凡 张" w:date="2019-05-26T07:05:00Z">
            <w:rPr>
              <w:noProof/>
            </w:rPr>
          </w:rPrChange>
        </w:rPr>
        <w:instrText xml:space="preserve"> HYPERLINK \l "_ENREF_9" \o "Mohammadi, 2010 #129" </w:instrText>
      </w:r>
      <w:r w:rsidR="002926C8" w:rsidRPr="00D62216">
        <w:rPr>
          <w:noProof/>
          <w:rPrChange w:id="2585" w:author="凡 张" w:date="2019-05-26T07:05:00Z">
            <w:rPr>
              <w:noProof/>
            </w:rPr>
          </w:rPrChange>
        </w:rPr>
        <w:fldChar w:fldCharType="separate"/>
      </w:r>
      <w:r w:rsidR="00E2701A" w:rsidRPr="00D62216">
        <w:rPr>
          <w:noProof/>
          <w:rPrChange w:id="2586" w:author="凡 张" w:date="2019-05-26T07:05:00Z">
            <w:rPr>
              <w:noProof/>
            </w:rPr>
          </w:rPrChange>
        </w:rPr>
        <w:t>9</w:t>
      </w:r>
      <w:r w:rsidR="002926C8" w:rsidRPr="00D62216">
        <w:rPr>
          <w:noProof/>
          <w:rPrChange w:id="2587" w:author="凡 张" w:date="2019-05-26T07:05:00Z">
            <w:rPr>
              <w:noProof/>
            </w:rPr>
          </w:rPrChange>
        </w:rPr>
        <w:fldChar w:fldCharType="end"/>
      </w:r>
      <w:r w:rsidR="002270B7" w:rsidRPr="00D62216">
        <w:rPr>
          <w:noProof/>
          <w:rPrChange w:id="2588" w:author="凡 张" w:date="2019-05-26T07:05:00Z">
            <w:rPr>
              <w:noProof/>
            </w:rPr>
          </w:rPrChange>
        </w:rPr>
        <w:t>]</w:t>
      </w:r>
      <w:r w:rsidR="00735543" w:rsidRPr="00D62216">
        <w:rPr>
          <w:rPrChange w:id="2589" w:author="凡 张" w:date="2019-05-26T07:05:00Z">
            <w:rPr/>
          </w:rPrChange>
        </w:rPr>
        <w:fldChar w:fldCharType="end"/>
      </w:r>
      <w:r w:rsidR="00712B34" w:rsidRPr="00D62216">
        <w:rPr>
          <w:rPrChange w:id="2590" w:author="凡 张" w:date="2019-05-26T07:05:00Z">
            <w:rPr/>
          </w:rPrChange>
        </w:rPr>
        <w:t>。经过</w:t>
      </w:r>
      <w:ins w:id="2591" w:author="凡 张" w:date="2019-05-26T06:44:00Z">
        <w:r w:rsidR="005106D5" w:rsidRPr="00D62216">
          <w:rPr>
            <w:rPrChange w:id="2592" w:author="凡 张" w:date="2019-05-26T07:05:00Z">
              <w:rPr>
                <w:rFonts w:hint="eastAsia"/>
              </w:rPr>
            </w:rPrChange>
          </w:rPr>
          <w:t>该过程</w:t>
        </w:r>
      </w:ins>
      <w:del w:id="2593" w:author="凡 张" w:date="2019-05-26T06:44:00Z">
        <w:r w:rsidR="00712B34" w:rsidRPr="00D62216" w:rsidDel="005106D5">
          <w:rPr>
            <w:rPrChange w:id="2594" w:author="凡 张" w:date="2019-05-26T07:05:00Z">
              <w:rPr/>
            </w:rPrChange>
          </w:rPr>
          <w:delText>数字相移</w:delText>
        </w:r>
      </w:del>
      <w:r w:rsidR="00712B34" w:rsidRPr="00D62216">
        <w:rPr>
          <w:rPrChange w:id="2595" w:author="凡 张" w:date="2019-05-26T07:05:00Z">
            <w:rPr/>
          </w:rPrChange>
        </w:rPr>
        <w:t>得到的莫尔图样，不仅包含有所需的等高线，还含有调制物体高度信息的高频条纹。为了得到单一高度信息，为下一步</w:t>
      </w:r>
      <w:ins w:id="2596" w:author="凡 张" w:date="2019-05-26T06:45:00Z">
        <w:r w:rsidR="00FC73EC" w:rsidRPr="00D62216">
          <w:rPr>
            <w:rPrChange w:id="2597" w:author="凡 张" w:date="2019-05-26T07:05:00Z">
              <w:rPr>
                <w:rFonts w:hint="eastAsia"/>
              </w:rPr>
            </w:rPrChange>
          </w:rPr>
          <w:t>计算</w:t>
        </w:r>
      </w:ins>
      <w:ins w:id="2598" w:author="凡 张" w:date="2019-05-26T06:44:00Z">
        <w:r w:rsidR="005106D5" w:rsidRPr="00D62216">
          <w:rPr>
            <w:rPrChange w:id="2599" w:author="凡 张" w:date="2019-05-26T07:05:00Z">
              <w:rPr>
                <w:rFonts w:hint="eastAsia"/>
              </w:rPr>
            </w:rPrChange>
          </w:rPr>
          <w:t>相位图分布</w:t>
        </w:r>
      </w:ins>
      <w:ins w:id="2600" w:author="凡 张" w:date="2019-05-26T06:45:00Z">
        <w:r w:rsidR="00FC73EC" w:rsidRPr="00D62216">
          <w:rPr>
            <w:rPrChange w:id="2601" w:author="凡 张" w:date="2019-05-26T07:05:00Z">
              <w:rPr>
                <w:rFonts w:hint="eastAsia"/>
              </w:rPr>
            </w:rPrChange>
          </w:rPr>
          <w:t>做准备</w:t>
        </w:r>
      </w:ins>
      <w:del w:id="2602" w:author="凡 张" w:date="2019-05-26T06:44:00Z">
        <w:r w:rsidR="00712B34" w:rsidRPr="00D62216" w:rsidDel="005106D5">
          <w:rPr>
            <w:rPrChange w:id="2603" w:author="凡 张" w:date="2019-05-26T07:05:00Z">
              <w:rPr/>
            </w:rPrChange>
          </w:rPr>
          <w:delText>处理做准备</w:delText>
        </w:r>
      </w:del>
      <w:r w:rsidR="00712B34" w:rsidRPr="00D62216">
        <w:rPr>
          <w:rPrChange w:id="2604" w:author="凡 张" w:date="2019-05-26T07:05:00Z">
            <w:rPr/>
          </w:rPrChange>
        </w:rPr>
        <w:t>，</w:t>
      </w:r>
      <w:ins w:id="2605" w:author="凡 张" w:date="2019-05-26T06:45:00Z">
        <w:r w:rsidR="00FC73EC" w:rsidRPr="00D62216">
          <w:rPr>
            <w:rPrChange w:id="2606" w:author="凡 张" w:date="2019-05-26T07:05:00Z">
              <w:rPr>
                <w:rFonts w:hint="eastAsia"/>
              </w:rPr>
            </w:rPrChange>
          </w:rPr>
          <w:t>所得莫尔图样</w:t>
        </w:r>
      </w:ins>
      <w:del w:id="2607" w:author="凡 张" w:date="2019-05-26T06:45:00Z">
        <w:r w:rsidR="00712B34" w:rsidRPr="00D62216" w:rsidDel="00FC73EC">
          <w:rPr>
            <w:rPrChange w:id="2608" w:author="凡 张" w:date="2019-05-26T07:05:00Z">
              <w:rPr/>
            </w:rPrChange>
          </w:rPr>
          <w:delText>数字相移的图像</w:delText>
        </w:r>
      </w:del>
      <w:r w:rsidR="00712B34" w:rsidRPr="00D62216">
        <w:rPr>
          <w:rPrChange w:id="2609" w:author="凡 张" w:date="2019-05-26T07:05:00Z">
            <w:rPr/>
          </w:rPrChange>
        </w:rPr>
        <w:t>要进一步滤波。去除由</w:t>
      </w:r>
      <w:ins w:id="2610" w:author="凡 张" w:date="2019-05-26T06:45:00Z">
        <w:r w:rsidR="00FC73EC" w:rsidRPr="00D62216">
          <w:rPr>
            <w:rPrChange w:id="2611" w:author="凡 张" w:date="2019-05-26T07:05:00Z">
              <w:rPr>
                <w:rFonts w:hint="eastAsia"/>
              </w:rPr>
            </w:rPrChange>
          </w:rPr>
          <w:t>数字莫尔条纹生成</w:t>
        </w:r>
      </w:ins>
      <w:del w:id="2612" w:author="凡 张" w:date="2019-05-26T06:45:00Z">
        <w:r w:rsidR="00712B34" w:rsidRPr="00D62216" w:rsidDel="00FC73EC">
          <w:rPr>
            <w:rPrChange w:id="2613" w:author="凡 张" w:date="2019-05-26T07:05:00Z">
              <w:rPr/>
            </w:rPrChange>
          </w:rPr>
          <w:delText>数字相移</w:delText>
        </w:r>
      </w:del>
      <w:r w:rsidR="00712B34" w:rsidRPr="00D62216">
        <w:rPr>
          <w:rPrChange w:id="2614" w:author="凡 张" w:date="2019-05-26T07:05:00Z">
            <w:rPr/>
          </w:rPrChange>
        </w:rPr>
        <w:t>得到图像中的高频噪声的方法叫做条纹去除</w:t>
      </w:r>
      <w:r w:rsidR="00735543" w:rsidRPr="00D62216">
        <w:rPr>
          <w:rPrChange w:id="2615" w:author="凡 张" w:date="2019-05-26T07:05:00Z">
            <w:rPr/>
          </w:rPrChange>
        </w:rPr>
        <w:fldChar w:fldCharType="begin"/>
      </w:r>
      <w:r w:rsidR="002270B7" w:rsidRPr="00D62216">
        <w:rPr>
          <w:rPrChange w:id="2616" w:author="凡 张" w:date="2019-05-26T07:05:00Z">
            <w:rPr/>
          </w:rPrChange>
        </w:rPr>
        <w:instrText xml:space="preserve"> ADDIN EN.CITE &lt;EndNote&gt;&lt;Cite&gt;&lt;Author&gt;Mohammadi&lt;/Author&gt;&lt;Year&gt;2016&lt;/Year&gt;&lt;RecNum&gt;131&lt;/RecNum&gt;&lt;DisplayText&gt;[10]&lt;/DisplayText&gt;&lt;record&gt;&lt;rec-number&gt;131&lt;/rec-number&gt;&lt;foreign-keys&gt;&lt;key app="EN" db-id="25ts25aeg5wpw5edwz8pv0fnx5faar95e29z" timestamp="1558275754"&gt;131&lt;/key&gt;&lt;/foreign-keys&gt;&lt;ref-type name="Journal Article"&gt;17&lt;/ref-type&gt;&lt;contributors&gt;&lt;authors&gt;&lt;author&gt;Mohammadi, Fatemeh&lt;/author&gt;&lt;author&gt;Kofman, Jonathan&lt;/author&gt;&lt;/authors&gt;&lt;/contributors&gt;&lt;titles&gt;&lt;title&gt;Improved grid-noise removal in single-frame digital moiré 3D shape measurement&lt;/title&gt;&lt;secondary-title&gt;Optics and Lasers in Engineering&lt;/secondary-title&gt;&lt;/titles&gt;&lt;periodical&gt;&lt;full-title&gt;Optics and lasers in engineering&lt;/full-title&gt;&lt;/periodical&gt;&lt;pages&gt;143-155&lt;/pages&gt;&lt;volume&gt;86&lt;/volume&gt;&lt;dates&gt;&lt;year&gt;2016&lt;/year&gt;&lt;/dates&gt;&lt;isbn&gt;0143-8166&lt;/isbn&gt;&lt;urls&gt;&lt;/urls&gt;&lt;/record&gt;&lt;/Cite&gt;&lt;/EndNote&gt;</w:instrText>
      </w:r>
      <w:r w:rsidR="00735543" w:rsidRPr="00D62216">
        <w:rPr>
          <w:rPrChange w:id="2617" w:author="凡 张" w:date="2019-05-26T07:05:00Z">
            <w:rPr/>
          </w:rPrChange>
        </w:rPr>
        <w:fldChar w:fldCharType="separate"/>
      </w:r>
      <w:r w:rsidR="002270B7" w:rsidRPr="00D62216">
        <w:rPr>
          <w:noProof/>
          <w:rPrChange w:id="2618" w:author="凡 张" w:date="2019-05-26T07:05:00Z">
            <w:rPr>
              <w:noProof/>
            </w:rPr>
          </w:rPrChange>
        </w:rPr>
        <w:t>[</w:t>
      </w:r>
      <w:r w:rsidR="002926C8" w:rsidRPr="00D62216">
        <w:rPr>
          <w:noProof/>
          <w:rPrChange w:id="2619" w:author="凡 张" w:date="2019-05-26T07:05:00Z">
            <w:rPr>
              <w:noProof/>
            </w:rPr>
          </w:rPrChange>
        </w:rPr>
        <w:fldChar w:fldCharType="begin"/>
      </w:r>
      <w:r w:rsidR="002926C8" w:rsidRPr="00D62216">
        <w:rPr>
          <w:noProof/>
          <w:rPrChange w:id="2620" w:author="凡 张" w:date="2019-05-26T07:05:00Z">
            <w:rPr>
              <w:noProof/>
            </w:rPr>
          </w:rPrChange>
        </w:rPr>
        <w:instrText xml:space="preserve"> HYPERLINK \l "_ENREF_10" \o "Mohammadi, 2016 #131" </w:instrText>
      </w:r>
      <w:r w:rsidR="002926C8" w:rsidRPr="00D62216">
        <w:rPr>
          <w:noProof/>
          <w:rPrChange w:id="2621" w:author="凡 张" w:date="2019-05-26T07:05:00Z">
            <w:rPr>
              <w:noProof/>
            </w:rPr>
          </w:rPrChange>
        </w:rPr>
        <w:fldChar w:fldCharType="separate"/>
      </w:r>
      <w:r w:rsidR="00E2701A" w:rsidRPr="00D62216">
        <w:rPr>
          <w:noProof/>
          <w:rPrChange w:id="2622" w:author="凡 张" w:date="2019-05-26T07:05:00Z">
            <w:rPr>
              <w:noProof/>
            </w:rPr>
          </w:rPrChange>
        </w:rPr>
        <w:t>10</w:t>
      </w:r>
      <w:r w:rsidR="002926C8" w:rsidRPr="00D62216">
        <w:rPr>
          <w:noProof/>
          <w:rPrChange w:id="2623" w:author="凡 张" w:date="2019-05-26T07:05:00Z">
            <w:rPr>
              <w:noProof/>
            </w:rPr>
          </w:rPrChange>
        </w:rPr>
        <w:fldChar w:fldCharType="end"/>
      </w:r>
      <w:r w:rsidR="002270B7" w:rsidRPr="00D62216">
        <w:rPr>
          <w:noProof/>
          <w:rPrChange w:id="2624" w:author="凡 张" w:date="2019-05-26T07:05:00Z">
            <w:rPr>
              <w:noProof/>
            </w:rPr>
          </w:rPrChange>
        </w:rPr>
        <w:t>]</w:t>
      </w:r>
      <w:r w:rsidR="00735543" w:rsidRPr="00D62216">
        <w:rPr>
          <w:rPrChange w:id="2625" w:author="凡 张" w:date="2019-05-26T07:05:00Z">
            <w:rPr/>
          </w:rPrChange>
        </w:rPr>
        <w:fldChar w:fldCharType="end"/>
      </w:r>
      <w:r w:rsidR="00712B34" w:rsidRPr="00D62216">
        <w:rPr>
          <w:rPrChange w:id="2626" w:author="凡 张" w:date="2019-05-26T07:05:00Z">
            <w:rPr/>
          </w:rPrChange>
        </w:rPr>
        <w:t>。经过这两步计算得出的单张莫尔图样，需要结合其他莫尔图样，利用三角函数关系，得出和被测面高度对应的相位</w:t>
      </w:r>
      <w:ins w:id="2627" w:author="凡 张" w:date="2019-05-26T06:46:00Z">
        <w:r w:rsidR="00134892" w:rsidRPr="00D62216">
          <w:rPr>
            <w:rPrChange w:id="2628" w:author="凡 张" w:date="2019-05-26T07:05:00Z">
              <w:rPr>
                <w:rFonts w:hint="eastAsia"/>
              </w:rPr>
            </w:rPrChange>
          </w:rPr>
          <w:t>分布</w:t>
        </w:r>
      </w:ins>
      <w:r w:rsidR="00712B34" w:rsidRPr="00D62216">
        <w:rPr>
          <w:rPrChange w:id="2629" w:author="凡 张" w:date="2019-05-26T07:05:00Z">
            <w:rPr/>
          </w:rPrChange>
        </w:rPr>
        <w:t>。该过程成为相位提取。在相位提取过程中的多张莫尔图样，必须是投影条纹图样不同初始相位但同一条纹频率的条纹图样，经过</w:t>
      </w:r>
      <w:ins w:id="2630" w:author="凡 张" w:date="2019-05-26T06:46:00Z">
        <w:r w:rsidR="00134892" w:rsidRPr="00D62216">
          <w:rPr>
            <w:rPrChange w:id="2631" w:author="凡 张" w:date="2019-05-26T07:05:00Z">
              <w:rPr>
                <w:rFonts w:hint="eastAsia"/>
              </w:rPr>
            </w:rPrChange>
          </w:rPr>
          <w:t>数字莫尔条纹生成</w:t>
        </w:r>
      </w:ins>
      <w:del w:id="2632" w:author="凡 张" w:date="2019-05-26T06:46:00Z">
        <w:r w:rsidR="00712B34" w:rsidRPr="00D62216" w:rsidDel="00134892">
          <w:rPr>
            <w:rPrChange w:id="2633" w:author="凡 张" w:date="2019-05-26T07:05:00Z">
              <w:rPr/>
            </w:rPrChange>
          </w:rPr>
          <w:delText>数字相移</w:delText>
        </w:r>
      </w:del>
      <w:r w:rsidR="00712B34" w:rsidRPr="00D62216">
        <w:rPr>
          <w:rPrChange w:id="2634" w:author="凡 张" w:date="2019-05-26T07:05:00Z">
            <w:rPr/>
          </w:rPrChange>
        </w:rPr>
        <w:t>得到。但由相位提取得出相位图像，并非和被测面高度直接对应，因此被称为折叠相位。由于所用三角函数关系具有</w:t>
      </w:r>
      <w:r w:rsidR="00712B34" w:rsidRPr="00D62216">
        <w:rPr>
          <w:rPrChange w:id="2635" w:author="凡 张" w:date="2019-05-26T07:05:00Z">
            <w:rPr/>
          </w:rPrChange>
        </w:rPr>
        <w:t>2π</w:t>
      </w:r>
      <w:r w:rsidR="00712B34" w:rsidRPr="00D62216">
        <w:rPr>
          <w:rPrChange w:id="2636" w:author="凡 张" w:date="2019-05-26T07:05:00Z">
            <w:rPr/>
          </w:rPrChange>
        </w:rPr>
        <w:t>整数的不确定性，提取的相位需要使用不同条纹频率得到的折叠相位作为参考，最终得出连续变化的，对应物体高度的展开相位。使用不同调制频率的条纹得到的折叠相位</w:t>
      </w:r>
      <w:del w:id="2637" w:author="凡 张" w:date="2019-05-26T06:47:00Z">
        <w:r w:rsidR="00712B34" w:rsidRPr="00D62216" w:rsidDel="00A01F7E">
          <w:rPr>
            <w:rPrChange w:id="2638" w:author="凡 张" w:date="2019-05-26T07:05:00Z">
              <w:rPr/>
            </w:rPrChange>
          </w:rPr>
          <w:delText>作</w:delText>
        </w:r>
      </w:del>
      <w:r w:rsidR="00712B34" w:rsidRPr="00D62216">
        <w:rPr>
          <w:rPrChange w:id="2639" w:author="凡 张" w:date="2019-05-26T07:05:00Z">
            <w:rPr/>
          </w:rPrChange>
        </w:rPr>
        <w:t>为参考</w:t>
      </w:r>
      <w:ins w:id="2640" w:author="凡 张" w:date="2019-05-26T06:47:00Z">
        <w:r w:rsidR="00A01F7E" w:rsidRPr="00D62216">
          <w:rPr>
            <w:rPrChange w:id="2641" w:author="凡 张" w:date="2019-05-26T07:05:00Z">
              <w:rPr>
                <w:rFonts w:hint="eastAsia"/>
              </w:rPr>
            </w:rPrChange>
          </w:rPr>
          <w:t>相位</w:t>
        </w:r>
      </w:ins>
      <w:r w:rsidR="00712B34" w:rsidRPr="00D62216">
        <w:rPr>
          <w:rPrChange w:id="2642" w:author="凡 张" w:date="2019-05-26T07:05:00Z">
            <w:rPr/>
          </w:rPrChange>
        </w:rPr>
        <w:t>，补充折叠相位和高度对应关系</w:t>
      </w:r>
      <w:r w:rsidR="00712B34" w:rsidRPr="00D62216">
        <w:rPr>
          <w:rPrChange w:id="2643" w:author="凡 张" w:date="2019-05-26T07:05:00Z">
            <w:rPr/>
          </w:rPrChange>
        </w:rPr>
        <w:t>2π</w:t>
      </w:r>
      <w:r w:rsidR="00712B34" w:rsidRPr="00D62216">
        <w:rPr>
          <w:rPrChange w:id="2644" w:author="凡 张" w:date="2019-05-26T07:05:00Z">
            <w:rPr/>
          </w:rPrChange>
        </w:rPr>
        <w:t>整数差异的过程，</w:t>
      </w:r>
      <w:ins w:id="2645" w:author="凡 张" w:date="2019-05-26T06:48:00Z">
        <w:r w:rsidR="00A01F7E" w:rsidRPr="00D62216">
          <w:rPr>
            <w:rPrChange w:id="2646" w:author="凡 张" w:date="2019-05-26T07:05:00Z">
              <w:rPr>
                <w:rFonts w:hint="eastAsia"/>
              </w:rPr>
            </w:rPrChange>
          </w:rPr>
          <w:t>称</w:t>
        </w:r>
      </w:ins>
      <w:del w:id="2647" w:author="凡 张" w:date="2019-05-26T06:48:00Z">
        <w:r w:rsidR="00712B34" w:rsidRPr="00D62216" w:rsidDel="00A01F7E">
          <w:rPr>
            <w:rPrChange w:id="2648" w:author="凡 张" w:date="2019-05-26T07:05:00Z">
              <w:rPr/>
            </w:rPrChange>
          </w:rPr>
          <w:delText>成</w:delText>
        </w:r>
      </w:del>
      <w:r w:rsidR="00712B34" w:rsidRPr="00D62216">
        <w:rPr>
          <w:rPrChange w:id="2649" w:author="凡 张" w:date="2019-05-26T07:05:00Z">
            <w:rPr/>
          </w:rPrChange>
        </w:rPr>
        <w:t>为相位展开。至此，一个符合物体相对几何特征的相位</w:t>
      </w:r>
      <w:ins w:id="2650" w:author="凡 张" w:date="2019-05-26T06:48:00Z">
        <w:r w:rsidR="00AD09C2" w:rsidRPr="00D62216">
          <w:rPr>
            <w:rPrChange w:id="2651" w:author="凡 张" w:date="2019-05-26T07:05:00Z">
              <w:rPr>
                <w:rFonts w:hint="eastAsia"/>
              </w:rPr>
            </w:rPrChange>
          </w:rPr>
          <w:t>分布</w:t>
        </w:r>
      </w:ins>
      <w:r w:rsidR="00712B34" w:rsidRPr="00D62216">
        <w:rPr>
          <w:rPrChange w:id="2652" w:author="凡 张" w:date="2019-05-26T07:05:00Z">
            <w:rPr/>
          </w:rPrChange>
        </w:rPr>
        <w:t>已经得到。</w:t>
      </w:r>
      <w:del w:id="2653" w:author="凡 张" w:date="2019-05-26T06:48:00Z">
        <w:r w:rsidR="00712B34" w:rsidRPr="00D62216" w:rsidDel="00AD09C2">
          <w:rPr>
            <w:rPrChange w:id="2654" w:author="凡 张" w:date="2019-05-26T07:05:00Z">
              <w:rPr/>
            </w:rPrChange>
          </w:rPr>
          <w:delText>之后，</w:delText>
        </w:r>
      </w:del>
      <w:r w:rsidR="00712B34" w:rsidRPr="00D62216">
        <w:rPr>
          <w:rPrChange w:id="2655" w:author="凡 张" w:date="2019-05-26T07:05:00Z">
            <w:rPr/>
          </w:rPrChange>
        </w:rPr>
        <w:t>在实际测量中，为了得到</w:t>
      </w:r>
      <w:del w:id="2656" w:author="凡 张" w:date="2019-05-26T06:48:00Z">
        <w:r w:rsidR="00712B34" w:rsidRPr="00D62216" w:rsidDel="00AD09C2">
          <w:rPr>
            <w:rPrChange w:id="2657" w:author="凡 张" w:date="2019-05-26T07:05:00Z">
              <w:rPr/>
            </w:rPrChange>
          </w:rPr>
          <w:delText>一个</w:delText>
        </w:r>
      </w:del>
      <w:r w:rsidR="00712B34" w:rsidRPr="00D62216">
        <w:rPr>
          <w:rPrChange w:id="2658" w:author="凡 张" w:date="2019-05-26T07:05:00Z">
            <w:rPr/>
          </w:rPrChange>
        </w:rPr>
        <w:t>准确符合被测物体相对几何特征的三维模型，数字莫尔三维测量法要求，在测量前</w:t>
      </w:r>
      <w:del w:id="2659" w:author="凡 张" w:date="2019-05-26T06:49:00Z">
        <w:r w:rsidR="00712B34" w:rsidRPr="00D62216" w:rsidDel="00AD09C2">
          <w:rPr>
            <w:rPrChange w:id="2660" w:author="凡 张" w:date="2019-05-26T07:05:00Z">
              <w:rPr/>
            </w:rPrChange>
          </w:rPr>
          <w:delText>，</w:delText>
        </w:r>
      </w:del>
      <w:r w:rsidR="00712B34" w:rsidRPr="00D62216">
        <w:rPr>
          <w:rPrChange w:id="2661" w:author="凡 张" w:date="2019-05-26T07:05:00Z">
            <w:rPr/>
          </w:rPrChange>
        </w:rPr>
        <w:t>通过系统校准得出莫尔波长和测量高度的关系。最后利用该关系，物体的绝对三维模型可以通过展开相位分布计算得到。使用平板，在不同高度位置，测量莫尔波长，最终得出莫尔波长和高度对</w:t>
      </w:r>
      <w:bookmarkStart w:id="2662" w:name="_Toc9065202"/>
      <w:bookmarkStart w:id="2663" w:name="_Toc9421018"/>
      <w:r w:rsidR="005D13E8" w:rsidRPr="00D62216">
        <w:rPr>
          <w:noProof/>
          <w:rPrChange w:id="2664" w:author="凡 张" w:date="2019-05-26T07:05:00Z">
            <w:rPr>
              <w:noProof/>
            </w:rPr>
          </w:rPrChange>
        </w:rPr>
        <mc:AlternateContent>
          <mc:Choice Requires="wpg">
            <w:drawing>
              <wp:anchor distT="0" distB="0" distL="114300" distR="114300" simplePos="0" relativeHeight="251623424" behindDoc="0" locked="0" layoutInCell="1" allowOverlap="1" wp14:anchorId="699C4D2F" wp14:editId="2C49F49E">
                <wp:simplePos x="0" y="0"/>
                <wp:positionH relativeFrom="margin">
                  <wp:posOffset>1056005</wp:posOffset>
                </wp:positionH>
                <wp:positionV relativeFrom="margin">
                  <wp:posOffset>3281680</wp:posOffset>
                </wp:positionV>
                <wp:extent cx="3826510" cy="3846195"/>
                <wp:effectExtent l="0" t="0" r="2540" b="1905"/>
                <wp:wrapTopAndBottom/>
                <wp:docPr id="4" name="组合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6510" cy="3846195"/>
                          <a:chOff x="0" y="0"/>
                          <a:chExt cx="2476500" cy="2527247"/>
                        </a:xfrm>
                      </wpg:grpSpPr>
                      <pic:pic xmlns:pic="http://schemas.openxmlformats.org/drawingml/2006/picture">
                        <pic:nvPicPr>
                          <pic:cNvPr id="5" name="图片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0" cy="208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文本框 4"/>
                        <wps:cNvSpPr txBox="1">
                          <a:spLocks noChangeArrowheads="1"/>
                        </wps:cNvSpPr>
                        <wps:spPr bwMode="auto">
                          <a:xfrm>
                            <a:off x="0" y="2140585"/>
                            <a:ext cx="2476500" cy="3866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9F8" w:rsidRPr="00F416FB" w:rsidRDefault="000D29F8" w:rsidP="002B523E">
                              <w:pPr>
                                <w:pStyle w:val="af1"/>
                                <w:spacing w:before="156" w:after="156"/>
                              </w:pPr>
                              <w:bookmarkStart w:id="2665" w:name="_Toc9746621"/>
                              <w:r w:rsidRPr="00F416FB">
                                <w:t>图</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ins w:id="2666" w:author="凡 张" w:date="2019-05-26T09:18:00Z">
                                <w:r>
                                  <w:rPr>
                                    <w:noProof/>
                                  </w:rPr>
                                  <w:t>3</w:t>
                                </w:r>
                              </w:ins>
                              <w:del w:id="2667" w:author="凡 张" w:date="2019-05-26T06:16:00Z">
                                <w:r w:rsidDel="008F2CC6">
                                  <w:rPr>
                                    <w:noProof/>
                                  </w:rPr>
                                  <w:delText>2</w:delText>
                                </w:r>
                              </w:del>
                              <w:r w:rsidRPr="00F416FB">
                                <w:fldChar w:fldCharType="end"/>
                              </w:r>
                              <w:r>
                                <w:rPr>
                                  <w:rFonts w:hint="eastAsia"/>
                                </w:rPr>
                                <w:t xml:space="preserve"> </w:t>
                              </w:r>
                              <w:r w:rsidRPr="00F416FB">
                                <w:rPr>
                                  <w:rFonts w:hint="eastAsia"/>
                                </w:rPr>
                                <w:t>数字莫尔三维测量流程图</w:t>
                              </w:r>
                              <w:bookmarkEnd w:id="2665"/>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99C4D2F" id="组合 139" o:spid="_x0000_s1030" style="position:absolute;left:0;text-align:left;margin-left:83.15pt;margin-top:258.4pt;width:301.3pt;height:302.85pt;z-index:251623424;mso-position-horizontal-relative:margin;mso-position-vertical-relative:margin;mso-width-relative:margin;mso-height-relative:margin" coordsize="24765,25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">
                <v:shape id="图片 5" o:spid="_x0000_s1031" type="#_x0000_t75" style="position:absolute;width:24765;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">
                  <v:imagedata r:id="rId14" o:title=""/>
                  <v:path arrowok="t"/>
                </v:shape>
                <v:shape id="文本框 4" o:spid="_x0000_s1032" type="#_x0000_t202" style="position:absolute;top:21405;width:2476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0D29F8" w:rsidRPr="00F416FB" w:rsidRDefault="000D29F8" w:rsidP="002B523E">
                        <w:pPr>
                          <w:pStyle w:val="af1"/>
                          <w:spacing w:before="156" w:after="156"/>
                        </w:pPr>
                        <w:bookmarkStart w:id="2668" w:name="_Toc9746621"/>
                        <w:r w:rsidRPr="00F416FB">
                          <w:t>图</w:t>
                        </w:r>
                        <w:r w:rsidRPr="00F416FB">
                          <w:fldChar w:fldCharType="begin"/>
                        </w:r>
                        <w:r w:rsidRPr="00F416FB">
                          <w:instrText xml:space="preserve"> SEQ </w:instrText>
                        </w:r>
                        <w:r w:rsidRPr="00F416FB">
                          <w:instrText>图</w:instrText>
                        </w:r>
                        <w:r w:rsidRPr="00F416FB">
                          <w:instrText xml:space="preserve"> \* ARABIC </w:instrText>
                        </w:r>
                        <w:r w:rsidRPr="00F416FB">
                          <w:fldChar w:fldCharType="separate"/>
                        </w:r>
                        <w:ins w:id="2669" w:author="凡 张" w:date="2019-05-26T09:18:00Z">
                          <w:r>
                            <w:rPr>
                              <w:noProof/>
                            </w:rPr>
                            <w:t>3</w:t>
                          </w:r>
                        </w:ins>
                        <w:del w:id="2670" w:author="凡 张" w:date="2019-05-26T06:16:00Z">
                          <w:r w:rsidDel="008F2CC6">
                            <w:rPr>
                              <w:noProof/>
                            </w:rPr>
                            <w:delText>2</w:delText>
                          </w:r>
                        </w:del>
                        <w:r w:rsidRPr="00F416FB">
                          <w:fldChar w:fldCharType="end"/>
                        </w:r>
                        <w:r>
                          <w:rPr>
                            <w:rFonts w:hint="eastAsia"/>
                          </w:rPr>
                          <w:t xml:space="preserve"> </w:t>
                        </w:r>
                        <w:r w:rsidRPr="00F416FB">
                          <w:rPr>
                            <w:rFonts w:hint="eastAsia"/>
                          </w:rPr>
                          <w:t>数字莫尔三维测量流程图</w:t>
                        </w:r>
                        <w:bookmarkEnd w:id="2668"/>
                      </w:p>
                    </w:txbxContent>
                  </v:textbox>
                </v:shape>
                <w10:wrap type="topAndBottom" anchorx="margin" anchory="margin"/>
              </v:group>
            </w:pict>
          </mc:Fallback>
        </mc:AlternateContent>
      </w:r>
      <w:bookmarkEnd w:id="2662"/>
      <w:bookmarkEnd w:id="2663"/>
      <w:r w:rsidR="00712B34" w:rsidRPr="00D62216">
        <w:rPr>
          <w:rPrChange w:id="2671" w:author="凡 张" w:date="2019-05-26T07:05:00Z">
            <w:rPr/>
          </w:rPrChange>
        </w:rPr>
        <w:t>应关系的过程称为为系统校准。利用相</w:t>
      </w:r>
      <w:ins w:id="2672" w:author="凡 张" w:date="2019-05-26T06:49:00Z">
        <w:r w:rsidR="003374E9" w:rsidRPr="00D62216">
          <w:rPr>
            <w:rPrChange w:id="2673" w:author="凡 张" w:date="2019-05-26T07:05:00Z">
              <w:rPr>
                <w:rFonts w:hint="eastAsia"/>
              </w:rPr>
            </w:rPrChange>
          </w:rPr>
          <w:t>-</w:t>
        </w:r>
      </w:ins>
      <w:r w:rsidR="00712B34" w:rsidRPr="00D62216">
        <w:rPr>
          <w:rPrChange w:id="2674" w:author="凡 张" w:date="2019-05-26T07:05:00Z">
            <w:rPr/>
          </w:rPrChange>
        </w:rPr>
        <w:t>高关系得出被测物体绝对三维模型的过程称为高度转换。</w:t>
      </w:r>
    </w:p>
    <w:p w:rsidR="007D436C" w:rsidRPr="00D62216" w:rsidRDefault="0026177B" w:rsidP="00F81E25">
      <w:pPr>
        <w:pStyle w:val="2"/>
        <w:spacing w:before="156" w:after="156"/>
        <w:rPr>
          <w:rPrChange w:id="2675" w:author="凡 张" w:date="2019-05-26T07:05:00Z">
            <w:rPr/>
          </w:rPrChange>
        </w:rPr>
      </w:pPr>
      <w:bookmarkStart w:id="2676" w:name="_Toc9746647"/>
      <w:r w:rsidRPr="00D62216">
        <w:rPr>
          <w:rPrChange w:id="2677" w:author="凡 张" w:date="2019-05-26T07:05:00Z">
            <w:rPr>
              <w:rFonts w:hint="eastAsia"/>
            </w:rPr>
          </w:rPrChange>
        </w:rPr>
        <w:t>本文主要内容</w:t>
      </w:r>
      <w:bookmarkEnd w:id="2676"/>
    </w:p>
    <w:p w:rsidR="001D4410" w:rsidRPr="00D62216" w:rsidRDefault="001D4410">
      <w:pPr>
        <w:pStyle w:val="aff8"/>
        <w:ind w:firstLineChars="0" w:firstLine="0"/>
        <w:rPr>
          <w:rPrChange w:id="2678" w:author="凡 张" w:date="2019-05-26T07:05:00Z">
            <w:rPr/>
          </w:rPrChange>
        </w:rPr>
      </w:pPr>
      <w:r w:rsidRPr="00D62216">
        <w:rPr>
          <w:rPrChange w:id="2679" w:author="凡 张" w:date="2019-05-26T07:05:00Z">
            <w:rPr>
              <w:rFonts w:hint="eastAsia"/>
            </w:rPr>
          </w:rPrChange>
        </w:rPr>
        <w:t>基于滑铁卢大学学者的工作</w:t>
      </w:r>
      <w:r w:rsidRPr="00D62216">
        <w:rPr>
          <w:rPrChange w:id="2680" w:author="凡 张" w:date="2019-05-26T07:05:00Z">
            <w:rPr/>
          </w:rPrChange>
        </w:rPr>
        <w:fldChar w:fldCharType="begin"/>
      </w:r>
      <w:r w:rsidR="002270B7" w:rsidRPr="00D62216">
        <w:rPr>
          <w:rPrChange w:id="2681" w:author="凡 张" w:date="2019-05-26T07:05:00Z">
            <w:rPr/>
          </w:rPrChange>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Pr="00D62216">
        <w:rPr>
          <w:rPrChange w:id="2682" w:author="凡 张" w:date="2019-05-26T07:05:00Z">
            <w:rPr/>
          </w:rPrChange>
        </w:rPr>
        <w:fldChar w:fldCharType="separate"/>
      </w:r>
      <w:r w:rsidR="002270B7" w:rsidRPr="00D62216">
        <w:rPr>
          <w:noProof/>
          <w:rPrChange w:id="2683" w:author="凡 张" w:date="2019-05-26T07:05:00Z">
            <w:rPr>
              <w:noProof/>
            </w:rPr>
          </w:rPrChange>
        </w:rPr>
        <w:t>[</w:t>
      </w:r>
      <w:r w:rsidR="002926C8" w:rsidRPr="00D62216">
        <w:rPr>
          <w:noProof/>
          <w:rPrChange w:id="2684" w:author="凡 张" w:date="2019-05-26T07:05:00Z">
            <w:rPr>
              <w:noProof/>
            </w:rPr>
          </w:rPrChange>
        </w:rPr>
        <w:fldChar w:fldCharType="begin"/>
      </w:r>
      <w:r w:rsidR="002926C8" w:rsidRPr="00D62216">
        <w:rPr>
          <w:noProof/>
          <w:rPrChange w:id="2685" w:author="凡 张" w:date="2019-05-26T07:05:00Z">
            <w:rPr>
              <w:noProof/>
            </w:rPr>
          </w:rPrChange>
        </w:rPr>
        <w:instrText xml:space="preserve"> HYPERLINK \l "_ENREF_8" \o "Mohammadi, 2017 #133" </w:instrText>
      </w:r>
      <w:r w:rsidR="002926C8" w:rsidRPr="00D62216">
        <w:rPr>
          <w:noProof/>
          <w:rPrChange w:id="2686" w:author="凡 张" w:date="2019-05-26T07:05:00Z">
            <w:rPr>
              <w:noProof/>
            </w:rPr>
          </w:rPrChange>
        </w:rPr>
        <w:fldChar w:fldCharType="separate"/>
      </w:r>
      <w:r w:rsidR="00E2701A" w:rsidRPr="00D62216">
        <w:rPr>
          <w:noProof/>
          <w:rPrChange w:id="2687" w:author="凡 张" w:date="2019-05-26T07:05:00Z">
            <w:rPr>
              <w:noProof/>
            </w:rPr>
          </w:rPrChange>
        </w:rPr>
        <w:t>8</w:t>
      </w:r>
      <w:r w:rsidR="002926C8" w:rsidRPr="00D62216">
        <w:rPr>
          <w:noProof/>
          <w:rPrChange w:id="2688" w:author="凡 张" w:date="2019-05-26T07:05:00Z">
            <w:rPr>
              <w:noProof/>
            </w:rPr>
          </w:rPrChange>
        </w:rPr>
        <w:fldChar w:fldCharType="end"/>
      </w:r>
      <w:r w:rsidR="002270B7" w:rsidRPr="00D62216">
        <w:rPr>
          <w:noProof/>
          <w:rPrChange w:id="2689" w:author="凡 张" w:date="2019-05-26T07:05:00Z">
            <w:rPr>
              <w:noProof/>
            </w:rPr>
          </w:rPrChange>
        </w:rPr>
        <w:t>]</w:t>
      </w:r>
      <w:r w:rsidRPr="00D62216">
        <w:rPr>
          <w:rPrChange w:id="2690" w:author="凡 张" w:date="2019-05-26T07:05:00Z">
            <w:rPr/>
          </w:rPrChange>
        </w:rPr>
        <w:fldChar w:fldCharType="end"/>
      </w:r>
      <w:r w:rsidR="00480AEB" w:rsidRPr="00D62216">
        <w:rPr>
          <w:rPrChange w:id="2691" w:author="凡 张" w:date="2019-05-26T07:05:00Z">
            <w:rPr/>
          </w:rPrChange>
        </w:rPr>
        <w:t>，本论文分析了数字莫尔三维测量过程中，近似处理，数字</w:t>
      </w:r>
      <w:ins w:id="2692" w:author="凡 张" w:date="2019-05-26T06:50:00Z">
        <w:r w:rsidR="00764555" w:rsidRPr="00D62216">
          <w:rPr>
            <w:rPrChange w:id="2693" w:author="凡 张" w:date="2019-05-26T07:05:00Z">
              <w:rPr>
                <w:rFonts w:hint="eastAsia"/>
              </w:rPr>
            </w:rPrChange>
          </w:rPr>
          <w:t>莫尔条纹生成</w:t>
        </w:r>
      </w:ins>
      <w:del w:id="2694" w:author="凡 张" w:date="2019-05-26T06:50:00Z">
        <w:r w:rsidR="00480AEB" w:rsidRPr="00D62216" w:rsidDel="00764555">
          <w:rPr>
            <w:rPrChange w:id="2695" w:author="凡 张" w:date="2019-05-26T07:05:00Z">
              <w:rPr/>
            </w:rPrChange>
          </w:rPr>
          <w:delText>相移</w:delText>
        </w:r>
      </w:del>
      <w:r w:rsidR="00480AEB" w:rsidRPr="00D62216">
        <w:rPr>
          <w:rPrChange w:id="2696" w:author="凡 张" w:date="2019-05-26T07:05:00Z">
            <w:rPr/>
          </w:rPrChange>
        </w:rPr>
        <w:t>过程中高频噪声，滤波改变图像细节等因素对数字莫尔三维测量误差产生的影响。</w:t>
      </w:r>
      <w:r w:rsidR="002B523E" w:rsidRPr="00D62216">
        <w:rPr>
          <w:rPrChange w:id="2697" w:author="凡 张" w:date="2019-05-26T07:05:00Z">
            <w:rPr/>
          </w:rPrChange>
        </w:rPr>
        <w:t>结合数字莫尔三维测量理论基础</w:t>
      </w:r>
      <w:r w:rsidR="00480AEB" w:rsidRPr="00D62216">
        <w:rPr>
          <w:rPrChange w:id="2698" w:author="凡 张" w:date="2019-05-26T07:05:00Z">
            <w:rPr/>
          </w:rPrChange>
        </w:rPr>
        <w:t>，本论文</w:t>
      </w:r>
      <w:r w:rsidR="002B523E" w:rsidRPr="00D62216">
        <w:rPr>
          <w:rPrChange w:id="2699" w:author="凡 张" w:date="2019-05-26T07:05:00Z">
            <w:rPr/>
          </w:rPrChange>
        </w:rPr>
        <w:t>研究中</w:t>
      </w:r>
      <w:r w:rsidR="00480AEB" w:rsidRPr="00D62216">
        <w:rPr>
          <w:rPrChange w:id="2700" w:author="凡 张" w:date="2019-05-26T07:05:00Z">
            <w:rPr/>
          </w:rPrChange>
        </w:rPr>
        <w:t>使用</w:t>
      </w:r>
      <w:r w:rsidR="00480AEB" w:rsidRPr="00D62216">
        <w:rPr>
          <w:rPrChange w:id="2701" w:author="凡 张" w:date="2019-05-26T07:05:00Z">
            <w:rPr/>
          </w:rPrChange>
        </w:rPr>
        <w:t>3d</w:t>
      </w:r>
      <w:ins w:id="2702" w:author="凡 张" w:date="2019-05-26T06:50:00Z">
        <w:r w:rsidR="00764555" w:rsidRPr="00D62216">
          <w:rPr>
            <w:rPrChange w:id="2703" w:author="凡 张" w:date="2019-05-26T07:05:00Z">
              <w:rPr>
                <w:rFonts w:hint="eastAsia"/>
              </w:rPr>
            </w:rPrChange>
          </w:rPr>
          <w:t>s</w:t>
        </w:r>
      </w:ins>
      <w:del w:id="2704" w:author="凡 张" w:date="2019-05-26T06:50:00Z">
        <w:r w:rsidR="00480AEB" w:rsidRPr="00D62216" w:rsidDel="00764555">
          <w:rPr>
            <w:rPrChange w:id="2705" w:author="凡 张" w:date="2019-05-26T07:05:00Z">
              <w:rPr/>
            </w:rPrChange>
          </w:rPr>
          <w:delText>S</w:delText>
        </w:r>
      </w:del>
      <w:r w:rsidR="00480AEB" w:rsidRPr="00D62216">
        <w:rPr>
          <w:rPrChange w:id="2706" w:author="凡 张" w:date="2019-05-26T07:05:00Z">
            <w:rPr/>
          </w:rPrChange>
        </w:rPr>
        <w:t xml:space="preserve"> Max</w:t>
      </w:r>
      <w:r w:rsidR="00480AEB" w:rsidRPr="00D62216">
        <w:rPr>
          <w:rPrChange w:id="2707" w:author="凡 张" w:date="2019-05-26T07:05:00Z">
            <w:rPr/>
          </w:rPrChange>
        </w:rPr>
        <w:t>三维建模仿真软件</w:t>
      </w:r>
      <w:del w:id="2708" w:author="凡 张" w:date="2019-05-26T06:50:00Z">
        <w:r w:rsidR="00480AEB" w:rsidRPr="00D62216" w:rsidDel="00764555">
          <w:rPr>
            <w:rPrChange w:id="2709" w:author="凡 张" w:date="2019-05-26T07:05:00Z">
              <w:rPr/>
            </w:rPrChange>
          </w:rPr>
          <w:delText>，</w:delText>
        </w:r>
      </w:del>
      <w:r w:rsidR="00480AEB" w:rsidRPr="00D62216">
        <w:rPr>
          <w:rPrChange w:id="2710" w:author="凡 张" w:date="2019-05-26T07:05:00Z">
            <w:rPr/>
          </w:rPrChange>
        </w:rPr>
        <w:t>和</w:t>
      </w:r>
      <w:r w:rsidR="00480AEB" w:rsidRPr="00D62216">
        <w:rPr>
          <w:rPrChange w:id="2711" w:author="凡 张" w:date="2019-05-26T07:05:00Z">
            <w:rPr/>
          </w:rPrChange>
        </w:rPr>
        <w:t>MATLAB</w:t>
      </w:r>
      <w:r w:rsidR="00480AEB" w:rsidRPr="00D62216">
        <w:rPr>
          <w:rPrChange w:id="2712" w:author="凡 张" w:date="2019-05-26T07:05:00Z">
            <w:rPr/>
          </w:rPrChange>
        </w:rPr>
        <w:t>科学计算包，探索并验证了数字莫尔测量过程中关键步骤的处理算法，为后期实际搭建数字莫尔</w:t>
      </w:r>
      <w:r w:rsidR="00480AEB" w:rsidRPr="00D62216">
        <w:rPr>
          <w:rPrChange w:id="2713" w:author="凡 张" w:date="2019-05-26T07:05:00Z">
            <w:rPr/>
          </w:rPrChange>
        </w:rPr>
        <w:t>3D</w:t>
      </w:r>
      <w:r w:rsidR="00480AEB" w:rsidRPr="00D62216">
        <w:rPr>
          <w:rPrChange w:id="2714" w:author="凡 张" w:date="2019-05-26T07:05:00Z">
            <w:rPr/>
          </w:rPrChange>
        </w:rPr>
        <w:t>测量系统做了可行性和难点分析。</w:t>
      </w:r>
      <w:del w:id="2715" w:author="凡 张" w:date="2019-05-26T06:51:00Z">
        <w:r w:rsidR="00480AEB" w:rsidRPr="00D62216" w:rsidDel="007C667B">
          <w:rPr>
            <w:rPrChange w:id="2716" w:author="凡 张" w:date="2019-05-26T07:05:00Z">
              <w:rPr/>
            </w:rPrChange>
          </w:rPr>
          <w:delText>在第</w:delText>
        </w:r>
        <w:r w:rsidR="00480AEB" w:rsidRPr="00D62216" w:rsidDel="007C667B">
          <w:rPr>
            <w:rPrChange w:id="2717" w:author="凡 张" w:date="2019-05-26T07:05:00Z">
              <w:rPr/>
            </w:rPrChange>
          </w:rPr>
          <w:delText>1</w:delText>
        </w:r>
        <w:r w:rsidR="00FB4783" w:rsidRPr="00D62216" w:rsidDel="007C667B">
          <w:rPr>
            <w:rPrChange w:id="2718" w:author="凡 张" w:date="2019-05-26T07:05:00Z">
              <w:rPr/>
            </w:rPrChange>
          </w:rPr>
          <w:delText>章中，本论文将对比</w:delText>
        </w:r>
        <w:r w:rsidR="00480AEB" w:rsidRPr="00D62216" w:rsidDel="007C667B">
          <w:rPr>
            <w:rPrChange w:id="2719" w:author="凡 张" w:date="2019-05-26T07:05:00Z">
              <w:rPr/>
            </w:rPrChange>
          </w:rPr>
          <w:delText>三维测量技术中具有代表性的三坐标测量机和光学三维测量，然后针对数字莫尔三维测量全过程中的专业名字给出了定义和解释，最后总结了数字莫尔测量技术在实际生产生活中的应用。</w:delText>
        </w:r>
      </w:del>
      <w:r w:rsidR="00480AEB" w:rsidRPr="00D62216">
        <w:rPr>
          <w:rPrChange w:id="2720" w:author="凡 张" w:date="2019-05-26T07:05:00Z">
            <w:rPr/>
          </w:rPrChange>
        </w:rPr>
        <w:t>在第</w:t>
      </w:r>
      <w:r w:rsidR="00480AEB" w:rsidRPr="00D62216">
        <w:rPr>
          <w:rPrChange w:id="2721" w:author="凡 张" w:date="2019-05-26T07:05:00Z">
            <w:rPr/>
          </w:rPrChange>
        </w:rPr>
        <w:t>2</w:t>
      </w:r>
      <w:r w:rsidR="00FB4783" w:rsidRPr="00D62216">
        <w:rPr>
          <w:rPrChange w:id="2722" w:author="凡 张" w:date="2019-05-26T07:05:00Z">
            <w:rPr/>
          </w:rPrChange>
        </w:rPr>
        <w:t>章中，本论文</w:t>
      </w:r>
      <w:ins w:id="2723" w:author="凡 张" w:date="2019-05-26T06:51:00Z">
        <w:r w:rsidR="007C667B" w:rsidRPr="00D62216">
          <w:rPr>
            <w:rPrChange w:id="2724" w:author="凡 张" w:date="2019-05-26T07:05:00Z">
              <w:rPr>
                <w:rFonts w:hint="eastAsia"/>
              </w:rPr>
            </w:rPrChange>
          </w:rPr>
          <w:t>将</w:t>
        </w:r>
      </w:ins>
      <w:r w:rsidR="00FB4783" w:rsidRPr="00D62216">
        <w:rPr>
          <w:rPrChange w:id="2725" w:author="凡 张" w:date="2019-05-26T07:05:00Z">
            <w:rPr/>
          </w:rPrChange>
        </w:rPr>
        <w:t>利用几何关系和傅立叶级数两种视角</w:t>
      </w:r>
      <w:del w:id="2726" w:author="凡 张" w:date="2019-05-26T06:51:00Z">
        <w:r w:rsidR="00FB4783" w:rsidRPr="00D62216" w:rsidDel="007C667B">
          <w:rPr>
            <w:rPrChange w:id="2727" w:author="凡 张" w:date="2019-05-26T07:05:00Z">
              <w:rPr/>
            </w:rPrChange>
          </w:rPr>
          <w:delText>将</w:delText>
        </w:r>
      </w:del>
      <w:r w:rsidR="00FB4783" w:rsidRPr="00D62216">
        <w:rPr>
          <w:rPrChange w:id="2728" w:author="凡 张" w:date="2019-05-26T07:05:00Z">
            <w:rPr/>
          </w:rPrChange>
        </w:rPr>
        <w:t>讨论</w:t>
      </w:r>
      <w:r w:rsidR="00480AEB" w:rsidRPr="00D62216">
        <w:rPr>
          <w:rPrChange w:id="2729" w:author="凡 张" w:date="2019-05-26T07:05:00Z">
            <w:rPr/>
          </w:rPrChange>
        </w:rPr>
        <w:t>莫尔条纹产生的原理，</w:t>
      </w:r>
      <w:del w:id="2730" w:author="凡 张" w:date="2019-05-26T06:52:00Z">
        <w:r w:rsidR="00480AEB" w:rsidRPr="00D62216" w:rsidDel="004D5B6C">
          <w:rPr>
            <w:rPrChange w:id="2731" w:author="凡 张" w:date="2019-05-26T07:05:00Z">
              <w:rPr/>
            </w:rPrChange>
          </w:rPr>
          <w:delText>并</w:delText>
        </w:r>
      </w:del>
      <w:ins w:id="2732" w:author="凡 张" w:date="2019-05-26T06:52:00Z">
        <w:r w:rsidR="004D5B6C" w:rsidRPr="00D62216">
          <w:rPr>
            <w:rPrChange w:id="2733" w:author="凡 张" w:date="2019-05-26T07:05:00Z">
              <w:rPr>
                <w:rFonts w:hint="eastAsia"/>
              </w:rPr>
            </w:rPrChange>
          </w:rPr>
          <w:t>并将借助</w:t>
        </w:r>
      </w:ins>
      <w:del w:id="2734" w:author="凡 张" w:date="2019-05-26T06:52:00Z">
        <w:r w:rsidR="00480AEB" w:rsidRPr="00D62216" w:rsidDel="004D5B6C">
          <w:rPr>
            <w:rPrChange w:id="2735" w:author="凡 张" w:date="2019-05-26T07:05:00Z">
              <w:rPr/>
            </w:rPrChange>
          </w:rPr>
          <w:delText>利用</w:delText>
        </w:r>
      </w:del>
      <w:r w:rsidR="00480AEB" w:rsidRPr="00D62216">
        <w:rPr>
          <w:rPrChange w:id="2736" w:author="凡 张" w:date="2019-05-26T07:05:00Z">
            <w:rPr/>
          </w:rPrChange>
        </w:rPr>
        <w:t>三角测量法的几何模型</w:t>
      </w:r>
      <w:del w:id="2737" w:author="凡 张" w:date="2019-05-26T06:52:00Z">
        <w:r w:rsidR="00480AEB" w:rsidRPr="00D62216" w:rsidDel="004D5B6C">
          <w:rPr>
            <w:rPrChange w:id="2738" w:author="凡 张" w:date="2019-05-26T07:05:00Z">
              <w:rPr/>
            </w:rPrChange>
          </w:rPr>
          <w:delText>中</w:delText>
        </w:r>
      </w:del>
      <w:del w:id="2739" w:author="凡 张" w:date="2019-05-26T06:53:00Z">
        <w:r w:rsidR="00480AEB" w:rsidRPr="00D62216" w:rsidDel="004D5B6C">
          <w:rPr>
            <w:rPrChange w:id="2740" w:author="凡 张" w:date="2019-05-26T07:05:00Z">
              <w:rPr/>
            </w:rPrChange>
          </w:rPr>
          <w:delText>得出</w:delText>
        </w:r>
      </w:del>
      <w:ins w:id="2741" w:author="凡 张" w:date="2019-05-26T06:53:00Z">
        <w:r w:rsidR="004D5B6C" w:rsidRPr="00D62216">
          <w:rPr>
            <w:rPrChange w:id="2742" w:author="凡 张" w:date="2019-05-26T07:05:00Z">
              <w:rPr>
                <w:rFonts w:hint="eastAsia"/>
              </w:rPr>
            </w:rPrChange>
          </w:rPr>
          <w:t>推导</w:t>
        </w:r>
      </w:ins>
      <w:r w:rsidR="00480AEB" w:rsidRPr="00D62216">
        <w:rPr>
          <w:rPrChange w:id="2743" w:author="凡 张" w:date="2019-05-26T07:05:00Z">
            <w:rPr/>
          </w:rPrChange>
        </w:rPr>
        <w:t>相位差和高度的对应关系。在第</w:t>
      </w:r>
      <w:r w:rsidR="00480AEB" w:rsidRPr="00D62216">
        <w:rPr>
          <w:rPrChange w:id="2744" w:author="凡 张" w:date="2019-05-26T07:05:00Z">
            <w:rPr/>
          </w:rPrChange>
        </w:rPr>
        <w:t>3</w:t>
      </w:r>
      <w:r w:rsidR="00480AEB" w:rsidRPr="00D62216">
        <w:rPr>
          <w:rPrChange w:id="2745" w:author="凡 张" w:date="2019-05-26T07:05:00Z">
            <w:rPr/>
          </w:rPrChange>
        </w:rPr>
        <w:t>章中，本论文</w:t>
      </w:r>
      <w:r w:rsidR="00FB4783" w:rsidRPr="00D62216">
        <w:rPr>
          <w:rPrChange w:id="2746" w:author="凡 张" w:date="2019-05-26T07:05:00Z">
            <w:rPr/>
          </w:rPrChange>
        </w:rPr>
        <w:t>将拓展</w:t>
      </w:r>
      <w:r w:rsidR="00480AEB" w:rsidRPr="00D62216">
        <w:rPr>
          <w:rPrChange w:id="2747" w:author="凡 张" w:date="2019-05-26T07:05:00Z">
            <w:rPr/>
          </w:rPrChange>
        </w:rPr>
        <w:t>第</w:t>
      </w:r>
      <w:r w:rsidR="00480AEB" w:rsidRPr="00D62216">
        <w:rPr>
          <w:rPrChange w:id="2748" w:author="凡 张" w:date="2019-05-26T07:05:00Z">
            <w:rPr/>
          </w:rPrChange>
        </w:rPr>
        <w:t>2</w:t>
      </w:r>
      <w:r w:rsidR="00480AEB" w:rsidRPr="00D62216">
        <w:rPr>
          <w:rPrChange w:id="2749" w:author="凡 张" w:date="2019-05-26T07:05:00Z">
            <w:rPr/>
          </w:rPrChange>
        </w:rPr>
        <w:t>章的相位差</w:t>
      </w:r>
      <w:r w:rsidR="00480AEB" w:rsidRPr="00D62216">
        <w:rPr>
          <w:rPrChange w:id="2750" w:author="凡 张" w:date="2019-05-26T07:05:00Z">
            <w:rPr/>
          </w:rPrChange>
        </w:rPr>
        <w:t>-</w:t>
      </w:r>
      <w:r w:rsidR="00480AEB" w:rsidRPr="00D62216">
        <w:rPr>
          <w:rPrChange w:id="2751" w:author="凡 张" w:date="2019-05-26T07:05:00Z">
            <w:rPr/>
          </w:rPrChange>
        </w:rPr>
        <w:t>高度关系，利用立体几何关系推导</w:t>
      </w:r>
      <w:del w:id="2752" w:author="凡 张" w:date="2019-05-26T06:53:00Z">
        <w:r w:rsidR="00480AEB" w:rsidRPr="00D62216" w:rsidDel="008112F2">
          <w:rPr>
            <w:rPrChange w:id="2753" w:author="凡 张" w:date="2019-05-26T07:05:00Z">
              <w:rPr/>
            </w:rPrChange>
          </w:rPr>
          <w:delText>出</w:delText>
        </w:r>
      </w:del>
      <w:r w:rsidR="00480AEB" w:rsidRPr="00D62216">
        <w:rPr>
          <w:rPrChange w:id="2754" w:author="凡 张" w:date="2019-05-26T07:05:00Z">
            <w:rPr/>
          </w:rPrChange>
        </w:rPr>
        <w:t>相位分布和高度分布的非线性关系</w:t>
      </w:r>
      <w:del w:id="2755" w:author="凡 张" w:date="2019-05-26T06:54:00Z">
        <w:r w:rsidR="00480AEB" w:rsidRPr="00D62216" w:rsidDel="008112F2">
          <w:rPr>
            <w:rPrChange w:id="2756" w:author="凡 张" w:date="2019-05-26T07:05:00Z">
              <w:rPr/>
            </w:rPrChange>
          </w:rPr>
          <w:delText>，</w:delText>
        </w:r>
      </w:del>
      <w:ins w:id="2757" w:author="凡 张" w:date="2019-05-26T06:53:00Z">
        <w:r w:rsidR="008112F2" w:rsidRPr="00D62216">
          <w:rPr>
            <w:rPrChange w:id="2758" w:author="凡 张" w:date="2019-05-26T07:05:00Z">
              <w:rPr>
                <w:rFonts w:hint="eastAsia"/>
              </w:rPr>
            </w:rPrChange>
          </w:rPr>
          <w:t>和线性</w:t>
        </w:r>
      </w:ins>
      <w:ins w:id="2759" w:author="凡 张" w:date="2019-05-26T06:54:00Z">
        <w:r w:rsidR="008112F2" w:rsidRPr="00D62216">
          <w:rPr>
            <w:rPrChange w:id="2760" w:author="凡 张" w:date="2019-05-26T07:05:00Z">
              <w:rPr>
                <w:rFonts w:hint="eastAsia"/>
              </w:rPr>
            </w:rPrChange>
          </w:rPr>
          <w:t>关系</w:t>
        </w:r>
      </w:ins>
      <w:del w:id="2761" w:author="凡 张" w:date="2019-05-26T06:53:00Z">
        <w:r w:rsidR="00480AEB" w:rsidRPr="00D62216" w:rsidDel="008112F2">
          <w:rPr>
            <w:rPrChange w:id="2762" w:author="凡 张" w:date="2019-05-26T07:05:00Z">
              <w:rPr/>
            </w:rPrChange>
          </w:rPr>
          <w:delText>并简要描述了利用该关系的非线性校准方法</w:delText>
        </w:r>
      </w:del>
      <w:del w:id="2763" w:author="凡 张" w:date="2019-05-26T06:54:00Z">
        <w:r w:rsidR="00480AEB" w:rsidRPr="00D62216" w:rsidDel="008112F2">
          <w:rPr>
            <w:rPrChange w:id="2764" w:author="凡 张" w:date="2019-05-26T07:05:00Z">
              <w:rPr/>
            </w:rPrChange>
          </w:rPr>
          <w:delText>；当物体高度远小于相机</w:delText>
        </w:r>
        <w:r w:rsidR="00480AEB" w:rsidRPr="00D62216" w:rsidDel="008112F2">
          <w:rPr>
            <w:rPrChange w:id="2765" w:author="凡 张" w:date="2019-05-26T07:05:00Z">
              <w:rPr/>
            </w:rPrChange>
          </w:rPr>
          <w:delText>-</w:delText>
        </w:r>
        <w:r w:rsidR="00480AEB" w:rsidRPr="00D62216" w:rsidDel="008112F2">
          <w:rPr>
            <w:rPrChange w:id="2766" w:author="凡 张" w:date="2019-05-26T07:05:00Z">
              <w:rPr/>
            </w:rPrChange>
          </w:rPr>
          <w:delText>投影仪平面到物体距离时，可将相位分布和高度分布非线性关系近似得到相位</w:delText>
        </w:r>
        <w:r w:rsidR="00480AEB" w:rsidRPr="00D62216" w:rsidDel="008112F2">
          <w:rPr>
            <w:rPrChange w:id="2767" w:author="凡 张" w:date="2019-05-26T07:05:00Z">
              <w:rPr/>
            </w:rPrChange>
          </w:rPr>
          <w:delText>-</w:delText>
        </w:r>
        <w:r w:rsidR="00FB4783" w:rsidRPr="00D62216" w:rsidDel="008112F2">
          <w:rPr>
            <w:rPrChange w:id="2768" w:author="凡 张" w:date="2019-05-26T07:05:00Z">
              <w:rPr/>
            </w:rPrChange>
          </w:rPr>
          <w:delText>高度的线性关系表达式。</w:delText>
        </w:r>
      </w:del>
      <w:ins w:id="2769" w:author="凡 张" w:date="2019-05-26T06:56:00Z">
        <w:r w:rsidR="00502BF4" w:rsidRPr="00D62216">
          <w:rPr>
            <w:rPrChange w:id="2770" w:author="凡 张" w:date="2019-05-26T07:05:00Z">
              <w:rPr>
                <w:rFonts w:hint="eastAsia"/>
              </w:rPr>
            </w:rPrChange>
          </w:rPr>
          <w:t>。</w:t>
        </w:r>
      </w:ins>
      <w:del w:id="2771" w:author="凡 张" w:date="2019-05-26T06:56:00Z">
        <w:r w:rsidR="00FB4783" w:rsidRPr="00D62216" w:rsidDel="00502BF4">
          <w:rPr>
            <w:rPrChange w:id="2772" w:author="凡 张" w:date="2019-05-26T07:05:00Z">
              <w:rPr/>
            </w:rPrChange>
          </w:rPr>
          <w:delText>这一关系能反映</w:delText>
        </w:r>
        <w:r w:rsidR="00480AEB" w:rsidRPr="00D62216" w:rsidDel="00502BF4">
          <w:rPr>
            <w:rPrChange w:id="2773" w:author="凡 张" w:date="2019-05-26T07:05:00Z">
              <w:rPr/>
            </w:rPrChange>
          </w:rPr>
          <w:delText>莫尔波长在相邻极大值之间恒定的假设对最终测量精度的影响。</w:delText>
        </w:r>
        <w:r w:rsidR="00480AEB" w:rsidRPr="00D62216" w:rsidDel="007F61E4">
          <w:rPr>
            <w:rPrChange w:id="2774" w:author="凡 张" w:date="2019-05-26T07:05:00Z">
              <w:rPr/>
            </w:rPrChange>
          </w:rPr>
          <w:delText>最后，</w:delText>
        </w:r>
        <w:r w:rsidR="00FB4783" w:rsidRPr="00D62216" w:rsidDel="007F61E4">
          <w:rPr>
            <w:rPrChange w:id="2775" w:author="凡 张" w:date="2019-05-26T07:05:00Z">
              <w:rPr/>
            </w:rPrChange>
          </w:rPr>
          <w:delText>在这章中，</w:delText>
        </w:r>
        <w:r w:rsidR="00480AEB" w:rsidRPr="00D62216" w:rsidDel="007F61E4">
          <w:rPr>
            <w:rPrChange w:id="2776" w:author="凡 张" w:date="2019-05-26T07:05:00Z">
              <w:rPr/>
            </w:rPrChange>
          </w:rPr>
          <w:delText>一个试探性的系统校准过程被提出。</w:delText>
        </w:r>
      </w:del>
      <w:r w:rsidR="00480AEB" w:rsidRPr="00D62216">
        <w:rPr>
          <w:rPrChange w:id="2777" w:author="凡 张" w:date="2019-05-26T07:05:00Z">
            <w:rPr/>
          </w:rPrChange>
        </w:rPr>
        <w:t>在第</w:t>
      </w:r>
      <w:r w:rsidR="00480AEB" w:rsidRPr="00D62216">
        <w:rPr>
          <w:rPrChange w:id="2778" w:author="凡 张" w:date="2019-05-26T07:05:00Z">
            <w:rPr/>
          </w:rPrChange>
        </w:rPr>
        <w:t>4</w:t>
      </w:r>
      <w:r w:rsidR="00FB4783" w:rsidRPr="00D62216">
        <w:rPr>
          <w:rPrChange w:id="2779" w:author="凡 张" w:date="2019-05-26T07:05:00Z">
            <w:rPr/>
          </w:rPrChange>
        </w:rPr>
        <w:t>章，本论文将讨论叠加</w:t>
      </w:r>
      <w:ins w:id="2780" w:author="凡 张" w:date="2019-05-26T06:56:00Z">
        <w:r w:rsidR="007F61E4" w:rsidRPr="00D62216">
          <w:rPr>
            <w:rPrChange w:id="2781" w:author="凡 张" w:date="2019-05-26T07:05:00Z">
              <w:rPr>
                <w:rFonts w:hint="eastAsia"/>
              </w:rPr>
            </w:rPrChange>
          </w:rPr>
          <w:t>由</w:t>
        </w:r>
      </w:ins>
      <w:r w:rsidR="00FB4783" w:rsidRPr="00D62216">
        <w:rPr>
          <w:rPrChange w:id="2782" w:author="凡 张" w:date="2019-05-26T07:05:00Z">
            <w:rPr/>
          </w:rPrChange>
        </w:rPr>
        <w:t>物体扭曲的投影条纹和同周期不同初始相位条纹</w:t>
      </w:r>
      <w:ins w:id="2783" w:author="凡 张" w:date="2019-05-26T06:56:00Z">
        <w:r w:rsidR="007F61E4" w:rsidRPr="00D62216">
          <w:rPr>
            <w:rPrChange w:id="2784" w:author="凡 张" w:date="2019-05-26T07:05:00Z">
              <w:rPr>
                <w:rFonts w:hint="eastAsia"/>
              </w:rPr>
            </w:rPrChange>
          </w:rPr>
          <w:t>图样</w:t>
        </w:r>
      </w:ins>
      <w:r w:rsidR="00480AEB" w:rsidRPr="00D62216">
        <w:rPr>
          <w:rPrChange w:id="2785" w:author="凡 张" w:date="2019-05-26T07:05:00Z">
            <w:rPr/>
          </w:rPrChange>
        </w:rPr>
        <w:t>后所得强度分布的表达</w:t>
      </w:r>
      <w:r w:rsidR="00FB4783" w:rsidRPr="00D62216">
        <w:rPr>
          <w:rPrChange w:id="2786" w:author="凡 张" w:date="2019-05-26T07:05:00Z">
            <w:rPr/>
          </w:rPrChange>
        </w:rPr>
        <w:t>式</w:t>
      </w:r>
      <w:ins w:id="2787" w:author="凡 张" w:date="2019-05-26T06:57:00Z">
        <w:r w:rsidR="00B56A22" w:rsidRPr="00D62216">
          <w:rPr>
            <w:rPrChange w:id="2788" w:author="凡 张" w:date="2019-05-26T07:05:00Z">
              <w:rPr>
                <w:rFonts w:hint="eastAsia"/>
              </w:rPr>
            </w:rPrChange>
          </w:rPr>
          <w:t>，</w:t>
        </w:r>
      </w:ins>
      <w:del w:id="2789" w:author="凡 张" w:date="2019-05-26T06:57:00Z">
        <w:r w:rsidR="00FB4783" w:rsidRPr="00D62216" w:rsidDel="007F61E4">
          <w:rPr>
            <w:rPrChange w:id="2790" w:author="凡 张" w:date="2019-05-26T07:05:00Z">
              <w:rPr/>
            </w:rPrChange>
          </w:rPr>
          <w:delText>和</w:delText>
        </w:r>
      </w:del>
      <w:ins w:id="2791" w:author="凡 张" w:date="2019-05-26T06:57:00Z">
        <w:r w:rsidR="007F61E4" w:rsidRPr="00D62216">
          <w:rPr>
            <w:rPrChange w:id="2792" w:author="凡 张" w:date="2019-05-26T07:05:00Z">
              <w:rPr>
                <w:rFonts w:hint="eastAsia"/>
              </w:rPr>
            </w:rPrChange>
          </w:rPr>
          <w:t>并将演示</w:t>
        </w:r>
      </w:ins>
      <w:r w:rsidR="00FB4783" w:rsidRPr="00D62216">
        <w:rPr>
          <w:rPrChange w:id="2793" w:author="凡 张" w:date="2019-05-26T07:05:00Z">
            <w:rPr/>
          </w:rPrChange>
        </w:rPr>
        <w:t>数字</w:t>
      </w:r>
      <w:r w:rsidR="005D13E8" w:rsidRPr="00D62216">
        <w:rPr>
          <w:rPrChange w:id="2794" w:author="凡 张" w:date="2019-05-26T07:05:00Z">
            <w:rPr/>
          </w:rPrChange>
        </w:rPr>
        <w:t>莫尔</w:t>
      </w:r>
      <w:r w:rsidR="00FB4783" w:rsidRPr="00D62216">
        <w:rPr>
          <w:rPrChange w:id="2795" w:author="凡 张" w:date="2019-05-26T07:05:00Z">
            <w:rPr/>
          </w:rPrChange>
        </w:rPr>
        <w:t>条纹的产生</w:t>
      </w:r>
      <w:del w:id="2796" w:author="凡 张" w:date="2019-05-26T06:59:00Z">
        <w:r w:rsidR="00480AEB" w:rsidRPr="00D62216" w:rsidDel="00BE15A4">
          <w:rPr>
            <w:rPrChange w:id="2797" w:author="凡 张" w:date="2019-05-26T07:05:00Z">
              <w:rPr/>
            </w:rPrChange>
          </w:rPr>
          <w:delText>。</w:delText>
        </w:r>
        <w:r w:rsidR="00480AEB" w:rsidRPr="00D62216" w:rsidDel="00BE15A4">
          <w:rPr>
            <w:rPrChange w:id="2798" w:author="凡 张" w:date="2019-05-26T07:05:00Z">
              <w:rPr/>
            </w:rPrChange>
          </w:rPr>
          <w:delText xml:space="preserve"> </w:delText>
        </w:r>
      </w:del>
      <w:ins w:id="2799" w:author="凡 张" w:date="2019-05-26T06:59:00Z">
        <w:r w:rsidR="00BE15A4" w:rsidRPr="00D62216">
          <w:rPr>
            <w:rPrChange w:id="2800" w:author="凡 张" w:date="2019-05-26T07:05:00Z">
              <w:rPr>
                <w:rFonts w:hint="eastAsia"/>
              </w:rPr>
            </w:rPrChange>
          </w:rPr>
          <w:t>和</w:t>
        </w:r>
      </w:ins>
      <w:del w:id="2801" w:author="凡 张" w:date="2019-05-26T06:59:00Z">
        <w:r w:rsidR="00480AEB" w:rsidRPr="00D62216" w:rsidDel="00BE15A4">
          <w:rPr>
            <w:rPrChange w:id="2802" w:author="凡 张" w:date="2019-05-26T07:05:00Z">
              <w:rPr/>
            </w:rPrChange>
          </w:rPr>
          <w:delText>第</w:delText>
        </w:r>
        <w:r w:rsidR="00480AEB" w:rsidRPr="00D62216" w:rsidDel="00BE15A4">
          <w:rPr>
            <w:rPrChange w:id="2803" w:author="凡 张" w:date="2019-05-26T07:05:00Z">
              <w:rPr/>
            </w:rPrChange>
          </w:rPr>
          <w:delText>5</w:delText>
        </w:r>
        <w:r w:rsidR="00480AEB" w:rsidRPr="00D62216" w:rsidDel="00BE15A4">
          <w:rPr>
            <w:rPrChange w:id="2804" w:author="凡 张" w:date="2019-05-26T07:05:00Z">
              <w:rPr/>
            </w:rPrChange>
          </w:rPr>
          <w:delText>章中讨论</w:delText>
        </w:r>
      </w:del>
      <w:del w:id="2805" w:author="凡 张" w:date="2019-05-26T06:57:00Z">
        <w:r w:rsidR="00480AEB" w:rsidRPr="00D62216" w:rsidDel="00B56A22">
          <w:rPr>
            <w:rPrChange w:id="2806" w:author="凡 张" w:date="2019-05-26T07:05:00Z">
              <w:rPr/>
            </w:rPrChange>
          </w:rPr>
          <w:delText>了结合</w:delText>
        </w:r>
      </w:del>
      <w:r w:rsidR="00480AEB" w:rsidRPr="00D62216">
        <w:rPr>
          <w:rPrChange w:id="2807" w:author="凡 张" w:date="2019-05-26T07:05:00Z">
            <w:rPr/>
          </w:rPrChange>
        </w:rPr>
        <w:t>平稳小波变换</w:t>
      </w:r>
      <w:del w:id="2808" w:author="凡 张" w:date="2019-05-26T06:58:00Z">
        <w:r w:rsidR="00480AEB" w:rsidRPr="00D62216" w:rsidDel="00B56A22">
          <w:rPr>
            <w:rPrChange w:id="2809" w:author="凡 张" w:date="2019-05-26T07:05:00Z">
              <w:rPr/>
            </w:rPrChange>
          </w:rPr>
          <w:delText>和</w:delText>
        </w:r>
      </w:del>
      <w:ins w:id="2810" w:author="凡 张" w:date="2019-05-26T06:58:00Z">
        <w:r w:rsidR="00B56A22" w:rsidRPr="00D62216">
          <w:rPr>
            <w:rPrChange w:id="2811" w:author="凡 张" w:date="2019-05-26T07:05:00Z">
              <w:rPr>
                <w:rFonts w:hint="eastAsia"/>
              </w:rPr>
            </w:rPrChange>
          </w:rPr>
          <w:t>结合</w:t>
        </w:r>
      </w:ins>
      <w:r w:rsidR="00480AEB" w:rsidRPr="00D62216">
        <w:rPr>
          <w:rPrChange w:id="2812" w:author="凡 张" w:date="2019-05-26T07:05:00Z">
            <w:rPr/>
          </w:rPrChange>
        </w:rPr>
        <w:t>傅立叶频域的滤波方法</w:t>
      </w:r>
      <w:del w:id="2813" w:author="凡 张" w:date="2019-05-26T06:58:00Z">
        <w:r w:rsidR="00480AEB" w:rsidRPr="00D62216" w:rsidDel="00BE15A4">
          <w:rPr>
            <w:rPrChange w:id="2814" w:author="凡 张" w:date="2019-05-26T07:05:00Z">
              <w:rPr/>
            </w:rPrChange>
          </w:rPr>
          <w:delText>，</w:delText>
        </w:r>
      </w:del>
      <w:ins w:id="2815" w:author="凡 张" w:date="2019-05-26T06:58:00Z">
        <w:r w:rsidR="00BE15A4" w:rsidRPr="00D62216">
          <w:rPr>
            <w:rPrChange w:id="2816" w:author="凡 张" w:date="2019-05-26T07:05:00Z">
              <w:rPr>
                <w:rFonts w:hint="eastAsia"/>
              </w:rPr>
            </w:rPrChange>
          </w:rPr>
          <w:t>。</w:t>
        </w:r>
      </w:ins>
      <w:del w:id="2817" w:author="凡 张" w:date="2019-05-26T06:58:00Z">
        <w:r w:rsidR="00480AEB" w:rsidRPr="00D62216" w:rsidDel="00BE15A4">
          <w:rPr>
            <w:rPrChange w:id="2818" w:author="凡 张" w:date="2019-05-26T07:05:00Z">
              <w:rPr/>
            </w:rPrChange>
          </w:rPr>
          <w:delText>需要注意的是，能实现滤除高频条纹的方法很多，并各有优势，本文仅探讨了一种滤波方法，并给出了该滤波方法的局限和参数优化步骤。</w:delText>
        </w:r>
      </w:del>
      <w:r w:rsidR="00480AEB" w:rsidRPr="00D62216">
        <w:rPr>
          <w:rPrChange w:id="2819" w:author="凡 张" w:date="2019-05-26T07:05:00Z">
            <w:rPr>
              <w:rFonts w:hint="eastAsia"/>
            </w:rPr>
          </w:rPrChange>
        </w:rPr>
        <w:t>最</w:t>
      </w:r>
      <w:r w:rsidR="00480AEB" w:rsidRPr="00D62216">
        <w:rPr>
          <w:rPrChange w:id="2820" w:author="凡 张" w:date="2019-05-26T07:05:00Z">
            <w:rPr/>
          </w:rPrChange>
        </w:rPr>
        <w:t>后，在第</w:t>
      </w:r>
      <w:del w:id="2821" w:author="凡 张" w:date="2019-05-26T06:59:00Z">
        <w:r w:rsidR="00480AEB" w:rsidRPr="00D62216" w:rsidDel="00FF1E54">
          <w:rPr>
            <w:rPrChange w:id="2822" w:author="凡 张" w:date="2019-05-26T07:05:00Z">
              <w:rPr/>
            </w:rPrChange>
          </w:rPr>
          <w:delText>6</w:delText>
        </w:r>
      </w:del>
      <w:ins w:id="2823" w:author="凡 张" w:date="2019-05-26T06:59:00Z">
        <w:r w:rsidR="00FF1E54" w:rsidRPr="00D62216">
          <w:rPr>
            <w:rPrChange w:id="2824" w:author="凡 张" w:date="2019-05-26T07:05:00Z">
              <w:rPr>
                <w:rFonts w:hint="eastAsia"/>
              </w:rPr>
            </w:rPrChange>
          </w:rPr>
          <w:t>5</w:t>
        </w:r>
      </w:ins>
      <w:r w:rsidR="00480AEB" w:rsidRPr="00D62216">
        <w:rPr>
          <w:rPrChange w:id="2825" w:author="凡 张" w:date="2019-05-26T07:05:00Z">
            <w:rPr/>
          </w:rPrChange>
        </w:rPr>
        <w:t>章中，本论文</w:t>
      </w:r>
      <w:ins w:id="2826" w:author="凡 张" w:date="2019-05-26T06:59:00Z">
        <w:r w:rsidR="00FF1E54" w:rsidRPr="00D62216">
          <w:rPr>
            <w:rPrChange w:id="2827" w:author="凡 张" w:date="2019-05-26T07:05:00Z">
              <w:rPr>
                <w:rFonts w:hint="eastAsia"/>
              </w:rPr>
            </w:rPrChange>
          </w:rPr>
          <w:t>将</w:t>
        </w:r>
      </w:ins>
      <w:r w:rsidR="00480AEB" w:rsidRPr="00D62216">
        <w:rPr>
          <w:rPrChange w:id="2828" w:author="凡 张" w:date="2019-05-26T07:05:00Z">
            <w:rPr/>
          </w:rPrChange>
        </w:rPr>
        <w:t>修正</w:t>
      </w:r>
      <w:del w:id="2829" w:author="凡 张" w:date="2019-05-26T06:59:00Z">
        <w:r w:rsidR="00480AEB" w:rsidRPr="00D62216" w:rsidDel="00FF1E54">
          <w:rPr>
            <w:rPrChange w:id="2830" w:author="凡 张" w:date="2019-05-26T07:05:00Z">
              <w:rPr/>
            </w:rPrChange>
          </w:rPr>
          <w:delText>了</w:delText>
        </w:r>
      </w:del>
      <w:r w:rsidR="00480AEB" w:rsidRPr="00D62216">
        <w:rPr>
          <w:rPrChange w:id="2831" w:author="凡 张" w:date="2019-05-26T07:05:00Z">
            <w:rPr/>
          </w:rPrChange>
        </w:rPr>
        <w:t>第</w:t>
      </w:r>
      <w:r w:rsidR="00480AEB" w:rsidRPr="00D62216">
        <w:rPr>
          <w:rPrChange w:id="2832" w:author="凡 张" w:date="2019-05-26T07:05:00Z">
            <w:rPr/>
          </w:rPrChange>
        </w:rPr>
        <w:t>4</w:t>
      </w:r>
      <w:r w:rsidR="00480AEB" w:rsidRPr="00D62216">
        <w:rPr>
          <w:rPrChange w:id="2833" w:author="凡 张" w:date="2019-05-26T07:05:00Z">
            <w:rPr/>
          </w:rPrChange>
        </w:rPr>
        <w:t>章中的莫尔条纹灰度值与相位分布关系，并</w:t>
      </w:r>
      <w:ins w:id="2834" w:author="凡 张" w:date="2019-05-26T06:59:00Z">
        <w:r w:rsidR="00FF1E54" w:rsidRPr="00D62216">
          <w:rPr>
            <w:rPrChange w:id="2835" w:author="凡 张" w:date="2019-05-26T07:05:00Z">
              <w:rPr>
                <w:rFonts w:hint="eastAsia"/>
              </w:rPr>
            </w:rPrChange>
          </w:rPr>
          <w:t>将</w:t>
        </w:r>
      </w:ins>
      <w:del w:id="2836" w:author="凡 张" w:date="2019-05-26T06:59:00Z">
        <w:r w:rsidR="00480AEB" w:rsidRPr="00D62216" w:rsidDel="00FF1E54">
          <w:rPr>
            <w:rPrChange w:id="2837" w:author="凡 张" w:date="2019-05-26T07:05:00Z">
              <w:rPr/>
            </w:rPrChange>
          </w:rPr>
          <w:delText>利用</w:delText>
        </w:r>
      </w:del>
      <w:ins w:id="2838" w:author="凡 张" w:date="2019-05-26T06:59:00Z">
        <w:r w:rsidR="00FF1E54" w:rsidRPr="00D62216">
          <w:rPr>
            <w:rPrChange w:id="2839" w:author="凡 张" w:date="2019-05-26T07:05:00Z">
              <w:rPr>
                <w:rFonts w:hint="eastAsia"/>
              </w:rPr>
            </w:rPrChange>
          </w:rPr>
          <w:t>借助</w:t>
        </w:r>
      </w:ins>
      <w:r w:rsidR="00480AEB" w:rsidRPr="00D62216">
        <w:rPr>
          <w:rPrChange w:id="2840" w:author="凡 张" w:date="2019-05-26T07:05:00Z">
            <w:rPr/>
          </w:rPrChange>
        </w:rPr>
        <w:t>外差</w:t>
      </w:r>
      <w:r w:rsidR="005C634D" w:rsidRPr="00D62216">
        <w:rPr>
          <w:rPrChange w:id="2841" w:author="凡 张" w:date="2019-05-26T07:05:00Z">
            <w:rPr/>
          </w:rPrChange>
        </w:rPr>
        <w:t>法计算出折叠相位分布</w:t>
      </w:r>
      <w:del w:id="2842" w:author="凡 张" w:date="2019-05-26T07:00:00Z">
        <w:r w:rsidR="005C634D" w:rsidRPr="00D62216" w:rsidDel="00FF1E54">
          <w:rPr>
            <w:rPrChange w:id="2843" w:author="凡 张" w:date="2019-05-26T07:05:00Z">
              <w:rPr/>
            </w:rPrChange>
          </w:rPr>
          <w:delText>，</w:delText>
        </w:r>
        <w:r w:rsidR="002B523E" w:rsidRPr="00D62216" w:rsidDel="00FF1E54">
          <w:rPr>
            <w:rPrChange w:id="2844" w:author="凡 张" w:date="2019-05-26T07:05:00Z">
              <w:rPr/>
            </w:rPrChange>
          </w:rPr>
          <w:delText>讨论了</w:delText>
        </w:r>
      </w:del>
      <w:ins w:id="2845" w:author="凡 张" w:date="2019-05-26T07:00:00Z">
        <w:r w:rsidR="00FF1E54" w:rsidRPr="00D62216">
          <w:rPr>
            <w:rPrChange w:id="2846" w:author="凡 张" w:date="2019-05-26T07:05:00Z">
              <w:rPr>
                <w:rFonts w:hint="eastAsia"/>
              </w:rPr>
            </w:rPrChange>
          </w:rPr>
          <w:t>和介绍了</w:t>
        </w:r>
      </w:ins>
      <w:r w:rsidR="00480AEB" w:rsidRPr="00D62216">
        <w:rPr>
          <w:rPrChange w:id="2847" w:author="凡 张" w:date="2019-05-26T07:05:00Z">
            <w:rPr/>
          </w:rPrChange>
        </w:rPr>
        <w:t>相位展开法的原理。</w:t>
      </w:r>
    </w:p>
    <w:p w:rsidR="005D13E8" w:rsidRPr="00D62216" w:rsidRDefault="005D13E8">
      <w:pPr>
        <w:widowControl/>
        <w:spacing w:line="240" w:lineRule="auto"/>
        <w:jc w:val="left"/>
        <w:rPr>
          <w:b/>
          <w:sz w:val="32"/>
          <w:szCs w:val="32"/>
          <w:rPrChange w:id="2848" w:author="凡 张" w:date="2019-05-26T07:05:00Z">
            <w:rPr>
              <w:b/>
              <w:sz w:val="32"/>
              <w:szCs w:val="32"/>
            </w:rPr>
          </w:rPrChange>
        </w:rPr>
      </w:pPr>
      <w:bookmarkStart w:id="2849" w:name="_Toc9421020"/>
      <w:r w:rsidRPr="00D62216">
        <w:rPr>
          <w:rPrChange w:id="2850" w:author="凡 张" w:date="2019-05-26T07:05:00Z">
            <w:rPr/>
          </w:rPrChange>
        </w:rPr>
        <w:br w:type="page"/>
      </w:r>
    </w:p>
    <w:p w:rsidR="00CD69B2" w:rsidRPr="00D62216" w:rsidRDefault="00CD69B2" w:rsidP="00CD69B2">
      <w:pPr>
        <w:pStyle w:val="1"/>
        <w:spacing w:before="312" w:after="312"/>
        <w:rPr>
          <w:rFonts w:eastAsia="宋体"/>
          <w:sz w:val="24"/>
          <w:szCs w:val="20"/>
          <w:rPrChange w:id="2851" w:author="凡 张" w:date="2019-05-26T07:05:00Z">
            <w:rPr>
              <w:rFonts w:eastAsia="宋体"/>
              <w:sz w:val="24"/>
              <w:szCs w:val="20"/>
            </w:rPr>
          </w:rPrChange>
        </w:rPr>
      </w:pPr>
      <w:bookmarkStart w:id="2852" w:name="_Toc9746648"/>
      <w:r w:rsidRPr="00D62216">
        <w:rPr>
          <w:rFonts w:eastAsia="宋体"/>
          <w:rPrChange w:id="2853" w:author="凡 张" w:date="2019-05-26T07:05:00Z">
            <w:rPr>
              <w:rFonts w:eastAsia="宋体"/>
            </w:rPr>
          </w:rPrChange>
        </w:rPr>
        <w:t>相位</w:t>
      </w:r>
      <w:r w:rsidRPr="00D62216">
        <w:rPr>
          <w:rFonts w:eastAsia="宋体"/>
          <w:rPrChange w:id="2854" w:author="凡 张" w:date="2019-05-26T07:05:00Z">
            <w:rPr>
              <w:rFonts w:eastAsia="宋体"/>
            </w:rPr>
          </w:rPrChange>
        </w:rPr>
        <w:t>-</w:t>
      </w:r>
      <w:r w:rsidRPr="00D62216">
        <w:rPr>
          <w:rFonts w:eastAsia="宋体"/>
          <w:rPrChange w:id="2855" w:author="凡 张" w:date="2019-05-26T07:05:00Z">
            <w:rPr>
              <w:rFonts w:eastAsia="宋体"/>
            </w:rPr>
          </w:rPrChange>
        </w:rPr>
        <w:t>高度对应关系</w:t>
      </w:r>
      <w:bookmarkEnd w:id="2849"/>
      <w:bookmarkEnd w:id="2852"/>
    </w:p>
    <w:p w:rsidR="00CD69B2" w:rsidRPr="00D62216" w:rsidRDefault="00CD69B2" w:rsidP="00D5535B">
      <w:pPr>
        <w:pStyle w:val="aff8"/>
        <w:ind w:firstLine="480"/>
        <w:rPr>
          <w:rPrChange w:id="2856" w:author="凡 张" w:date="2019-05-26T07:05:00Z">
            <w:rPr/>
          </w:rPrChange>
        </w:rPr>
      </w:pPr>
      <w:r w:rsidRPr="00D62216">
        <w:rPr>
          <w:rPrChange w:id="2857" w:author="凡 张" w:date="2019-05-26T07:05:00Z">
            <w:rPr/>
          </w:rPrChange>
        </w:rPr>
        <w:t>传统莫尔三维测量和数字</w:t>
      </w:r>
      <w:r w:rsidR="005D13E8" w:rsidRPr="00D62216">
        <w:rPr>
          <w:rPrChange w:id="2858" w:author="凡 张" w:date="2019-05-26T07:05:00Z">
            <w:rPr/>
          </w:rPrChange>
        </w:rPr>
        <w:t>莫尔</w:t>
      </w:r>
      <w:r w:rsidRPr="00D62216">
        <w:rPr>
          <w:rPrChange w:id="2859" w:author="凡 张" w:date="2019-05-26T07:05:00Z">
            <w:rPr/>
          </w:rPrChange>
        </w:rPr>
        <w:t>三维测量有三点不同。第一个区别是光栅的使用。传统莫尔三维测量，无论是投影莫尔法，还是阴影莫尔法</w:t>
      </w:r>
      <w:r w:rsidR="00AB61B2" w:rsidRPr="00D62216">
        <w:rPr>
          <w:rPrChange w:id="2860" w:author="凡 张" w:date="2019-05-26T07:05:00Z">
            <w:rPr>
              <w:rFonts w:hint="eastAsia"/>
            </w:rPr>
          </w:rPrChange>
        </w:rPr>
        <w:t>，</w:t>
      </w:r>
      <w:r w:rsidRPr="00D62216">
        <w:rPr>
          <w:rPrChange w:id="2861" w:author="凡 张" w:date="2019-05-26T07:05:00Z">
            <w:rPr/>
          </w:rPrChange>
        </w:rPr>
        <w:t>都需要使用至少一个光栅</w:t>
      </w:r>
      <w:r w:rsidR="005C634D" w:rsidRPr="00D62216">
        <w:rPr>
          <w:rPrChange w:id="2862" w:author="凡 张" w:date="2019-05-26T07:05:00Z">
            <w:rPr/>
          </w:rPrChange>
        </w:rPr>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rPr>
          <w:rPrChange w:id="2863" w:author="凡 张" w:date="2019-05-26T07:05:00Z">
            <w:rPr/>
          </w:rPrChange>
        </w:rPr>
        <w:instrText xml:space="preserve"> ADDIN EN.CITE </w:instrText>
      </w:r>
      <w:r w:rsidR="002270B7" w:rsidRPr="00D62216">
        <w:rPr>
          <w:rPrChange w:id="2864" w:author="凡 张" w:date="2019-05-26T07:05:00Z">
            <w:rPr/>
          </w:rPrChange>
        </w:rPr>
        <w:fldChar w:fldCharType="begin">
          <w:fldData xml:space="preserve">PEVuZE5vdGU+PENpdGU+PEF1dGhvcj5UYWthc2FraTwvQXV0aG9yPjxZZWFyPjE5NzA8L1llYXI+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</w:fldData>
        </w:fldChar>
      </w:r>
      <w:r w:rsidR="002270B7" w:rsidRPr="00D62216">
        <w:rPr>
          <w:rPrChange w:id="2865" w:author="凡 张" w:date="2019-05-26T07:05:00Z">
            <w:rPr/>
          </w:rPrChange>
        </w:rPr>
        <w:instrText xml:space="preserve"> ADDIN EN.CITE.DATA </w:instrText>
      </w:r>
      <w:r w:rsidR="002270B7" w:rsidRPr="00D62216">
        <w:rPr>
          <w:rPrChange w:id="2866" w:author="凡 张" w:date="2019-05-26T07:05:00Z">
            <w:rPr/>
          </w:rPrChange>
        </w:rPr>
      </w:r>
      <w:r w:rsidR="002270B7" w:rsidRPr="00D62216">
        <w:rPr>
          <w:rPrChange w:id="2867" w:author="凡 张" w:date="2019-05-26T07:05:00Z">
            <w:rPr/>
          </w:rPrChange>
        </w:rPr>
        <w:fldChar w:fldCharType="end"/>
      </w:r>
      <w:r w:rsidR="005C634D" w:rsidRPr="00D62216">
        <w:rPr>
          <w:rPrChange w:id="2868" w:author="凡 张" w:date="2019-05-26T07:05:00Z">
            <w:rPr/>
          </w:rPrChange>
        </w:rPr>
      </w:r>
      <w:r w:rsidR="005C634D" w:rsidRPr="00D62216">
        <w:rPr>
          <w:rPrChange w:id="2869" w:author="凡 张" w:date="2019-05-26T07:05:00Z">
            <w:rPr/>
          </w:rPrChange>
        </w:rPr>
        <w:fldChar w:fldCharType="separate"/>
      </w:r>
      <w:r w:rsidR="002270B7" w:rsidRPr="00D62216">
        <w:rPr>
          <w:noProof/>
          <w:rPrChange w:id="2870" w:author="凡 张" w:date="2019-05-26T07:05:00Z">
            <w:rPr>
              <w:noProof/>
            </w:rPr>
          </w:rPrChange>
        </w:rPr>
        <w:t>[</w:t>
      </w:r>
      <w:r w:rsidR="002926C8" w:rsidRPr="00D62216">
        <w:rPr>
          <w:noProof/>
          <w:rPrChange w:id="2871" w:author="凡 张" w:date="2019-05-26T07:05:00Z">
            <w:rPr>
              <w:noProof/>
            </w:rPr>
          </w:rPrChange>
        </w:rPr>
        <w:fldChar w:fldCharType="begin"/>
      </w:r>
      <w:r w:rsidR="002926C8" w:rsidRPr="00D62216">
        <w:rPr>
          <w:noProof/>
          <w:rPrChange w:id="2872" w:author="凡 张" w:date="2019-05-26T07:05:00Z">
            <w:rPr>
              <w:noProof/>
            </w:rPr>
          </w:rPrChange>
        </w:rPr>
        <w:instrText xml:space="preserve"> HYPERLINK \l "_ENREF_11" \o "Takasaki, 1970 #142" </w:instrText>
      </w:r>
      <w:r w:rsidR="002926C8" w:rsidRPr="00D62216">
        <w:rPr>
          <w:noProof/>
          <w:rPrChange w:id="2873" w:author="凡 张" w:date="2019-05-26T07:05:00Z">
            <w:rPr>
              <w:noProof/>
            </w:rPr>
          </w:rPrChange>
        </w:rPr>
        <w:fldChar w:fldCharType="separate"/>
      </w:r>
      <w:r w:rsidR="00E2701A" w:rsidRPr="00D62216">
        <w:rPr>
          <w:noProof/>
          <w:rPrChange w:id="2874" w:author="凡 张" w:date="2019-05-26T07:05:00Z">
            <w:rPr>
              <w:noProof/>
            </w:rPr>
          </w:rPrChange>
        </w:rPr>
        <w:t>11</w:t>
      </w:r>
      <w:r w:rsidR="002926C8" w:rsidRPr="00D62216">
        <w:rPr>
          <w:noProof/>
          <w:rPrChange w:id="2875" w:author="凡 张" w:date="2019-05-26T07:05:00Z">
            <w:rPr>
              <w:noProof/>
            </w:rPr>
          </w:rPrChange>
        </w:rPr>
        <w:fldChar w:fldCharType="end"/>
      </w:r>
      <w:r w:rsidR="002270B7" w:rsidRPr="00D62216">
        <w:rPr>
          <w:noProof/>
          <w:rPrChange w:id="2876" w:author="凡 张" w:date="2019-05-26T07:05:00Z">
            <w:rPr>
              <w:noProof/>
            </w:rPr>
          </w:rPrChange>
        </w:rPr>
        <w:t xml:space="preserve">, </w:t>
      </w:r>
      <w:r w:rsidR="002926C8" w:rsidRPr="00D62216">
        <w:rPr>
          <w:noProof/>
          <w:rPrChange w:id="2877" w:author="凡 张" w:date="2019-05-26T07:05:00Z">
            <w:rPr>
              <w:noProof/>
            </w:rPr>
          </w:rPrChange>
        </w:rPr>
        <w:fldChar w:fldCharType="begin"/>
      </w:r>
      <w:r w:rsidR="002926C8" w:rsidRPr="00D62216">
        <w:rPr>
          <w:noProof/>
          <w:rPrChange w:id="2878" w:author="凡 张" w:date="2019-05-26T07:05:00Z">
            <w:rPr>
              <w:noProof/>
            </w:rPr>
          </w:rPrChange>
        </w:rPr>
        <w:instrText xml:space="preserve"> HYPERLINK \l "_ENREF_12" \o "</w:instrText>
      </w:r>
      <w:r w:rsidR="002926C8" w:rsidRPr="00D62216">
        <w:rPr>
          <w:noProof/>
          <w:rPrChange w:id="2879" w:author="凡 张" w:date="2019-05-26T07:05:00Z">
            <w:rPr>
              <w:noProof/>
            </w:rPr>
          </w:rPrChange>
        </w:rPr>
        <w:instrText>李恩泽</w:instrText>
      </w:r>
      <w:r w:rsidR="002926C8" w:rsidRPr="00D62216">
        <w:rPr>
          <w:noProof/>
          <w:rPrChange w:id="2880" w:author="凡 张" w:date="2019-05-26T07:05:00Z">
            <w:rPr>
              <w:noProof/>
            </w:rPr>
          </w:rPrChange>
        </w:rPr>
        <w:instrText xml:space="preserve">, 2016 #138" </w:instrText>
      </w:r>
      <w:r w:rsidR="002926C8" w:rsidRPr="00D62216">
        <w:rPr>
          <w:noProof/>
          <w:rPrChange w:id="2881" w:author="凡 张" w:date="2019-05-26T07:05:00Z">
            <w:rPr>
              <w:noProof/>
            </w:rPr>
          </w:rPrChange>
        </w:rPr>
        <w:fldChar w:fldCharType="separate"/>
      </w:r>
      <w:r w:rsidR="00E2701A" w:rsidRPr="00D62216">
        <w:rPr>
          <w:noProof/>
          <w:rPrChange w:id="2882" w:author="凡 张" w:date="2019-05-26T07:05:00Z">
            <w:rPr>
              <w:noProof/>
            </w:rPr>
          </w:rPrChange>
        </w:rPr>
        <w:t>12</w:t>
      </w:r>
      <w:r w:rsidR="002926C8" w:rsidRPr="00D62216">
        <w:rPr>
          <w:noProof/>
          <w:rPrChange w:id="2883" w:author="凡 张" w:date="2019-05-26T07:05:00Z">
            <w:rPr>
              <w:noProof/>
            </w:rPr>
          </w:rPrChange>
        </w:rPr>
        <w:fldChar w:fldCharType="end"/>
      </w:r>
      <w:r w:rsidR="002270B7" w:rsidRPr="00D62216">
        <w:rPr>
          <w:noProof/>
          <w:rPrChange w:id="2884" w:author="凡 张" w:date="2019-05-26T07:05:00Z">
            <w:rPr>
              <w:noProof/>
            </w:rPr>
          </w:rPrChange>
        </w:rPr>
        <w:t xml:space="preserve">, </w:t>
      </w:r>
      <w:r w:rsidR="002926C8" w:rsidRPr="00D62216">
        <w:rPr>
          <w:noProof/>
          <w:rPrChange w:id="2885" w:author="凡 张" w:date="2019-05-26T07:05:00Z">
            <w:rPr>
              <w:noProof/>
            </w:rPr>
          </w:rPrChange>
        </w:rPr>
        <w:fldChar w:fldCharType="begin"/>
      </w:r>
      <w:r w:rsidR="002926C8" w:rsidRPr="00D62216">
        <w:rPr>
          <w:noProof/>
          <w:rPrChange w:id="2886" w:author="凡 张" w:date="2019-05-26T07:05:00Z">
            <w:rPr>
              <w:noProof/>
            </w:rPr>
          </w:rPrChange>
        </w:rPr>
        <w:instrText xml:space="preserve"> HYPERLINK \l "_ENREF_1" \o "</w:instrText>
      </w:r>
      <w:r w:rsidR="002926C8" w:rsidRPr="00D62216">
        <w:rPr>
          <w:noProof/>
          <w:rPrChange w:id="2887" w:author="凡 张" w:date="2019-05-26T07:05:00Z">
            <w:rPr>
              <w:noProof/>
            </w:rPr>
          </w:rPrChange>
        </w:rPr>
        <w:instrText>曹向群</w:instrText>
      </w:r>
      <w:r w:rsidR="002926C8" w:rsidRPr="00D62216">
        <w:rPr>
          <w:noProof/>
          <w:rPrChange w:id="2888" w:author="凡 张" w:date="2019-05-26T07:05:00Z">
            <w:rPr>
              <w:noProof/>
            </w:rPr>
          </w:rPrChange>
        </w:rPr>
        <w:instrText xml:space="preserve">, 1990 #93" </w:instrText>
      </w:r>
      <w:r w:rsidR="002926C8" w:rsidRPr="00D62216">
        <w:rPr>
          <w:noProof/>
          <w:rPrChange w:id="2889" w:author="凡 张" w:date="2019-05-26T07:05:00Z">
            <w:rPr>
              <w:noProof/>
            </w:rPr>
          </w:rPrChange>
        </w:rPr>
        <w:fldChar w:fldCharType="separate"/>
      </w:r>
      <w:r w:rsidR="00E2701A" w:rsidRPr="00D62216">
        <w:rPr>
          <w:noProof/>
          <w:rPrChange w:id="2890" w:author="凡 张" w:date="2019-05-26T07:05:00Z">
            <w:rPr>
              <w:noProof/>
            </w:rPr>
          </w:rPrChange>
        </w:rPr>
        <w:t>1</w:t>
      </w:r>
      <w:r w:rsidR="002926C8" w:rsidRPr="00D62216">
        <w:rPr>
          <w:noProof/>
          <w:rPrChange w:id="2891" w:author="凡 张" w:date="2019-05-26T07:05:00Z">
            <w:rPr>
              <w:noProof/>
            </w:rPr>
          </w:rPrChange>
        </w:rPr>
        <w:fldChar w:fldCharType="end"/>
      </w:r>
      <w:r w:rsidR="002270B7" w:rsidRPr="00D62216">
        <w:rPr>
          <w:noProof/>
          <w:rPrChange w:id="2892" w:author="凡 张" w:date="2019-05-26T07:05:00Z">
            <w:rPr>
              <w:noProof/>
            </w:rPr>
          </w:rPrChange>
        </w:rPr>
        <w:t>]</w:t>
      </w:r>
      <w:r w:rsidR="005C634D" w:rsidRPr="00D62216">
        <w:rPr>
          <w:rPrChange w:id="2893" w:author="凡 张" w:date="2019-05-26T07:05:00Z">
            <w:rPr/>
          </w:rPrChange>
        </w:rPr>
        <w:fldChar w:fldCharType="end"/>
      </w:r>
      <w:r w:rsidRPr="00D62216">
        <w:rPr>
          <w:rPrChange w:id="2894" w:author="凡 张" w:date="2019-05-26T07:05:00Z">
            <w:rPr/>
          </w:rPrChange>
        </w:rPr>
        <w:t>。数字</w:t>
      </w:r>
      <w:r w:rsidR="005C634D" w:rsidRPr="00D62216">
        <w:rPr>
          <w:rPrChange w:id="2895" w:author="凡 张" w:date="2019-05-26T07:05:00Z">
            <w:rPr/>
          </w:rPrChange>
        </w:rPr>
        <w:t>莫尔三维测量不再使用光栅，而是直接使用投影仪对物体投影条纹图样</w:t>
      </w:r>
      <w:r w:rsidR="005C634D" w:rsidRPr="00D62216">
        <w:rPr>
          <w:rPrChange w:id="2896" w:author="凡 张" w:date="2019-05-26T07:05:00Z">
            <w:rPr/>
          </w:rPrChange>
        </w:rPr>
        <w:fldChar w:fldCharType="begin"/>
      </w:r>
      <w:r w:rsidR="002270B7" w:rsidRPr="00D62216">
        <w:rPr>
          <w:rPrChange w:id="2897" w:author="凡 张" w:date="2019-05-26T07:05:00Z">
            <w:rPr/>
          </w:rPrChange>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D62216">
        <w:rPr>
          <w:rPrChange w:id="2898" w:author="凡 张" w:date="2019-05-26T07:05:00Z">
            <w:rPr/>
          </w:rPrChange>
        </w:rPr>
        <w:fldChar w:fldCharType="separate"/>
      </w:r>
      <w:r w:rsidR="002270B7" w:rsidRPr="00D62216">
        <w:rPr>
          <w:noProof/>
          <w:rPrChange w:id="2899" w:author="凡 张" w:date="2019-05-26T07:05:00Z">
            <w:rPr>
              <w:noProof/>
            </w:rPr>
          </w:rPrChange>
        </w:rPr>
        <w:t>[</w:t>
      </w:r>
      <w:r w:rsidR="002926C8" w:rsidRPr="00D62216">
        <w:rPr>
          <w:noProof/>
          <w:rPrChange w:id="2900" w:author="凡 张" w:date="2019-05-26T07:05:00Z">
            <w:rPr>
              <w:noProof/>
            </w:rPr>
          </w:rPrChange>
        </w:rPr>
        <w:fldChar w:fldCharType="begin"/>
      </w:r>
      <w:r w:rsidR="002926C8" w:rsidRPr="00D62216">
        <w:rPr>
          <w:noProof/>
          <w:rPrChange w:id="2901" w:author="凡 张" w:date="2019-05-26T07:05:00Z">
            <w:rPr>
              <w:noProof/>
            </w:rPr>
          </w:rPrChange>
        </w:rPr>
        <w:instrText xml:space="preserve"> HYPERLINK \l "_ENREF_8" \o "Mohammadi, 2017 #133" </w:instrText>
      </w:r>
      <w:r w:rsidR="002926C8" w:rsidRPr="00D62216">
        <w:rPr>
          <w:noProof/>
          <w:rPrChange w:id="2902" w:author="凡 张" w:date="2019-05-26T07:05:00Z">
            <w:rPr>
              <w:noProof/>
            </w:rPr>
          </w:rPrChange>
        </w:rPr>
        <w:fldChar w:fldCharType="separate"/>
      </w:r>
      <w:r w:rsidR="00E2701A" w:rsidRPr="00D62216">
        <w:rPr>
          <w:noProof/>
          <w:rPrChange w:id="2903" w:author="凡 张" w:date="2019-05-26T07:05:00Z">
            <w:rPr>
              <w:noProof/>
            </w:rPr>
          </w:rPrChange>
        </w:rPr>
        <w:t>8</w:t>
      </w:r>
      <w:r w:rsidR="002926C8" w:rsidRPr="00D62216">
        <w:rPr>
          <w:noProof/>
          <w:rPrChange w:id="2904" w:author="凡 张" w:date="2019-05-26T07:05:00Z">
            <w:rPr>
              <w:noProof/>
            </w:rPr>
          </w:rPrChange>
        </w:rPr>
        <w:fldChar w:fldCharType="end"/>
      </w:r>
      <w:r w:rsidR="002270B7" w:rsidRPr="00D62216">
        <w:rPr>
          <w:noProof/>
          <w:rPrChange w:id="2905" w:author="凡 张" w:date="2019-05-26T07:05:00Z">
            <w:rPr>
              <w:noProof/>
            </w:rPr>
          </w:rPrChange>
        </w:rPr>
        <w:t>]</w:t>
      </w:r>
      <w:r w:rsidR="005C634D" w:rsidRPr="00D62216">
        <w:rPr>
          <w:rPrChange w:id="2906" w:author="凡 张" w:date="2019-05-26T07:05:00Z">
            <w:rPr/>
          </w:rPrChange>
        </w:rPr>
        <w:fldChar w:fldCharType="end"/>
      </w:r>
      <w:r w:rsidR="005C634D" w:rsidRPr="00D62216">
        <w:rPr>
          <w:rPrChange w:id="2907" w:author="凡 张" w:date="2019-05-26T07:05:00Z">
            <w:rPr/>
          </w:rPrChange>
        </w:rPr>
        <w:t>。</w:t>
      </w:r>
      <w:r w:rsidRPr="00D62216">
        <w:rPr>
          <w:rPrChange w:id="2908" w:author="凡 张" w:date="2019-05-26T07:05:00Z">
            <w:rPr/>
          </w:rPrChange>
        </w:rPr>
        <w:t>第二个区别是莫尔条纹产生的原理</w:t>
      </w:r>
      <w:r w:rsidR="005C634D" w:rsidRPr="00D62216">
        <w:rPr>
          <w:rPrChange w:id="2909" w:author="凡 张" w:date="2019-05-26T07:05:00Z">
            <w:rPr/>
          </w:rPrChange>
        </w:rPr>
        <w:t>。</w:t>
      </w:r>
      <w:r w:rsidRPr="00D62216">
        <w:rPr>
          <w:rPrChange w:id="2910" w:author="凡 张" w:date="2019-05-26T07:05:00Z">
            <w:rPr/>
          </w:rPrChange>
        </w:rPr>
        <w:t>传统莫尔</w:t>
      </w:r>
      <w:r w:rsidR="005C634D" w:rsidRPr="00D62216">
        <w:rPr>
          <w:rPrChange w:id="2911" w:author="凡 张" w:date="2019-05-26T07:05:00Z">
            <w:rPr/>
          </w:rPrChange>
        </w:rPr>
        <w:t>三维测量</w:t>
      </w:r>
      <w:r w:rsidRPr="00D62216">
        <w:rPr>
          <w:rPrChange w:id="2912" w:author="凡 张" w:date="2019-05-26T07:05:00Z">
            <w:rPr/>
          </w:rPrChange>
        </w:rPr>
        <w:t>法必须通过光栅和光栅的投影</w:t>
      </w:r>
      <w:r w:rsidR="00AB61B2" w:rsidRPr="00D62216">
        <w:rPr>
          <w:rPrChange w:id="2913" w:author="凡 张" w:date="2019-05-26T07:05:00Z">
            <w:rPr/>
          </w:rPrChange>
        </w:rPr>
        <w:t>，</w:t>
      </w:r>
      <w:r w:rsidRPr="00D62216">
        <w:rPr>
          <w:rPrChange w:id="2914" w:author="凡 张" w:date="2019-05-26T07:05:00Z">
            <w:rPr/>
          </w:rPrChange>
        </w:rPr>
        <w:t>或者光栅和另一个相同参数的光栅在被测物体上重叠</w:t>
      </w:r>
      <w:r w:rsidR="00AB61B2" w:rsidRPr="00D62216">
        <w:rPr>
          <w:rPrChange w:id="2915" w:author="凡 张" w:date="2019-05-26T07:05:00Z">
            <w:rPr/>
          </w:rPrChange>
        </w:rPr>
        <w:t>，</w:t>
      </w:r>
      <w:r w:rsidRPr="00D62216">
        <w:rPr>
          <w:rPrChange w:id="2916" w:author="凡 张" w:date="2019-05-26T07:05:00Z">
            <w:rPr/>
          </w:rPrChange>
        </w:rPr>
        <w:t>产生莫尔</w:t>
      </w:r>
      <w:r w:rsidR="005C634D" w:rsidRPr="00D62216">
        <w:rPr>
          <w:rPrChange w:id="2917" w:author="凡 张" w:date="2019-05-26T07:05:00Z">
            <w:rPr/>
          </w:rPrChange>
        </w:rPr>
        <w:t>条纹。而数字莫尔三维测量则是在测量后，在电脑后端处理使用条纹和捕捉图像矩阵相乘</w:t>
      </w:r>
      <w:r w:rsidR="00BA2E3C" w:rsidRPr="00D62216">
        <w:rPr>
          <w:rPrChange w:id="2918" w:author="凡 张" w:date="2019-05-26T07:05:00Z">
            <w:rPr/>
          </w:rPrChange>
        </w:rPr>
        <w:t>，</w:t>
      </w:r>
      <w:r w:rsidR="005C634D" w:rsidRPr="00D62216">
        <w:rPr>
          <w:rPrChange w:id="2919" w:author="凡 张" w:date="2019-05-26T07:05:00Z">
            <w:rPr/>
          </w:rPrChange>
        </w:rPr>
        <w:t>实现莫尔效应；第三</w:t>
      </w:r>
      <w:r w:rsidRPr="00D62216">
        <w:rPr>
          <w:rPrChange w:id="2920" w:author="凡 张" w:date="2019-05-26T07:05:00Z">
            <w:rPr/>
          </w:rPrChange>
        </w:rPr>
        <w:t>个区别是后期处理。早期的莫尔测量由于信息技术的发展有限，只能得出莫尔条纹，并以此作为等高线，人工定标，操作复杂</w:t>
      </w:r>
      <w:r w:rsidR="005C634D" w:rsidRPr="00D62216">
        <w:rPr>
          <w:rPrChange w:id="2921" w:author="凡 张" w:date="2019-05-26T07:05:00Z">
            <w:rPr/>
          </w:rPrChange>
        </w:rPr>
        <w:fldChar w:fldCharType="begin"/>
      </w:r>
      <w:r w:rsidR="002270B7" w:rsidRPr="00D62216">
        <w:rPr>
          <w:rPrChange w:id="2922" w:author="凡 张" w:date="2019-05-26T07:05:00Z">
            <w:rPr/>
          </w:rPrChange>
        </w:rPr>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005C634D" w:rsidRPr="00D62216">
        <w:rPr>
          <w:rPrChange w:id="2923" w:author="凡 张" w:date="2019-05-26T07:05:00Z">
            <w:rPr/>
          </w:rPrChange>
        </w:rPr>
        <w:fldChar w:fldCharType="separate"/>
      </w:r>
      <w:r w:rsidR="002270B7" w:rsidRPr="00D62216">
        <w:rPr>
          <w:noProof/>
          <w:rPrChange w:id="2924" w:author="凡 张" w:date="2019-05-26T07:05:00Z">
            <w:rPr>
              <w:noProof/>
            </w:rPr>
          </w:rPrChange>
        </w:rPr>
        <w:t>[</w:t>
      </w:r>
      <w:r w:rsidR="002926C8" w:rsidRPr="00D62216">
        <w:rPr>
          <w:noProof/>
          <w:rPrChange w:id="2925" w:author="凡 张" w:date="2019-05-26T07:05:00Z">
            <w:rPr>
              <w:noProof/>
            </w:rPr>
          </w:rPrChange>
        </w:rPr>
        <w:fldChar w:fldCharType="begin"/>
      </w:r>
      <w:r w:rsidR="002926C8" w:rsidRPr="00D62216">
        <w:rPr>
          <w:noProof/>
          <w:rPrChange w:id="2926" w:author="凡 张" w:date="2019-05-26T07:05:00Z">
            <w:rPr>
              <w:noProof/>
            </w:rPr>
          </w:rPrChange>
        </w:rPr>
        <w:instrText xml:space="preserve"> HYPERLINK \l "_ENREF_11" \o "Takasaki, 1970 #142" </w:instrText>
      </w:r>
      <w:r w:rsidR="002926C8" w:rsidRPr="00D62216">
        <w:rPr>
          <w:noProof/>
          <w:rPrChange w:id="2927" w:author="凡 张" w:date="2019-05-26T07:05:00Z">
            <w:rPr>
              <w:noProof/>
            </w:rPr>
          </w:rPrChange>
        </w:rPr>
        <w:fldChar w:fldCharType="separate"/>
      </w:r>
      <w:r w:rsidR="00E2701A" w:rsidRPr="00D62216">
        <w:rPr>
          <w:noProof/>
          <w:rPrChange w:id="2928" w:author="凡 张" w:date="2019-05-26T07:05:00Z">
            <w:rPr>
              <w:noProof/>
            </w:rPr>
          </w:rPrChange>
        </w:rPr>
        <w:t>11</w:t>
      </w:r>
      <w:r w:rsidR="002926C8" w:rsidRPr="00D62216">
        <w:rPr>
          <w:noProof/>
          <w:rPrChange w:id="2929" w:author="凡 张" w:date="2019-05-26T07:05:00Z">
            <w:rPr>
              <w:noProof/>
            </w:rPr>
          </w:rPrChange>
        </w:rPr>
        <w:fldChar w:fldCharType="end"/>
      </w:r>
      <w:r w:rsidR="002270B7" w:rsidRPr="00D62216">
        <w:rPr>
          <w:noProof/>
          <w:rPrChange w:id="2930" w:author="凡 张" w:date="2019-05-26T07:05:00Z">
            <w:rPr>
              <w:noProof/>
            </w:rPr>
          </w:rPrChange>
        </w:rPr>
        <w:t>]</w:t>
      </w:r>
      <w:r w:rsidR="005C634D" w:rsidRPr="00D62216">
        <w:rPr>
          <w:rPrChange w:id="2931" w:author="凡 张" w:date="2019-05-26T07:05:00Z">
            <w:rPr/>
          </w:rPrChange>
        </w:rPr>
        <w:fldChar w:fldCharType="end"/>
      </w:r>
      <w:r w:rsidRPr="00D62216">
        <w:rPr>
          <w:rPrChange w:id="2932" w:author="凡 张" w:date="2019-05-26T07:05:00Z">
            <w:rPr/>
          </w:rPrChange>
        </w:rPr>
        <w:t>。而随着电脑处理器速度的提高，数字莫尔三维测量使用后端处理算法，不仅能得到被测物体的数字三维模型，同时还可使用拟合等多种手段提高精度</w:t>
      </w:r>
      <w:r w:rsidR="005C634D" w:rsidRPr="00D62216">
        <w:rPr>
          <w:rPrChange w:id="2933" w:author="凡 张" w:date="2019-05-26T07:05:00Z">
            <w:rPr/>
          </w:rPrChange>
        </w:rPr>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rPr>
          <w:rPrChange w:id="2934" w:author="凡 张" w:date="2019-05-26T07:05:00Z">
            <w:rPr/>
          </w:rPrChange>
        </w:rPr>
        <w:instrText xml:space="preserve"> ADDIN EN.CITE </w:instrText>
      </w:r>
      <w:r w:rsidR="002270B7" w:rsidRPr="00D62216">
        <w:rPr>
          <w:rPrChange w:id="2935" w:author="凡 张" w:date="2019-05-26T07:05:00Z">
            <w:rPr/>
          </w:rPrChange>
        </w:rPr>
        <w:fldChar w:fldCharType="begin">
          <w:fldData xml:space="preserve">PEVuZE5vdGU+PENpdGU+PEF1dGhvcj5aaG91PC9BdXRob3I+PFllYXI+MjAxODwvWWVhcj48UmVj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</w:fldData>
        </w:fldChar>
      </w:r>
      <w:r w:rsidR="002270B7" w:rsidRPr="00D62216">
        <w:rPr>
          <w:rPrChange w:id="2936" w:author="凡 张" w:date="2019-05-26T07:05:00Z">
            <w:rPr/>
          </w:rPrChange>
        </w:rPr>
        <w:instrText xml:space="preserve"> ADDIN EN.CITE.DATA </w:instrText>
      </w:r>
      <w:r w:rsidR="002270B7" w:rsidRPr="00D62216">
        <w:rPr>
          <w:rPrChange w:id="2937" w:author="凡 张" w:date="2019-05-26T07:05:00Z">
            <w:rPr/>
          </w:rPrChange>
        </w:rPr>
      </w:r>
      <w:r w:rsidR="002270B7" w:rsidRPr="00D62216">
        <w:rPr>
          <w:rPrChange w:id="2938" w:author="凡 张" w:date="2019-05-26T07:05:00Z">
            <w:rPr/>
          </w:rPrChange>
        </w:rPr>
        <w:fldChar w:fldCharType="end"/>
      </w:r>
      <w:r w:rsidR="005C634D" w:rsidRPr="00D62216">
        <w:rPr>
          <w:rPrChange w:id="2939" w:author="凡 张" w:date="2019-05-26T07:05:00Z">
            <w:rPr/>
          </w:rPrChange>
        </w:rPr>
      </w:r>
      <w:r w:rsidR="005C634D" w:rsidRPr="00D62216">
        <w:rPr>
          <w:rPrChange w:id="2940" w:author="凡 张" w:date="2019-05-26T07:05:00Z">
            <w:rPr/>
          </w:rPrChange>
        </w:rPr>
        <w:fldChar w:fldCharType="separate"/>
      </w:r>
      <w:r w:rsidR="002270B7" w:rsidRPr="00D62216">
        <w:rPr>
          <w:noProof/>
          <w:rPrChange w:id="2941" w:author="凡 张" w:date="2019-05-26T07:05:00Z">
            <w:rPr>
              <w:noProof/>
            </w:rPr>
          </w:rPrChange>
        </w:rPr>
        <w:t>[</w:t>
      </w:r>
      <w:r w:rsidR="002926C8" w:rsidRPr="00D62216">
        <w:rPr>
          <w:noProof/>
          <w:rPrChange w:id="2942" w:author="凡 张" w:date="2019-05-26T07:05:00Z">
            <w:rPr>
              <w:noProof/>
            </w:rPr>
          </w:rPrChange>
        </w:rPr>
        <w:fldChar w:fldCharType="begin"/>
      </w:r>
      <w:r w:rsidR="002926C8" w:rsidRPr="00D62216">
        <w:rPr>
          <w:noProof/>
          <w:rPrChange w:id="2943" w:author="凡 张" w:date="2019-05-26T07:05:00Z">
            <w:rPr>
              <w:noProof/>
            </w:rPr>
          </w:rPrChange>
        </w:rPr>
        <w:instrText xml:space="preserve"> HYPERLINK \l "_ENREF_13" \o "Zhou, 2018 #126" </w:instrText>
      </w:r>
      <w:r w:rsidR="002926C8" w:rsidRPr="00D62216">
        <w:rPr>
          <w:noProof/>
          <w:rPrChange w:id="2944" w:author="凡 张" w:date="2019-05-26T07:05:00Z">
            <w:rPr>
              <w:noProof/>
            </w:rPr>
          </w:rPrChange>
        </w:rPr>
        <w:fldChar w:fldCharType="separate"/>
      </w:r>
      <w:r w:rsidR="00E2701A" w:rsidRPr="00D62216">
        <w:rPr>
          <w:noProof/>
          <w:rPrChange w:id="2945" w:author="凡 张" w:date="2019-05-26T07:05:00Z">
            <w:rPr>
              <w:noProof/>
            </w:rPr>
          </w:rPrChange>
        </w:rPr>
        <w:t>13</w:t>
      </w:r>
      <w:r w:rsidR="002926C8" w:rsidRPr="00D62216">
        <w:rPr>
          <w:noProof/>
          <w:rPrChange w:id="2946" w:author="凡 张" w:date="2019-05-26T07:05:00Z">
            <w:rPr>
              <w:noProof/>
            </w:rPr>
          </w:rPrChange>
        </w:rPr>
        <w:fldChar w:fldCharType="end"/>
      </w:r>
      <w:r w:rsidR="002270B7" w:rsidRPr="00D62216">
        <w:rPr>
          <w:noProof/>
          <w:rPrChange w:id="2947" w:author="凡 张" w:date="2019-05-26T07:05:00Z">
            <w:rPr>
              <w:noProof/>
            </w:rPr>
          </w:rPrChange>
        </w:rPr>
        <w:t xml:space="preserve">, </w:t>
      </w:r>
      <w:r w:rsidR="002926C8" w:rsidRPr="00D62216">
        <w:rPr>
          <w:noProof/>
          <w:rPrChange w:id="2948" w:author="凡 张" w:date="2019-05-26T07:05:00Z">
            <w:rPr>
              <w:noProof/>
            </w:rPr>
          </w:rPrChange>
        </w:rPr>
        <w:fldChar w:fldCharType="begin"/>
      </w:r>
      <w:r w:rsidR="002926C8" w:rsidRPr="00D62216">
        <w:rPr>
          <w:noProof/>
          <w:rPrChange w:id="2949" w:author="凡 张" w:date="2019-05-26T07:05:00Z">
            <w:rPr>
              <w:noProof/>
            </w:rPr>
          </w:rPrChange>
        </w:rPr>
        <w:instrText xml:space="preserve"> HYPERLINK \l "_ENREF_10" \o "Mohammadi, 2016 #131" </w:instrText>
      </w:r>
      <w:r w:rsidR="002926C8" w:rsidRPr="00D62216">
        <w:rPr>
          <w:noProof/>
          <w:rPrChange w:id="2950" w:author="凡 张" w:date="2019-05-26T07:05:00Z">
            <w:rPr>
              <w:noProof/>
            </w:rPr>
          </w:rPrChange>
        </w:rPr>
        <w:fldChar w:fldCharType="separate"/>
      </w:r>
      <w:r w:rsidR="00E2701A" w:rsidRPr="00D62216">
        <w:rPr>
          <w:noProof/>
          <w:rPrChange w:id="2951" w:author="凡 张" w:date="2019-05-26T07:05:00Z">
            <w:rPr>
              <w:noProof/>
            </w:rPr>
          </w:rPrChange>
        </w:rPr>
        <w:t>10</w:t>
      </w:r>
      <w:r w:rsidR="002926C8" w:rsidRPr="00D62216">
        <w:rPr>
          <w:noProof/>
          <w:rPrChange w:id="2952" w:author="凡 张" w:date="2019-05-26T07:05:00Z">
            <w:rPr>
              <w:noProof/>
            </w:rPr>
          </w:rPrChange>
        </w:rPr>
        <w:fldChar w:fldCharType="end"/>
      </w:r>
      <w:r w:rsidR="002270B7" w:rsidRPr="00D62216">
        <w:rPr>
          <w:noProof/>
          <w:rPrChange w:id="2953" w:author="凡 张" w:date="2019-05-26T07:05:00Z">
            <w:rPr>
              <w:noProof/>
            </w:rPr>
          </w:rPrChange>
        </w:rPr>
        <w:t xml:space="preserve">, </w:t>
      </w:r>
      <w:r w:rsidR="002926C8" w:rsidRPr="00D62216">
        <w:rPr>
          <w:noProof/>
          <w:rPrChange w:id="2954" w:author="凡 张" w:date="2019-05-26T07:05:00Z">
            <w:rPr>
              <w:noProof/>
            </w:rPr>
          </w:rPrChange>
        </w:rPr>
        <w:fldChar w:fldCharType="begin"/>
      </w:r>
      <w:r w:rsidR="002926C8" w:rsidRPr="00D62216">
        <w:rPr>
          <w:noProof/>
          <w:rPrChange w:id="2955" w:author="凡 张" w:date="2019-05-26T07:05:00Z">
            <w:rPr>
              <w:noProof/>
            </w:rPr>
          </w:rPrChange>
        </w:rPr>
        <w:instrText xml:space="preserve"> HYPERLINK \l "_ENREF_3" \o "</w:instrText>
      </w:r>
      <w:r w:rsidR="002926C8" w:rsidRPr="00D62216">
        <w:rPr>
          <w:noProof/>
          <w:rPrChange w:id="2956" w:author="凡 张" w:date="2019-05-26T07:05:00Z">
            <w:rPr>
              <w:noProof/>
            </w:rPr>
          </w:rPrChange>
        </w:rPr>
        <w:instrText>朱丽君</w:instrText>
      </w:r>
      <w:r w:rsidR="002926C8" w:rsidRPr="00D62216">
        <w:rPr>
          <w:noProof/>
          <w:rPrChange w:id="2957" w:author="凡 张" w:date="2019-05-26T07:05:00Z">
            <w:rPr>
              <w:noProof/>
            </w:rPr>
          </w:rPrChange>
        </w:rPr>
        <w:instrText xml:space="preserve">, 2015 #122" </w:instrText>
      </w:r>
      <w:r w:rsidR="002926C8" w:rsidRPr="00D62216">
        <w:rPr>
          <w:noProof/>
          <w:rPrChange w:id="2958" w:author="凡 张" w:date="2019-05-26T07:05:00Z">
            <w:rPr>
              <w:noProof/>
            </w:rPr>
          </w:rPrChange>
        </w:rPr>
        <w:fldChar w:fldCharType="separate"/>
      </w:r>
      <w:r w:rsidR="00E2701A" w:rsidRPr="00D62216">
        <w:rPr>
          <w:noProof/>
          <w:rPrChange w:id="2959" w:author="凡 张" w:date="2019-05-26T07:05:00Z">
            <w:rPr>
              <w:noProof/>
            </w:rPr>
          </w:rPrChange>
        </w:rPr>
        <w:t>3</w:t>
      </w:r>
      <w:r w:rsidR="002926C8" w:rsidRPr="00D62216">
        <w:rPr>
          <w:noProof/>
          <w:rPrChange w:id="2960" w:author="凡 张" w:date="2019-05-26T07:05:00Z">
            <w:rPr>
              <w:noProof/>
            </w:rPr>
          </w:rPrChange>
        </w:rPr>
        <w:fldChar w:fldCharType="end"/>
      </w:r>
      <w:r w:rsidR="002270B7" w:rsidRPr="00D62216">
        <w:rPr>
          <w:noProof/>
          <w:rPrChange w:id="2961" w:author="凡 张" w:date="2019-05-26T07:05:00Z">
            <w:rPr>
              <w:noProof/>
            </w:rPr>
          </w:rPrChange>
        </w:rPr>
        <w:t xml:space="preserve">, </w:t>
      </w:r>
      <w:r w:rsidR="002926C8" w:rsidRPr="00D62216">
        <w:rPr>
          <w:noProof/>
          <w:rPrChange w:id="2962" w:author="凡 张" w:date="2019-05-26T07:05:00Z">
            <w:rPr>
              <w:noProof/>
            </w:rPr>
          </w:rPrChange>
        </w:rPr>
        <w:fldChar w:fldCharType="begin"/>
      </w:r>
      <w:r w:rsidR="002926C8" w:rsidRPr="00D62216">
        <w:rPr>
          <w:noProof/>
          <w:rPrChange w:id="2963" w:author="凡 张" w:date="2019-05-26T07:05:00Z">
            <w:rPr>
              <w:noProof/>
            </w:rPr>
          </w:rPrChange>
        </w:rPr>
        <w:instrText xml:space="preserve"> HYPERLINK \l "_ENREF_4" \o "</w:instrText>
      </w:r>
      <w:r w:rsidR="002926C8" w:rsidRPr="00D62216">
        <w:rPr>
          <w:noProof/>
          <w:rPrChange w:id="2964" w:author="凡 张" w:date="2019-05-26T07:05:00Z">
            <w:rPr>
              <w:noProof/>
            </w:rPr>
          </w:rPrChange>
        </w:rPr>
        <w:instrText>朱丽君</w:instrText>
      </w:r>
      <w:r w:rsidR="002926C8" w:rsidRPr="00D62216">
        <w:rPr>
          <w:noProof/>
          <w:rPrChange w:id="2965" w:author="凡 张" w:date="2019-05-26T07:05:00Z">
            <w:rPr>
              <w:noProof/>
            </w:rPr>
          </w:rPrChange>
        </w:rPr>
        <w:instrText xml:space="preserve">, 2016 #113" </w:instrText>
      </w:r>
      <w:r w:rsidR="002926C8" w:rsidRPr="00D62216">
        <w:rPr>
          <w:noProof/>
          <w:rPrChange w:id="2966" w:author="凡 张" w:date="2019-05-26T07:05:00Z">
            <w:rPr>
              <w:noProof/>
            </w:rPr>
          </w:rPrChange>
        </w:rPr>
        <w:fldChar w:fldCharType="separate"/>
      </w:r>
      <w:r w:rsidR="00E2701A" w:rsidRPr="00D62216">
        <w:rPr>
          <w:noProof/>
          <w:rPrChange w:id="2967" w:author="凡 张" w:date="2019-05-26T07:05:00Z">
            <w:rPr>
              <w:noProof/>
            </w:rPr>
          </w:rPrChange>
        </w:rPr>
        <w:t>4</w:t>
      </w:r>
      <w:r w:rsidR="002926C8" w:rsidRPr="00D62216">
        <w:rPr>
          <w:noProof/>
          <w:rPrChange w:id="2968" w:author="凡 张" w:date="2019-05-26T07:05:00Z">
            <w:rPr>
              <w:noProof/>
            </w:rPr>
          </w:rPrChange>
        </w:rPr>
        <w:fldChar w:fldCharType="end"/>
      </w:r>
      <w:r w:rsidR="002270B7" w:rsidRPr="00D62216">
        <w:rPr>
          <w:noProof/>
          <w:rPrChange w:id="2969" w:author="凡 张" w:date="2019-05-26T07:05:00Z">
            <w:rPr>
              <w:noProof/>
            </w:rPr>
          </w:rPrChange>
        </w:rPr>
        <w:t>]</w:t>
      </w:r>
      <w:r w:rsidR="005C634D" w:rsidRPr="00D62216">
        <w:rPr>
          <w:rPrChange w:id="2970" w:author="凡 张" w:date="2019-05-26T07:05:00Z">
            <w:rPr/>
          </w:rPrChange>
        </w:rPr>
        <w:fldChar w:fldCharType="end"/>
      </w:r>
      <w:r w:rsidRPr="00D62216">
        <w:rPr>
          <w:rPrChange w:id="2971" w:author="凡 张" w:date="2019-05-26T07:05:00Z">
            <w:rPr/>
          </w:rPrChange>
        </w:rPr>
        <w:t>。</w:t>
      </w:r>
    </w:p>
    <w:p w:rsidR="00CD69B2" w:rsidRPr="00D62216" w:rsidRDefault="00F81E25" w:rsidP="005C634D">
      <w:pPr>
        <w:pStyle w:val="2"/>
        <w:spacing w:before="156" w:after="156"/>
        <w:rPr>
          <w:rPrChange w:id="2972" w:author="凡 张" w:date="2019-05-26T07:05:00Z">
            <w:rPr/>
          </w:rPrChange>
        </w:rPr>
      </w:pPr>
      <w:bookmarkStart w:id="2973" w:name="_Toc9421021"/>
      <w:bookmarkStart w:id="2974" w:name="_Toc9746649"/>
      <w:r w:rsidRPr="00D62216">
        <w:rPr>
          <w:noProof/>
          <w:rPrChange w:id="2975" w:author="凡 张" w:date="2019-05-26T07:05:00Z">
            <w:rPr>
              <w:noProof/>
            </w:rPr>
          </w:rPrChange>
        </w:rPr>
        <mc:AlternateContent>
          <mc:Choice Requires="wpg">
            <w:drawing>
              <wp:anchor distT="0" distB="0" distL="114300" distR="114300" simplePos="0" relativeHeight="251587584" behindDoc="0" locked="0" layoutInCell="1" allowOverlap="1" wp14:anchorId="2C3A247F" wp14:editId="4D96E079">
                <wp:simplePos x="0" y="0"/>
                <wp:positionH relativeFrom="column">
                  <wp:posOffset>10795</wp:posOffset>
                </wp:positionH>
                <wp:positionV relativeFrom="paragraph">
                  <wp:posOffset>582295</wp:posOffset>
                </wp:positionV>
                <wp:extent cx="5471795" cy="2491740"/>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1795" cy="2491740"/>
                          <a:chOff x="0" y="0"/>
                          <a:chExt cx="5471795" cy="2491740"/>
                        </a:xfrm>
                      </wpg:grpSpPr>
                      <wpg:grpSp>
                        <wpg:cNvPr id="22" name="组合 22"/>
                        <wpg:cNvGrpSpPr/>
                        <wpg:grpSpPr>
                          <a:xfrm>
                            <a:off x="0" y="0"/>
                            <a:ext cx="5458483" cy="1558925"/>
                            <a:chOff x="0" y="0"/>
                            <a:chExt cx="5458483" cy="1558925"/>
                          </a:xfrm>
                        </wpg:grpSpPr>
                        <pic:pic xmlns:pic="http://schemas.openxmlformats.org/drawingml/2006/picture">
                          <pic:nvPicPr>
                            <pic:cNvPr id="14" name="图片 14"/>
                            <pic:cNvPicPr>
                              <a:picLocks noChangeAspect="1"/>
                            </pic:cNvPicPr>
                          </pic:nvPicPr>
                          <pic:blipFill rotWithShape="1">
                            <a:blip r:embed="rId15" cstate="print">
                              <a:extLst>
                                <a:ext uri="{28A0092B-C50C-407E-A947-70E740481C1C}">
                                  <a14:useLocalDpi xmlns:a14="http://schemas.microsoft.com/office/drawing/2010/main" val="0"/>
                                </a:ext>
                              </a:extLst>
                            </a:blip>
                            <a:srcRect r="3817"/>
                            <a:stretch/>
                          </pic:blipFill>
                          <pic:spPr bwMode="auto">
                            <a:xfrm>
                              <a:off x="3751603" y="0"/>
                              <a:ext cx="1706880" cy="155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5"/>
                            <pic:cNvPicPr>
                              <a:picLocks noChangeAspect="1"/>
                            </pic:cNvPicPr>
                          </pic:nvPicPr>
                          <pic:blipFill rotWithShape="1">
                            <a:blip r:embed="rId16">
                              <a:extLst>
                                <a:ext uri="{28A0092B-C50C-407E-A947-70E740481C1C}">
                                  <a14:useLocalDpi xmlns:a14="http://schemas.microsoft.com/office/drawing/2010/main" val="0"/>
                                </a:ext>
                              </a:extLst>
                            </a:blip>
                            <a:srcRect l="18834" t="-1" r="15695" b="15295"/>
                            <a:stretch/>
                          </pic:blipFill>
                          <pic:spPr bwMode="auto">
                            <a:xfrm>
                              <a:off x="1820254" y="0"/>
                              <a:ext cx="1581150" cy="1558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图片 16"/>
                            <pic:cNvPicPr>
                              <a:picLocks noChangeAspect="1"/>
                            </pic:cNvPicPr>
                          </pic:nvPicPr>
                          <pic:blipFill rotWithShape="1">
                            <a:blip r:embed="rId17">
                              <a:extLst>
                                <a:ext uri="{28A0092B-C50C-407E-A947-70E740481C1C}">
                                  <a14:useLocalDpi xmlns:a14="http://schemas.microsoft.com/office/drawing/2010/main" val="0"/>
                                </a:ext>
                              </a:extLst>
                            </a:blip>
                            <a:srcRect t="11267" r="3125" b="12207"/>
                            <a:stretch/>
                          </pic:blipFill>
                          <pic:spPr bwMode="auto">
                            <a:xfrm>
                              <a:off x="0" y="0"/>
                              <a:ext cx="1476375" cy="1552575"/>
                            </a:xfrm>
                            <a:prstGeom prst="rect">
                              <a:avLst/>
                            </a:prstGeom>
                            <a:ln>
                              <a:noFill/>
                            </a:ln>
                            <a:extLst>
                              <a:ext uri="{53640926-AAD7-44D8-BBD7-CCE9431645EC}">
                                <a14:shadowObscured xmlns:a14="http://schemas.microsoft.com/office/drawing/2010/main"/>
                              </a:ext>
                            </a:extLst>
                          </pic:spPr>
                        </pic:pic>
                      </wpg:grpSp>
                      <wpg:grpSp>
                        <wpg:cNvPr id="23" name="组合 23"/>
                        <wpg:cNvGrpSpPr/>
                        <wpg:grpSpPr>
                          <a:xfrm>
                            <a:off x="0" y="1590675"/>
                            <a:ext cx="5458467" cy="404786"/>
                            <a:chOff x="0" y="0"/>
                            <a:chExt cx="5458467" cy="404786"/>
                          </a:xfrm>
                        </wpg:grpSpPr>
                        <wps:wsp>
                          <wps:cNvPr id="18" name="文本框 18"/>
                          <wps:cNvSpPr txBox="1"/>
                          <wps:spPr>
                            <a:xfrm>
                              <a:off x="3751587" y="0"/>
                              <a:ext cx="1706880" cy="396240"/>
                            </a:xfrm>
                            <a:prstGeom prst="rect">
                              <a:avLst/>
                            </a:prstGeom>
                            <a:solidFill>
                              <a:prstClr val="white"/>
                            </a:solidFill>
                            <a:ln>
                              <a:noFill/>
                            </a:ln>
                          </wps:spPr>
                          <wps:txbx>
                            <w:txbxContent>
                              <w:p w:rsidR="000D29F8" w:rsidRPr="00185569" w:rsidRDefault="000D29F8"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 name="文本框 19"/>
                          <wps:cNvSpPr txBox="1"/>
                          <wps:spPr>
                            <a:xfrm>
                              <a:off x="1820252" y="8546"/>
                              <a:ext cx="1581150" cy="396240"/>
                            </a:xfrm>
                            <a:prstGeom prst="rect">
                              <a:avLst/>
                            </a:prstGeom>
                            <a:solidFill>
                              <a:prstClr val="white"/>
                            </a:solidFill>
                            <a:ln>
                              <a:noFill/>
                            </a:ln>
                          </wps:spPr>
                          <wps:txbx>
                            <w:txbxContent>
                              <w:p w:rsidR="000D29F8" w:rsidRPr="009D483E" w:rsidRDefault="000D29F8"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文本框 21"/>
                          <wps:cNvSpPr txBox="1"/>
                          <wps:spPr>
                            <a:xfrm>
                              <a:off x="0" y="0"/>
                              <a:ext cx="1476375" cy="396240"/>
                            </a:xfrm>
                            <a:prstGeom prst="rect">
                              <a:avLst/>
                            </a:prstGeom>
                            <a:solidFill>
                              <a:prstClr val="white"/>
                            </a:solidFill>
                            <a:ln>
                              <a:noFill/>
                            </a:ln>
                          </wps:spPr>
                          <wps:txbx>
                            <w:txbxContent>
                              <w:p w:rsidR="000D29F8" w:rsidRPr="00527412" w:rsidRDefault="000D29F8" w:rsidP="00F416FB">
                                <w:pPr>
                                  <w:pStyle w:val="af1"/>
                                  <w:spacing w:before="156" w:after="156"/>
                                  <w:rPr>
                                    <w:rFonts w:ascii="宋体" w:hAnsi="宋体"/>
                                    <w:noProof/>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 name="文本框 24"/>
                        <wps:cNvSpPr txBox="1"/>
                        <wps:spPr>
                          <a:xfrm>
                            <a:off x="0" y="2095500"/>
                            <a:ext cx="5471795" cy="396240"/>
                          </a:xfrm>
                          <a:prstGeom prst="rect">
                            <a:avLst/>
                          </a:prstGeom>
                          <a:solidFill>
                            <a:prstClr val="white"/>
                          </a:solidFill>
                          <a:ln>
                            <a:noFill/>
                          </a:ln>
                        </wps:spPr>
                        <wps:txbx>
                          <w:txbxContent>
                            <w:p w:rsidR="000D29F8" w:rsidRPr="0009571F" w:rsidRDefault="000D29F8" w:rsidP="0009571F">
                              <w:pPr>
                                <w:pStyle w:val="af1"/>
                                <w:spacing w:before="156" w:after="156"/>
                                <w:rPr>
                                  <w:rPrChange w:id="2976" w:author="凡 张" w:date="2019-05-26T07:02:00Z">
                                    <w:rPr>
                                      <w:rFonts w:ascii="宋体" w:hAnsi="宋体"/>
                                      <w:noProof/>
                                      <w:szCs w:val="20"/>
                                    </w:rPr>
                                  </w:rPrChange>
                                </w:rPr>
                                <w:pPrChange w:id="2977" w:author="凡 张" w:date="2019-05-26T07:02:00Z">
                                  <w:pPr>
                                    <w:pStyle w:val="af1"/>
                                    <w:spacing w:before="156" w:after="156"/>
                                  </w:pPr>
                                </w:pPrChange>
                              </w:pPr>
                              <w:bookmarkStart w:id="2978" w:name="_Toc9746622"/>
                              <w:r w:rsidRPr="0009571F">
                                <w:rPr>
                                  <w:rPrChange w:id="2979" w:author="凡 张" w:date="2019-05-26T07:02:00Z">
                                    <w:rPr/>
                                  </w:rPrChange>
                                </w:rPr>
                                <w:t>图</w:t>
                              </w:r>
                              <w:r w:rsidRPr="0009571F">
                                <w:rPr>
                                  <w:rPrChange w:id="2980" w:author="凡 张" w:date="2019-05-26T07:02:00Z">
                                    <w:rPr/>
                                  </w:rPrChange>
                                </w:rPr>
                                <w:fldChar w:fldCharType="begin"/>
                              </w:r>
                              <w:r w:rsidRPr="0009571F">
                                <w:rPr>
                                  <w:rPrChange w:id="2981" w:author="凡 张" w:date="2019-05-26T07:02:00Z">
                                    <w:rPr/>
                                  </w:rPrChange>
                                </w:rPr>
                                <w:instrText xml:space="preserve"> SEQ </w:instrText>
                              </w:r>
                              <w:r w:rsidRPr="0009571F">
                                <w:rPr>
                                  <w:rPrChange w:id="2982" w:author="凡 张" w:date="2019-05-26T07:02:00Z">
                                    <w:rPr/>
                                  </w:rPrChange>
                                </w:rPr>
                                <w:instrText>图</w:instrText>
                              </w:r>
                              <w:r w:rsidRPr="0009571F">
                                <w:rPr>
                                  <w:rPrChange w:id="2983" w:author="凡 张" w:date="2019-05-26T07:02:00Z">
                                    <w:rPr/>
                                  </w:rPrChange>
                                </w:rPr>
                                <w:instrText xml:space="preserve"> \* ARABIC </w:instrText>
                              </w:r>
                              <w:r w:rsidRPr="0009571F">
                                <w:rPr>
                                  <w:rPrChange w:id="2984" w:author="凡 张" w:date="2019-05-26T07:02:00Z">
                                    <w:rPr/>
                                  </w:rPrChange>
                                </w:rPr>
                                <w:fldChar w:fldCharType="separate"/>
                              </w:r>
                              <w:ins w:id="2985" w:author="凡 张" w:date="2019-05-26T09:18:00Z">
                                <w:r>
                                  <w:rPr>
                                    <w:noProof/>
                                  </w:rPr>
                                  <w:t>4</w:t>
                                </w:r>
                              </w:ins>
                              <w:del w:id="2986" w:author="凡 张" w:date="2019-05-26T06:16:00Z">
                                <w:r w:rsidRPr="0009571F" w:rsidDel="008F2CC6">
                                  <w:rPr>
                                    <w:noProof/>
                                    <w:rPrChange w:id="2987" w:author="凡 张" w:date="2019-05-26T07:02:00Z">
                                      <w:rPr>
                                        <w:noProof/>
                                      </w:rPr>
                                    </w:rPrChange>
                                  </w:rPr>
                                  <w:delText>3</w:delText>
                                </w:r>
                              </w:del>
                              <w:r w:rsidRPr="0009571F">
                                <w:rPr>
                                  <w:rPrChange w:id="2988" w:author="凡 张" w:date="2019-05-26T07:02:00Z">
                                    <w:rPr/>
                                  </w:rPrChange>
                                </w:rPr>
                                <w:fldChar w:fldCharType="end"/>
                              </w:r>
                              <w:r w:rsidRPr="0009571F">
                                <w:rPr>
                                  <w:rFonts w:hint="eastAsia"/>
                                  <w:rPrChange w:id="2989" w:author="凡 张" w:date="2019-05-26T07:02:00Z">
                                    <w:rPr>
                                      <w:rFonts w:hint="eastAsia"/>
                                    </w:rPr>
                                  </w:rPrChange>
                                </w:rPr>
                                <w:t xml:space="preserve"> </w:t>
                              </w:r>
                              <w:r w:rsidRPr="0009571F">
                                <w:rPr>
                                  <w:rFonts w:hint="eastAsia"/>
                                  <w:rPrChange w:id="2990" w:author="凡 张" w:date="2019-05-26T07:02:00Z">
                                    <w:rPr>
                                      <w:rFonts w:hint="eastAsia"/>
                                    </w:rPr>
                                  </w:rPrChange>
                                </w:rPr>
                                <w:t>莫尔条纹产生方式：</w:t>
                              </w:r>
                              <w:r w:rsidRPr="0009571F">
                                <w:rPr>
                                  <w:rFonts w:hint="eastAsia"/>
                                  <w:rPrChange w:id="2991" w:author="凡 张" w:date="2019-05-26T07:02:00Z">
                                    <w:rPr>
                                      <w:rFonts w:hint="eastAsia"/>
                                    </w:rPr>
                                  </w:rPrChange>
                                </w:rPr>
                                <w:t>(a)</w:t>
                              </w:r>
                              <w:r w:rsidRPr="0009571F">
                                <w:rPr>
                                  <w:rFonts w:hint="eastAsia"/>
                                  <w:rPrChange w:id="2992" w:author="凡 张" w:date="2019-05-26T07:02:00Z">
                                    <w:rPr>
                                      <w:rFonts w:hint="eastAsia"/>
                                    </w:rPr>
                                  </w:rPrChange>
                                </w:rPr>
                                <w:t>不同周期；</w:t>
                              </w:r>
                              <w:r w:rsidRPr="0009571F">
                                <w:rPr>
                                  <w:rFonts w:hint="eastAsia"/>
                                  <w:rPrChange w:id="2993" w:author="凡 张" w:date="2019-05-26T07:02:00Z">
                                    <w:rPr>
                                      <w:rFonts w:hint="eastAsia"/>
                                    </w:rPr>
                                  </w:rPrChange>
                                </w:rPr>
                                <w:t>(b)</w:t>
                              </w:r>
                              <w:r w:rsidRPr="0009571F">
                                <w:rPr>
                                  <w:rFonts w:hint="eastAsia"/>
                                  <w:rPrChange w:id="2994" w:author="凡 张" w:date="2019-05-26T07:02:00Z">
                                    <w:rPr>
                                      <w:rFonts w:hint="eastAsia"/>
                                    </w:rPr>
                                  </w:rPrChange>
                                </w:rPr>
                                <w:t>成角度；</w:t>
                              </w:r>
                              <w:r w:rsidRPr="0009571F">
                                <w:rPr>
                                  <w:rFonts w:hint="eastAsia"/>
                                  <w:rPrChange w:id="2995" w:author="凡 张" w:date="2019-05-26T07:02:00Z">
                                    <w:rPr>
                                      <w:rFonts w:hint="eastAsia"/>
                                    </w:rPr>
                                  </w:rPrChange>
                                </w:rPr>
                                <w:t>(c)</w:t>
                              </w:r>
                              <w:r w:rsidRPr="0009571F">
                                <w:rPr>
                                  <w:rPrChange w:id="2996" w:author="凡 张" w:date="2019-05-26T07:02:00Z">
                                    <w:rPr/>
                                  </w:rPrChange>
                                </w:rPr>
                                <w:t>不同</w:t>
                              </w:r>
                              <w:r w:rsidRPr="0009571F">
                                <w:rPr>
                                  <w:rFonts w:hint="eastAsia"/>
                                  <w:rPrChange w:id="2997" w:author="凡 张" w:date="2019-05-26T07:02:00Z">
                                    <w:rPr>
                                      <w:rFonts w:hint="eastAsia"/>
                                    </w:rPr>
                                  </w:rPrChange>
                                </w:rPr>
                                <w:t>周期和角度</w:t>
                              </w:r>
                              <w:bookmarkEnd w:id="29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3A247F" id="组合 137" o:spid="_x0000_s1033" style="position:absolute;left:0;text-align:left;margin-left:.85pt;margin-top:45.85pt;width:430.85pt;height:196.2pt;z-index:251587584" coordsize="54717,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">
                <v:group id="组合 22" o:spid="_x0000_s1034" style="position:absolute;width:54584;height:15589" coordsize="54584,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图片 14" o:spid="_x0000_s1035" type="#_x0000_t75" style="position:absolute;left:37516;width:1706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">
                    <v:imagedata r:id="rId18" o:title="" cropright="2502f"/>
                  </v:shape>
                  <v:shape id="图片 15" o:spid="_x0000_s1036" type="#_x0000_t75" style="position:absolute;left:18202;width:15812;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">
                    <v:imagedata r:id="rId19" o:title="" croptop="-1f" cropbottom="10024f" cropleft="12343f" cropright="10286f"/>
                  </v:shape>
                  <v:shape id="图片 16" o:spid="_x0000_s1037" type="#_x0000_t75" style="position:absolute;width:14763;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">
                    <v:imagedata r:id="rId20" o:title="" croptop="7384f" cropbottom="8000f" cropright="2048f"/>
                  </v:shape>
                </v:group>
                <v:group id="组合 23" o:spid="_x0000_s1038" style="position:absolute;top:15906;width:54584;height:4048" coordsize="54584,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文本框 18" o:spid="_x0000_s1039" type="#_x0000_t202" style="position:absolute;left:37515;width:170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0D29F8" w:rsidRPr="00185569" w:rsidRDefault="000D29F8" w:rsidP="00F416FB">
                          <w:pPr>
                            <w:pStyle w:val="af1"/>
                            <w:spacing w:before="156" w:after="156"/>
                            <w:rPr>
                              <w:rFonts w:ascii="宋体" w:hAnsi="宋体"/>
                              <w:noProof/>
                              <w:sz w:val="24"/>
                              <w:szCs w:val="20"/>
                            </w:rPr>
                          </w:pPr>
                          <w:r>
                            <w:rPr>
                              <w:rFonts w:hint="eastAsia"/>
                            </w:rPr>
                            <w:t>(</w:t>
                          </w:r>
                          <w:r>
                            <w:t>c)</w:t>
                          </w:r>
                        </w:p>
                      </w:txbxContent>
                    </v:textbox>
                  </v:shape>
                  <v:shape id="文本框 19" o:spid="_x0000_s1040" type="#_x0000_t202" style="position:absolute;left:18202;top:85;width:15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0D29F8" w:rsidRPr="009D483E" w:rsidRDefault="000D29F8" w:rsidP="00F416FB">
                          <w:pPr>
                            <w:pStyle w:val="af1"/>
                            <w:spacing w:before="156" w:after="156"/>
                            <w:rPr>
                              <w:rFonts w:ascii="宋体" w:hAnsi="宋体"/>
                              <w:noProof/>
                              <w:sz w:val="24"/>
                              <w:szCs w:val="20"/>
                            </w:rPr>
                          </w:pPr>
                          <w:r>
                            <w:rPr>
                              <w:rFonts w:hint="eastAsia"/>
                            </w:rPr>
                            <w:t>(</w:t>
                          </w:r>
                          <w:r>
                            <w:t>b)</w:t>
                          </w:r>
                        </w:p>
                      </w:txbxContent>
                    </v:textbox>
                  </v:shape>
                  <v:shape id="文本框 21" o:spid="_x0000_s1041" type="#_x0000_t202" style="position:absolute;width:1476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0D29F8" w:rsidRPr="00527412" w:rsidRDefault="000D29F8" w:rsidP="00F416FB">
                          <w:pPr>
                            <w:pStyle w:val="af1"/>
                            <w:spacing w:before="156" w:after="156"/>
                            <w:rPr>
                              <w:rFonts w:ascii="宋体" w:hAnsi="宋体"/>
                              <w:noProof/>
                              <w:sz w:val="24"/>
                              <w:szCs w:val="20"/>
                            </w:rPr>
                          </w:pPr>
                          <w:r>
                            <w:rPr>
                              <w:rFonts w:hint="eastAsia"/>
                            </w:rPr>
                            <w:t>(</w:t>
                          </w:r>
                          <w:r>
                            <w:t>a)</w:t>
                          </w:r>
                        </w:p>
                      </w:txbxContent>
                    </v:textbox>
                  </v:shape>
                </v:group>
                <v:shape id="文本框 24" o:spid="_x0000_s1042" type="#_x0000_t202" style="position:absolute;top:20955;width:547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0D29F8" w:rsidRPr="0009571F" w:rsidRDefault="000D29F8" w:rsidP="0009571F">
                        <w:pPr>
                          <w:pStyle w:val="af1"/>
                          <w:spacing w:before="156" w:after="156"/>
                          <w:rPr>
                            <w:rPrChange w:id="2998" w:author="凡 张" w:date="2019-05-26T07:02:00Z">
                              <w:rPr>
                                <w:rFonts w:ascii="宋体" w:hAnsi="宋体"/>
                                <w:noProof/>
                                <w:szCs w:val="20"/>
                              </w:rPr>
                            </w:rPrChange>
                          </w:rPr>
                          <w:pPrChange w:id="2999" w:author="凡 张" w:date="2019-05-26T07:02:00Z">
                            <w:pPr>
                              <w:pStyle w:val="af1"/>
                              <w:spacing w:before="156" w:after="156"/>
                            </w:pPr>
                          </w:pPrChange>
                        </w:pPr>
                        <w:bookmarkStart w:id="3000" w:name="_Toc9746622"/>
                        <w:r w:rsidRPr="0009571F">
                          <w:rPr>
                            <w:rPrChange w:id="3001" w:author="凡 张" w:date="2019-05-26T07:02:00Z">
                              <w:rPr/>
                            </w:rPrChange>
                          </w:rPr>
                          <w:t>图</w:t>
                        </w:r>
                        <w:r w:rsidRPr="0009571F">
                          <w:rPr>
                            <w:rPrChange w:id="3002" w:author="凡 张" w:date="2019-05-26T07:02:00Z">
                              <w:rPr/>
                            </w:rPrChange>
                          </w:rPr>
                          <w:fldChar w:fldCharType="begin"/>
                        </w:r>
                        <w:r w:rsidRPr="0009571F">
                          <w:rPr>
                            <w:rPrChange w:id="3003" w:author="凡 张" w:date="2019-05-26T07:02:00Z">
                              <w:rPr/>
                            </w:rPrChange>
                          </w:rPr>
                          <w:instrText xml:space="preserve"> SEQ </w:instrText>
                        </w:r>
                        <w:r w:rsidRPr="0009571F">
                          <w:rPr>
                            <w:rPrChange w:id="3004" w:author="凡 张" w:date="2019-05-26T07:02:00Z">
                              <w:rPr/>
                            </w:rPrChange>
                          </w:rPr>
                          <w:instrText>图</w:instrText>
                        </w:r>
                        <w:r w:rsidRPr="0009571F">
                          <w:rPr>
                            <w:rPrChange w:id="3005" w:author="凡 张" w:date="2019-05-26T07:02:00Z">
                              <w:rPr/>
                            </w:rPrChange>
                          </w:rPr>
                          <w:instrText xml:space="preserve"> \* ARABIC </w:instrText>
                        </w:r>
                        <w:r w:rsidRPr="0009571F">
                          <w:rPr>
                            <w:rPrChange w:id="3006" w:author="凡 张" w:date="2019-05-26T07:02:00Z">
                              <w:rPr/>
                            </w:rPrChange>
                          </w:rPr>
                          <w:fldChar w:fldCharType="separate"/>
                        </w:r>
                        <w:ins w:id="3007" w:author="凡 张" w:date="2019-05-26T09:18:00Z">
                          <w:r>
                            <w:rPr>
                              <w:noProof/>
                            </w:rPr>
                            <w:t>4</w:t>
                          </w:r>
                        </w:ins>
                        <w:del w:id="3008" w:author="凡 张" w:date="2019-05-26T06:16:00Z">
                          <w:r w:rsidRPr="0009571F" w:rsidDel="008F2CC6">
                            <w:rPr>
                              <w:noProof/>
                              <w:rPrChange w:id="3009" w:author="凡 张" w:date="2019-05-26T07:02:00Z">
                                <w:rPr>
                                  <w:noProof/>
                                </w:rPr>
                              </w:rPrChange>
                            </w:rPr>
                            <w:delText>3</w:delText>
                          </w:r>
                        </w:del>
                        <w:r w:rsidRPr="0009571F">
                          <w:rPr>
                            <w:rPrChange w:id="3010" w:author="凡 张" w:date="2019-05-26T07:02:00Z">
                              <w:rPr/>
                            </w:rPrChange>
                          </w:rPr>
                          <w:fldChar w:fldCharType="end"/>
                        </w:r>
                        <w:r w:rsidRPr="0009571F">
                          <w:rPr>
                            <w:rFonts w:hint="eastAsia"/>
                            <w:rPrChange w:id="3011" w:author="凡 张" w:date="2019-05-26T07:02:00Z">
                              <w:rPr>
                                <w:rFonts w:hint="eastAsia"/>
                              </w:rPr>
                            </w:rPrChange>
                          </w:rPr>
                          <w:t xml:space="preserve"> </w:t>
                        </w:r>
                        <w:r w:rsidRPr="0009571F">
                          <w:rPr>
                            <w:rFonts w:hint="eastAsia"/>
                            <w:rPrChange w:id="3012" w:author="凡 张" w:date="2019-05-26T07:02:00Z">
                              <w:rPr>
                                <w:rFonts w:hint="eastAsia"/>
                              </w:rPr>
                            </w:rPrChange>
                          </w:rPr>
                          <w:t>莫尔条纹产生方式：</w:t>
                        </w:r>
                        <w:r w:rsidRPr="0009571F">
                          <w:rPr>
                            <w:rFonts w:hint="eastAsia"/>
                            <w:rPrChange w:id="3013" w:author="凡 张" w:date="2019-05-26T07:02:00Z">
                              <w:rPr>
                                <w:rFonts w:hint="eastAsia"/>
                              </w:rPr>
                            </w:rPrChange>
                          </w:rPr>
                          <w:t>(a)</w:t>
                        </w:r>
                        <w:r w:rsidRPr="0009571F">
                          <w:rPr>
                            <w:rFonts w:hint="eastAsia"/>
                            <w:rPrChange w:id="3014" w:author="凡 张" w:date="2019-05-26T07:02:00Z">
                              <w:rPr>
                                <w:rFonts w:hint="eastAsia"/>
                              </w:rPr>
                            </w:rPrChange>
                          </w:rPr>
                          <w:t>不同周期；</w:t>
                        </w:r>
                        <w:r w:rsidRPr="0009571F">
                          <w:rPr>
                            <w:rFonts w:hint="eastAsia"/>
                            <w:rPrChange w:id="3015" w:author="凡 张" w:date="2019-05-26T07:02:00Z">
                              <w:rPr>
                                <w:rFonts w:hint="eastAsia"/>
                              </w:rPr>
                            </w:rPrChange>
                          </w:rPr>
                          <w:t>(b)</w:t>
                        </w:r>
                        <w:r w:rsidRPr="0009571F">
                          <w:rPr>
                            <w:rFonts w:hint="eastAsia"/>
                            <w:rPrChange w:id="3016" w:author="凡 张" w:date="2019-05-26T07:02:00Z">
                              <w:rPr>
                                <w:rFonts w:hint="eastAsia"/>
                              </w:rPr>
                            </w:rPrChange>
                          </w:rPr>
                          <w:t>成角度；</w:t>
                        </w:r>
                        <w:r w:rsidRPr="0009571F">
                          <w:rPr>
                            <w:rFonts w:hint="eastAsia"/>
                            <w:rPrChange w:id="3017" w:author="凡 张" w:date="2019-05-26T07:02:00Z">
                              <w:rPr>
                                <w:rFonts w:hint="eastAsia"/>
                              </w:rPr>
                            </w:rPrChange>
                          </w:rPr>
                          <w:t>(c)</w:t>
                        </w:r>
                        <w:r w:rsidRPr="0009571F">
                          <w:rPr>
                            <w:rPrChange w:id="3018" w:author="凡 张" w:date="2019-05-26T07:02:00Z">
                              <w:rPr/>
                            </w:rPrChange>
                          </w:rPr>
                          <w:t>不同</w:t>
                        </w:r>
                        <w:r w:rsidRPr="0009571F">
                          <w:rPr>
                            <w:rFonts w:hint="eastAsia"/>
                            <w:rPrChange w:id="3019" w:author="凡 张" w:date="2019-05-26T07:02:00Z">
                              <w:rPr>
                                <w:rFonts w:hint="eastAsia"/>
                              </w:rPr>
                            </w:rPrChange>
                          </w:rPr>
                          <w:t>周期和角度</w:t>
                        </w:r>
                        <w:bookmarkEnd w:id="3000"/>
                      </w:p>
                    </w:txbxContent>
                  </v:textbox>
                </v:shape>
                <w10:wrap type="topAndBottom"/>
              </v:group>
            </w:pict>
          </mc:Fallback>
        </mc:AlternateContent>
      </w:r>
      <w:r w:rsidR="00CD69B2" w:rsidRPr="00D62216">
        <w:rPr>
          <w:rPrChange w:id="3020" w:author="凡 张" w:date="2019-05-26T07:05:00Z">
            <w:rPr/>
          </w:rPrChange>
        </w:rPr>
        <w:t>莫尔条纹产生</w:t>
      </w:r>
      <w:r w:rsidR="00BA2E3C" w:rsidRPr="00D62216">
        <w:rPr>
          <w:rPrChange w:id="3021" w:author="凡 张" w:date="2019-05-26T07:05:00Z">
            <w:rPr/>
          </w:rPrChange>
        </w:rPr>
        <w:t>的</w:t>
      </w:r>
      <w:r w:rsidR="00CD69B2" w:rsidRPr="00D62216">
        <w:rPr>
          <w:rPrChange w:id="3022" w:author="凡 张" w:date="2019-05-26T07:05:00Z">
            <w:rPr/>
          </w:rPrChange>
        </w:rPr>
        <w:t>原理</w:t>
      </w:r>
      <w:bookmarkEnd w:id="2973"/>
      <w:bookmarkEnd w:id="2974"/>
    </w:p>
    <w:p w:rsidR="00BA2E3C" w:rsidRPr="00D62216" w:rsidDel="00C127FF" w:rsidRDefault="00CD69B2" w:rsidP="00D5535B">
      <w:pPr>
        <w:pStyle w:val="aff8"/>
        <w:ind w:firstLine="480"/>
        <w:rPr>
          <w:del w:id="3023" w:author="凡 张" w:date="2019-05-26T07:04:00Z"/>
          <w:rPrChange w:id="3024" w:author="凡 张" w:date="2019-05-26T07:05:00Z">
            <w:rPr>
              <w:del w:id="3025" w:author="凡 张" w:date="2019-05-26T07:04:00Z"/>
            </w:rPr>
          </w:rPrChange>
        </w:rPr>
      </w:pPr>
      <w:r w:rsidRPr="00D62216">
        <w:rPr>
          <w:rPrChange w:id="3026" w:author="凡 张" w:date="2019-05-26T07:05:00Z">
            <w:rPr/>
          </w:rPrChange>
        </w:rPr>
        <w:t>莫尔条纹</w:t>
      </w:r>
      <w:r w:rsidRPr="00D62216">
        <w:rPr>
          <w:rStyle w:val="afff0"/>
          <w:rPrChange w:id="3027" w:author="凡 张" w:date="2019-05-26T07:05:00Z">
            <w:rPr>
              <w:rStyle w:val="afff0"/>
            </w:rPr>
          </w:rPrChange>
        </w:rPr>
        <w:footnoteReference w:id="2"/>
      </w:r>
      <w:r w:rsidR="00BA2E3C" w:rsidRPr="00D62216">
        <w:rPr>
          <w:rPrChange w:id="3028" w:author="凡 张" w:date="2019-05-26T07:05:00Z">
            <w:rPr/>
          </w:rPrChange>
        </w:rPr>
        <w:t>形成的原因包括</w:t>
      </w:r>
      <w:r w:rsidRPr="00D62216">
        <w:rPr>
          <w:rPrChange w:id="3029" w:author="凡 张" w:date="2019-05-26T07:05:00Z">
            <w:rPr/>
          </w:rPrChange>
        </w:rPr>
        <w:t>不同周期，不同重复周期函数</w:t>
      </w:r>
      <w:del w:id="3030" w:author="凡 张" w:date="2019-05-26T07:04:00Z">
        <w:r w:rsidRPr="00D62216" w:rsidDel="00C127FF">
          <w:rPr>
            <w:rPrChange w:id="3031" w:author="凡 张" w:date="2019-05-26T07:05:00Z">
              <w:rPr/>
            </w:rPrChange>
          </w:rPr>
          <w:delText>，不同光栅初始相位</w:delText>
        </w:r>
      </w:del>
      <w:r w:rsidRPr="00D62216">
        <w:rPr>
          <w:rPrChange w:id="3032" w:author="凡 张" w:date="2019-05-26T07:05:00Z">
            <w:rPr/>
          </w:rPrChange>
        </w:rPr>
        <w:t>，光栅有夹角，不同光栅材料折射率等</w:t>
      </w:r>
      <w:r w:rsidR="005C634D" w:rsidRPr="00D62216">
        <w:rPr>
          <w:rPrChange w:id="3033" w:author="凡 张" w:date="2019-05-26T07:05:00Z">
            <w:rPr/>
          </w:rPrChange>
        </w:rPr>
        <w:fldChar w:fldCharType="begin"/>
      </w:r>
      <w:r w:rsidR="002270B7" w:rsidRPr="00D62216">
        <w:rPr>
          <w:rPrChange w:id="3034" w:author="凡 张" w:date="2019-05-26T07:05:00Z">
            <w:rPr/>
          </w:rPrChange>
        </w:rPr>
        <w:instrText xml:space="preserve"> ADDIN EN.CITE &lt;EndNote&gt;&lt;Cite&gt;&lt;Author&gt;Nishijima&lt;/Author&gt;&lt;Year&gt;1964&lt;/Year&gt;&lt;RecNum&gt;102&lt;/RecNum&gt;&lt;DisplayText&gt;[14]&lt;/DisplayText&gt;&lt;record&gt;&lt;rec-number&gt;102&lt;/rec-number&gt;&lt;foreign-keys&gt;&lt;key app="EN" db-id="25ts25aeg5wpw5edwz8pv0fnx5faar95e29z" timestamp="1558275547"&gt;102&lt;/key&gt;&lt;/foreign-keys&gt;&lt;ref-type name="Journal Article"&gt;17&lt;/ref-type&gt;&lt;contributors&gt;&lt;authors&gt;&lt;author&gt;Nishijima, Yasunori&lt;/author&gt;&lt;author&gt;Oster, Gerald&lt;/author&gt;&lt;/authors&gt;&lt;/contributors&gt;&lt;titles&gt;&lt;title&gt;Moiré patterns: their application to refractive index and refractive index gradient measurements&lt;/title&gt;&lt;secondary-title&gt;JOSA&lt;/secondary-title&gt;&lt;/titles&gt;&lt;periodical&gt;&lt;full-title&gt;JOSA&lt;/full-title&gt;&lt;/periodical&gt;&lt;pages&gt;1-5&lt;/pages&gt;&lt;volume&gt;54&lt;/volume&gt;&lt;number&gt;1&lt;/number&gt;&lt;dates&gt;&lt;year&gt;1964&lt;/year&gt;&lt;/dates&gt;&lt;urls&gt;&lt;/urls&gt;&lt;/record&gt;&lt;/Cite&gt;&lt;/EndNote&gt;</w:instrText>
      </w:r>
      <w:r w:rsidR="005C634D" w:rsidRPr="00D62216">
        <w:rPr>
          <w:rPrChange w:id="3035" w:author="凡 张" w:date="2019-05-26T07:05:00Z">
            <w:rPr/>
          </w:rPrChange>
        </w:rPr>
        <w:fldChar w:fldCharType="separate"/>
      </w:r>
      <w:r w:rsidR="002270B7" w:rsidRPr="00D62216">
        <w:rPr>
          <w:noProof/>
          <w:rPrChange w:id="3036" w:author="凡 张" w:date="2019-05-26T07:05:00Z">
            <w:rPr>
              <w:noProof/>
            </w:rPr>
          </w:rPrChange>
        </w:rPr>
        <w:t>[</w:t>
      </w:r>
      <w:r w:rsidR="002926C8" w:rsidRPr="00D62216">
        <w:rPr>
          <w:noProof/>
          <w:rPrChange w:id="3037" w:author="凡 张" w:date="2019-05-26T07:05:00Z">
            <w:rPr>
              <w:noProof/>
            </w:rPr>
          </w:rPrChange>
        </w:rPr>
        <w:fldChar w:fldCharType="begin"/>
      </w:r>
      <w:r w:rsidR="002926C8" w:rsidRPr="00D62216">
        <w:rPr>
          <w:noProof/>
          <w:rPrChange w:id="3038" w:author="凡 张" w:date="2019-05-26T07:05:00Z">
            <w:rPr>
              <w:noProof/>
            </w:rPr>
          </w:rPrChange>
        </w:rPr>
        <w:instrText xml:space="preserve"> HYPERLINK \l "_ENREF_14" \o "Nishijima, 1964 #102" </w:instrText>
      </w:r>
      <w:r w:rsidR="002926C8" w:rsidRPr="00D62216">
        <w:rPr>
          <w:noProof/>
          <w:rPrChange w:id="3039" w:author="凡 张" w:date="2019-05-26T07:05:00Z">
            <w:rPr>
              <w:noProof/>
            </w:rPr>
          </w:rPrChange>
        </w:rPr>
        <w:fldChar w:fldCharType="separate"/>
      </w:r>
      <w:r w:rsidR="00E2701A" w:rsidRPr="00D62216">
        <w:rPr>
          <w:noProof/>
          <w:rPrChange w:id="3040" w:author="凡 张" w:date="2019-05-26T07:05:00Z">
            <w:rPr>
              <w:noProof/>
            </w:rPr>
          </w:rPrChange>
        </w:rPr>
        <w:t>14</w:t>
      </w:r>
      <w:r w:rsidR="002926C8" w:rsidRPr="00D62216">
        <w:rPr>
          <w:noProof/>
          <w:rPrChange w:id="3041" w:author="凡 张" w:date="2019-05-26T07:05:00Z">
            <w:rPr>
              <w:noProof/>
            </w:rPr>
          </w:rPrChange>
        </w:rPr>
        <w:fldChar w:fldCharType="end"/>
      </w:r>
      <w:r w:rsidR="002270B7" w:rsidRPr="00D62216">
        <w:rPr>
          <w:noProof/>
          <w:rPrChange w:id="3042" w:author="凡 张" w:date="2019-05-26T07:05:00Z">
            <w:rPr>
              <w:noProof/>
            </w:rPr>
          </w:rPrChange>
        </w:rPr>
        <w:t>]</w:t>
      </w:r>
      <w:r w:rsidR="005C634D" w:rsidRPr="00D62216">
        <w:rPr>
          <w:rPrChange w:id="3043" w:author="凡 张" w:date="2019-05-26T07:05:00Z">
            <w:rPr/>
          </w:rPrChange>
        </w:rPr>
        <w:fldChar w:fldCharType="end"/>
      </w:r>
      <w:r w:rsidRPr="00D62216">
        <w:rPr>
          <w:rPrChange w:id="3044" w:author="凡 张" w:date="2019-05-26T07:05:00Z">
            <w:rPr/>
          </w:rPrChange>
        </w:rPr>
        <w:t>。</w:t>
      </w:r>
    </w:p>
    <w:p w:rsidR="00550A9A" w:rsidRPr="00D62216" w:rsidRDefault="00CD69B2" w:rsidP="00C127FF">
      <w:pPr>
        <w:pStyle w:val="aff8"/>
        <w:ind w:firstLine="480"/>
        <w:rPr>
          <w:noProof/>
          <w:lang w:val="zh-CN"/>
          <w:rPrChange w:id="3045" w:author="凡 张" w:date="2019-05-26T07:05:00Z">
            <w:rPr>
              <w:noProof/>
              <w:lang w:val="zh-CN"/>
            </w:rPr>
          </w:rPrChange>
        </w:rPr>
        <w:pPrChange w:id="3046" w:author="凡 张" w:date="2019-05-26T07:04:00Z">
          <w:pPr>
            <w:pStyle w:val="aff8"/>
            <w:ind w:firstLine="480"/>
          </w:pPr>
        </w:pPrChange>
      </w:pPr>
      <w:del w:id="3047" w:author="凡 张" w:date="2019-05-26T07:04:00Z">
        <w:r w:rsidRPr="00D62216" w:rsidDel="00C127FF">
          <w:rPr>
            <w:rPrChange w:id="3048" w:author="凡 张" w:date="2019-05-26T07:05:00Z">
              <w:rPr/>
            </w:rPrChange>
          </w:rPr>
          <w:delText>首先</w:delText>
        </w:r>
      </w:del>
      <w:r w:rsidRPr="00D62216">
        <w:rPr>
          <w:rPrChange w:id="3049" w:author="凡 张" w:date="2019-05-26T07:05:00Z">
            <w:rPr/>
          </w:rPrChange>
        </w:rPr>
        <w:t>讨论等间隔不同周期光栅叠</w:t>
      </w:r>
      <w:r w:rsidR="00550A9A" w:rsidRPr="00D62216">
        <w:rPr>
          <w:rPrChange w:id="3050" w:author="凡 张" w:date="2019-05-26T07:05:00Z">
            <w:rPr/>
          </w:rPrChange>
        </w:rPr>
        <w:t>的情况。</w:t>
      </w:r>
      <w:r w:rsidRPr="00D62216">
        <w:rPr>
          <w:rPrChange w:id="3051" w:author="凡 张" w:date="2019-05-26T07:05:00Z">
            <w:rPr/>
          </w:rPrChange>
        </w:rPr>
        <w:t>如图</w:t>
      </w:r>
      <w:r w:rsidR="00BA2E3C" w:rsidRPr="00D62216">
        <w:rPr>
          <w:rPrChange w:id="3052" w:author="凡 张" w:date="2019-05-26T07:05:00Z">
            <w:rPr>
              <w:rFonts w:hint="eastAsia"/>
            </w:rPr>
          </w:rPrChange>
        </w:rPr>
        <w:t>5</w:t>
      </w:r>
      <w:r w:rsidRPr="00D62216">
        <w:rPr>
          <w:rPrChange w:id="3053" w:author="凡 张" w:date="2019-05-26T07:05:00Z">
            <w:rPr/>
          </w:rPrChange>
        </w:rPr>
        <w:t>，等间隔光栅</w:t>
      </w:r>
      <w:r w:rsidRPr="00D62216">
        <w:rPr>
          <w:rStyle w:val="PhysicsVariableChar"/>
          <w:rPrChange w:id="3054" w:author="凡 张" w:date="2019-05-26T07:05:00Z">
            <w:rPr>
              <w:rStyle w:val="PhysicsVariableChar"/>
            </w:rPr>
          </w:rPrChange>
        </w:rPr>
        <w:t>A</w:t>
      </w:r>
      <w:r w:rsidRPr="00D62216">
        <w:rPr>
          <w:rPrChange w:id="3055" w:author="凡 张" w:date="2019-05-26T07:05:00Z">
            <w:rPr/>
          </w:rPrChange>
        </w:rPr>
        <w:t>，间隔</w:t>
      </w:r>
      <w:r w:rsidR="00550A9A" w:rsidRPr="00D62216">
        <w:rPr>
          <w:rPrChange w:id="3056" w:author="凡 张" w:date="2019-05-26T07:05:00Z">
            <w:rPr/>
          </w:rPrChange>
        </w:rPr>
        <w:t>为</w:t>
      </w:r>
      <w:r w:rsidRPr="00D62216">
        <w:rPr>
          <w:rStyle w:val="PhysicsVariableChar"/>
          <w:rPrChange w:id="3057" w:author="凡 张" w:date="2019-05-26T07:05:00Z">
            <w:rPr>
              <w:rStyle w:val="PhysicsVariableChar"/>
            </w:rPr>
          </w:rPrChange>
        </w:rPr>
        <w:t>a</w:t>
      </w:r>
      <w:r w:rsidR="00BA2E3C" w:rsidRPr="00D62216">
        <w:rPr>
          <w:rPrChange w:id="3058" w:author="凡 张" w:date="2019-05-26T07:05:00Z">
            <w:rPr/>
          </w:rPrChange>
        </w:rPr>
        <w:t>；</w:t>
      </w:r>
      <w:r w:rsidRPr="00D62216">
        <w:rPr>
          <w:rPrChange w:id="3059" w:author="凡 张" w:date="2019-05-26T07:05:00Z">
            <w:rPr/>
          </w:rPrChange>
        </w:rPr>
        <w:t>等间隔光栅</w:t>
      </w:r>
      <w:r w:rsidRPr="00D62216">
        <w:rPr>
          <w:rStyle w:val="PhysicsVariableChar"/>
          <w:rPrChange w:id="3060" w:author="凡 张" w:date="2019-05-26T07:05:00Z">
            <w:rPr>
              <w:rStyle w:val="PhysicsVariableChar"/>
            </w:rPr>
          </w:rPrChange>
        </w:rPr>
        <w:t>B</w:t>
      </w:r>
      <w:r w:rsidRPr="00D62216">
        <w:rPr>
          <w:rPrChange w:id="3061" w:author="凡 张" w:date="2019-05-26T07:05:00Z">
            <w:rPr/>
          </w:rPrChange>
        </w:rPr>
        <w:t>，间隔</w:t>
      </w:r>
      <w:r w:rsidR="00550A9A" w:rsidRPr="00D62216">
        <w:rPr>
          <w:rPrChange w:id="3062" w:author="凡 张" w:date="2019-05-26T07:05:00Z">
            <w:rPr/>
          </w:rPrChange>
        </w:rPr>
        <w:t>为</w:t>
      </w:r>
      <w:r w:rsidRPr="00D62216">
        <w:rPr>
          <w:rStyle w:val="PhysicsVariableChar"/>
          <w:rPrChange w:id="3063" w:author="凡 张" w:date="2019-05-26T07:05:00Z">
            <w:rPr>
              <w:rStyle w:val="PhysicsVariableChar"/>
            </w:rPr>
          </w:rPrChange>
        </w:rPr>
        <w:t>b</w:t>
      </w:r>
      <w:r w:rsidR="00550A9A" w:rsidRPr="00D62216">
        <w:rPr>
          <w:rPrChange w:id="3064" w:author="凡 张" w:date="2019-05-26T07:05:00Z">
            <w:rPr/>
          </w:rPrChange>
        </w:rPr>
        <w:t>。当两光栅</w:t>
      </w:r>
      <w:r w:rsidRPr="00D62216">
        <w:rPr>
          <w:rPrChange w:id="3065" w:author="凡 张" w:date="2019-05-26T07:05:00Z">
            <w:rPr/>
          </w:rPrChange>
        </w:rPr>
        <w:t>以</w:t>
      </w:r>
      <m:oMath>
        <m:r>
          <m:rPr>
            <m:sty m:val="p"/>
          </m:rPr>
          <w:rPr>
            <w:rStyle w:val="PhysicsVariableChar"/>
            <w:rFonts w:ascii="Cambria Math" w:hAnsi="Cambria Math"/>
            <w:rPrChange w:id="3066" w:author="凡 张" w:date="2019-05-26T07:05:00Z">
              <w:rPr>
                <w:rStyle w:val="PhysicsVariableChar"/>
                <w:rFonts w:ascii="Cambria Math" w:hAnsi="Cambria Math"/>
              </w:rPr>
            </w:rPrChange>
          </w:rPr>
          <m:t>θ</m:t>
        </m:r>
      </m:oMath>
      <w:r w:rsidRPr="00D62216">
        <w:rPr>
          <w:rPrChange w:id="3067" w:author="凡 张" w:date="2019-05-26T07:05:00Z">
            <w:rPr/>
          </w:rPrChange>
        </w:rPr>
        <w:t>角度重合</w:t>
      </w:r>
      <w:r w:rsidR="00550A9A" w:rsidRPr="00D62216">
        <w:rPr>
          <w:rPrChange w:id="3068" w:author="凡 张" w:date="2019-05-26T07:05:00Z">
            <w:rPr/>
          </w:rPrChange>
        </w:rPr>
        <w:t>时，出</w:t>
      </w:r>
      <w:r w:rsidR="00F81E25" w:rsidRPr="00D62216">
        <w:rPr>
          <w:noProof/>
          <w:rPrChange w:id="3069" w:author="凡 张" w:date="2019-05-26T07:05:00Z">
            <w:rPr>
              <w:noProof/>
            </w:rPr>
          </w:rPrChange>
        </w:rPr>
        <mc:AlternateContent>
          <mc:Choice Requires="wpg">
            <w:drawing>
              <wp:anchor distT="0" distB="0" distL="114300" distR="114300" simplePos="0" relativeHeight="251588608" behindDoc="0" locked="0" layoutInCell="1" allowOverlap="1" wp14:anchorId="302E4E9C" wp14:editId="7B8A898A">
                <wp:simplePos x="0" y="0"/>
                <wp:positionH relativeFrom="column">
                  <wp:posOffset>106045</wp:posOffset>
                </wp:positionH>
                <wp:positionV relativeFrom="paragraph">
                  <wp:posOffset>0</wp:posOffset>
                </wp:positionV>
                <wp:extent cx="5543550" cy="4295926"/>
                <wp:effectExtent l="0" t="0" r="0" b="9525"/>
                <wp:wrapTopAndBottom/>
                <wp:docPr id="136" name="组合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0" cy="4295926"/>
                          <a:chOff x="0" y="0"/>
                          <a:chExt cx="5543550" cy="3903328"/>
                        </a:xfrm>
                      </wpg:grpSpPr>
                      <pic:pic xmlns:pic="http://schemas.openxmlformats.org/drawingml/2006/picture">
                        <pic:nvPicPr>
                          <pic:cNvPr id="7" name="图片 7"/>
                          <pic:cNvPicPr>
                            <a:picLocks noChangeAspect="1"/>
                          </pic:cNvPicPr>
                        </pic:nvPicPr>
                        <pic:blipFill rotWithShape="1">
                          <a:blip r:embed="rId21">
                            <a:extLst>
                              <a:ext uri="{28A0092B-C50C-407E-A947-70E740481C1C}">
                                <a14:useLocalDpi xmlns:a14="http://schemas.microsoft.com/office/drawing/2010/main" val="0"/>
                              </a:ext>
                            </a:extLst>
                          </a:blip>
                          <a:srcRect l="16667" t="14661" r="18213" b="20281"/>
                          <a:stretch/>
                        </pic:blipFill>
                        <pic:spPr bwMode="auto">
                          <a:xfrm>
                            <a:off x="466725" y="0"/>
                            <a:ext cx="4601210" cy="3448050"/>
                          </a:xfrm>
                          <a:prstGeom prst="rect">
                            <a:avLst/>
                          </a:prstGeom>
                          <a:ln>
                            <a:noFill/>
                          </a:ln>
                          <a:extLst>
                            <a:ext uri="{53640926-AAD7-44D8-BBD7-CCE9431645EC}">
                              <a14:shadowObscured xmlns:a14="http://schemas.microsoft.com/office/drawing/2010/main"/>
                            </a:ext>
                          </a:extLst>
                        </pic:spPr>
                      </pic:pic>
                      <wps:wsp>
                        <wps:cNvPr id="17" name="文本框 17"/>
                        <wps:cNvSpPr txBox="1"/>
                        <wps:spPr>
                          <a:xfrm>
                            <a:off x="0" y="3543300"/>
                            <a:ext cx="5543550" cy="360028"/>
                          </a:xfrm>
                          <a:prstGeom prst="rect">
                            <a:avLst/>
                          </a:prstGeom>
                          <a:solidFill>
                            <a:prstClr val="white"/>
                          </a:solidFill>
                          <a:ln>
                            <a:noFill/>
                          </a:ln>
                        </wps:spPr>
                        <wps:txbx>
                          <w:txbxContent>
                            <w:p w:rsidR="000D29F8" w:rsidRPr="005E0452" w:rsidRDefault="000D29F8" w:rsidP="00F416FB">
                              <w:pPr>
                                <w:pStyle w:val="af1"/>
                                <w:spacing w:before="156" w:after="156"/>
                                <w:rPr>
                                  <w:sz w:val="24"/>
                                  <w:szCs w:val="20"/>
                                </w:rPr>
                              </w:pPr>
                              <w:bookmarkStart w:id="3070" w:name="_Toc9746623"/>
                              <w:r>
                                <w:t>图</w:t>
                              </w:r>
                              <w:r>
                                <w:fldChar w:fldCharType="begin"/>
                              </w:r>
                              <w:r>
                                <w:instrText xml:space="preserve"> SEQ </w:instrText>
                              </w:r>
                              <w:r>
                                <w:instrText>图</w:instrText>
                              </w:r>
                              <w:r>
                                <w:instrText xml:space="preserve"> \* ARABIC </w:instrText>
                              </w:r>
                              <w:r>
                                <w:fldChar w:fldCharType="separate"/>
                              </w:r>
                              <w:ins w:id="3071" w:author="凡 张" w:date="2019-05-26T09:18:00Z">
                                <w:r>
                                  <w:rPr>
                                    <w:noProof/>
                                  </w:rPr>
                                  <w:t>5</w:t>
                                </w:r>
                              </w:ins>
                              <w:del w:id="3072" w:author="凡 张" w:date="2019-05-26T06:16:00Z">
                                <w:r w:rsidDel="008F2CC6">
                                  <w:rPr>
                                    <w:noProof/>
                                  </w:rPr>
                                  <w:delText>4</w:delText>
                                </w:r>
                              </w:del>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30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2E4E9C" id="组合 136" o:spid="_x0000_s1043" style="position:absolute;left:0;text-align:left;margin-left:8.35pt;margin-top:0;width:436.5pt;height:338.25pt;z-index:251588608" coordsize="55435,39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">
                <v:shape id="图片 7" o:spid="_x0000_s1044" type="#_x0000_t75" style="position:absolute;left:4667;width:46012;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">
                  <v:imagedata r:id="rId22" o:title="" croptop="9608f" cropbottom="13291f" cropleft="10923f" cropright="11936f"/>
                </v:shape>
                <v:shape id="文本框 17" o:spid="_x0000_s1045" type="#_x0000_t202" style="position:absolute;top:35433;width:554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0D29F8" w:rsidRPr="005E0452" w:rsidRDefault="000D29F8" w:rsidP="00F416FB">
                        <w:pPr>
                          <w:pStyle w:val="af1"/>
                          <w:spacing w:before="156" w:after="156"/>
                          <w:rPr>
                            <w:sz w:val="24"/>
                            <w:szCs w:val="20"/>
                          </w:rPr>
                        </w:pPr>
                        <w:bookmarkStart w:id="3073" w:name="_Toc9746623"/>
                        <w:r>
                          <w:t>图</w:t>
                        </w:r>
                        <w:r>
                          <w:fldChar w:fldCharType="begin"/>
                        </w:r>
                        <w:r>
                          <w:instrText xml:space="preserve"> SEQ </w:instrText>
                        </w:r>
                        <w:r>
                          <w:instrText>图</w:instrText>
                        </w:r>
                        <w:r>
                          <w:instrText xml:space="preserve"> \* ARABIC </w:instrText>
                        </w:r>
                        <w:r>
                          <w:fldChar w:fldCharType="separate"/>
                        </w:r>
                        <w:ins w:id="3074" w:author="凡 张" w:date="2019-05-26T09:18:00Z">
                          <w:r>
                            <w:rPr>
                              <w:noProof/>
                            </w:rPr>
                            <w:t>5</w:t>
                          </w:r>
                        </w:ins>
                        <w:del w:id="3075" w:author="凡 张" w:date="2019-05-26T06:16:00Z">
                          <w:r w:rsidDel="008F2CC6">
                            <w:rPr>
                              <w:noProof/>
                            </w:rPr>
                            <w:delText>4</w:delText>
                          </w:r>
                        </w:del>
                        <w:r>
                          <w:fldChar w:fldCharType="end"/>
                        </w:r>
                        <w:r>
                          <w:rPr>
                            <w:rFonts w:hint="eastAsia"/>
                          </w:rPr>
                          <w:t xml:space="preserve"> </w:t>
                        </w:r>
                        <w:r>
                          <w:t>等间隔</w:t>
                        </w:r>
                        <w:r w:rsidRPr="003D29E8">
                          <w:rPr>
                            <w:rFonts w:hint="eastAsia"/>
                          </w:rPr>
                          <w:t>光栅</w:t>
                        </w:r>
                        <w:r>
                          <w:rPr>
                            <w:rFonts w:hint="eastAsia"/>
                          </w:rPr>
                          <w:t>以夹角</w:t>
                        </w:r>
                        <m:oMath>
                          <m:r>
                            <m:rPr>
                              <m:sty m:val="p"/>
                            </m:rPr>
                            <w:rPr>
                              <w:rFonts w:ascii="Cambria Math" w:hAnsi="Cambria Math"/>
                            </w:rPr>
                            <m:t>θ</m:t>
                          </m:r>
                        </m:oMath>
                        <w:r w:rsidRPr="003D29E8">
                          <w:rPr>
                            <w:rFonts w:hint="eastAsia"/>
                          </w:rPr>
                          <w:t>重叠产生莫尔条纹</w:t>
                        </w:r>
                        <w:bookmarkEnd w:id="3073"/>
                      </w:p>
                    </w:txbxContent>
                  </v:textbox>
                </v:shape>
                <w10:wrap type="topAndBottom"/>
              </v:group>
            </w:pict>
          </mc:Fallback>
        </mc:AlternateContent>
      </w:r>
      <w:r w:rsidR="00550A9A" w:rsidRPr="00D62216">
        <w:rPr>
          <w:rPrChange w:id="3076" w:author="凡 张" w:date="2019-05-26T07:05:00Z">
            <w:rPr/>
          </w:rPrChange>
        </w:rPr>
        <w:t>现明暗变化的图样就是莫尔条纹。上</w:t>
      </w:r>
      <w:r w:rsidRPr="00D62216">
        <w:rPr>
          <w:rPrChange w:id="3077" w:author="凡 张" w:date="2019-05-26T07:05:00Z">
            <w:rPr/>
          </w:rPrChange>
        </w:rPr>
        <w:t>图中，黑色虚线为莫尔条纹，水平直线组代表光栅</w:t>
      </w:r>
      <w:r w:rsidRPr="00D62216">
        <w:rPr>
          <w:rStyle w:val="PhysicsVariableChar"/>
          <w:rPrChange w:id="3078" w:author="凡 张" w:date="2019-05-26T07:05:00Z">
            <w:rPr>
              <w:rStyle w:val="PhysicsVariableChar"/>
            </w:rPr>
          </w:rPrChange>
        </w:rPr>
        <w:t>A</w:t>
      </w:r>
      <w:r w:rsidRPr="00D62216">
        <w:rPr>
          <w:rPrChange w:id="3079" w:author="凡 张" w:date="2019-05-26T07:05:00Z">
            <w:rPr/>
          </w:rPrChange>
        </w:rPr>
        <w:t>，倾斜直线组代表光栅</w:t>
      </w:r>
      <w:r w:rsidRPr="007B5DC1">
        <w:rPr>
          <w:rStyle w:val="PhysicsVariableChar"/>
          <w:rPrChange w:id="3080" w:author="凡 张" w:date="2019-05-26T07:05:00Z">
            <w:rPr/>
          </w:rPrChange>
        </w:rPr>
        <w:t>B</w:t>
      </w:r>
      <w:r w:rsidRPr="00D62216">
        <w:rPr>
          <w:rPrChange w:id="3081" w:author="凡 张" w:date="2019-05-26T07:05:00Z">
            <w:rPr/>
          </w:rPrChange>
        </w:rPr>
        <w:t>。观察几何关系，可得，</w:t>
      </w:r>
    </w:p>
    <w:p w:rsidR="00800116" w:rsidRPr="00800116" w:rsidRDefault="00550A9A" w:rsidP="00800116">
      <w:pPr>
        <w:pStyle w:val="afff3"/>
        <w:rPr>
          <w:rFonts w:hint="eastAsia"/>
          <w:rPrChange w:id="3082" w:author="凡 张" w:date="2019-05-26T07:39:00Z">
            <w:rPr/>
          </w:rPrChange>
        </w:rPr>
        <w:pPrChange w:id="3083" w:author="凡 张" w:date="2019-05-26T07:39:00Z">
          <w:pPr>
            <w:pStyle w:val="afff3"/>
          </w:pPr>
        </w:pPrChange>
      </w:pPr>
      <w:r w:rsidRPr="00D62216">
        <w:rPr>
          <w:rPrChange w:id="3084" w:author="凡 张" w:date="2019-05-26T07:05:00Z">
            <w:rPr/>
          </w:rPrChange>
        </w:rPr>
        <w:tab/>
      </w:r>
      <w:r w:rsidR="00800116">
        <w:br/>
      </w:r>
      <m:oMathPara>
        <m:oMath>
          <m:eqArr>
            <m:eqArrPr>
              <m:maxDist m:val="1"/>
              <m:ctrlPr>
                <w:ins w:id="3085" w:author="凡 张" w:date="2019-05-26T07:38:00Z">
                  <w:rPr>
                    <w:rFonts w:ascii="Cambria Math" w:hAnsi="Cambria Math"/>
                  </w:rPr>
                </w:ins>
              </m:ctrlPr>
            </m:eqArrPr>
            <m:e>
              <m:sSub>
                <m:sSubPr>
                  <m:ctrlPr>
                    <w:rPr>
                      <w:rFonts w:ascii="Cambria Math" w:hAnsi="Cambria Math"/>
                      <w:rPrChange w:id="3086" w:author="凡 张" w:date="2019-05-26T07:05:00Z">
                        <w:rPr>
                          <w:rFonts w:ascii="Cambria Math" w:hAnsi="Cambria Math"/>
                        </w:rPr>
                      </w:rPrChange>
                    </w:rPr>
                  </m:ctrlPr>
                </m:sSubPr>
                <m:e>
                  <m:r>
                    <m:rPr>
                      <m:sty m:val="p"/>
                    </m:rPr>
                    <w:rPr>
                      <w:rFonts w:ascii="Cambria Math" w:hAnsi="Cambria Math"/>
                      <w:rPrChange w:id="3087" w:author="凡 张" w:date="2019-05-26T07:05:00Z">
                        <w:rPr>
                          <w:rFonts w:ascii="Cambria Math" w:hAnsi="Cambria Math"/>
                        </w:rPr>
                      </w:rPrChange>
                    </w:rPr>
                    <m:t>S</m:t>
                  </m:r>
                </m:e>
                <m:sub>
                  <m:r>
                    <m:rPr>
                      <m:sty m:val="p"/>
                    </m:rPr>
                    <w:rPr>
                      <w:rFonts w:ascii="Cambria Math" w:hAnsi="Cambria Math"/>
                      <w:rPrChange w:id="3088" w:author="凡 张" w:date="2019-05-26T07:05:00Z">
                        <w:rPr>
                          <w:rFonts w:ascii="Cambria Math" w:hAnsi="Cambria Math"/>
                        </w:rPr>
                      </w:rPrChange>
                    </w:rPr>
                    <m:t>CDEF</m:t>
                  </m:r>
                </m:sub>
              </m:sSub>
              <m:r>
                <m:rPr>
                  <m:sty m:val="p"/>
                </m:rPr>
                <w:rPr>
                  <w:rFonts w:ascii="Cambria Math" w:hAnsi="Cambria Math"/>
                  <w:rPrChange w:id="3089" w:author="凡 张" w:date="2019-05-26T07:05:00Z">
                    <w:rPr>
                      <w:rFonts w:ascii="Cambria Math" w:hAnsi="Cambria Math"/>
                    </w:rPr>
                  </w:rPrChange>
                </w:rPr>
                <m:t>=DE×a=CD×d=CE×b</m:t>
              </m:r>
              <m:r>
                <w:rPr>
                  <w:rFonts w:ascii="Cambria Math" w:hAnsi="Cambria Math"/>
                </w:rPr>
                <m:t>#</m:t>
              </m:r>
              <m:d>
                <m:dPr>
                  <m:ctrlPr>
                    <w:ins w:id="3090" w:author="凡 张" w:date="2019-05-26T07:38:00Z">
                      <w:rPr>
                        <w:rFonts w:ascii="Cambria Math" w:hAnsi="Cambria Math"/>
                      </w:rPr>
                    </w:ins>
                  </m:ctrlPr>
                </m:dPr>
                <m:e>
                  <m:r>
                    <w:ins w:id="3091" w:author="凡 张" w:date="2019-05-26T07:38:00Z">
                      <m:rPr>
                        <m:sty m:val="p"/>
                      </m:rPr>
                      <w:rPr>
                        <w:rFonts w:ascii="Cambria Math" w:hAnsi="Cambria Math"/>
                      </w:rPr>
                      <m:t>2.1</m:t>
                    </w:ins>
                  </m:r>
                </m:e>
              </m:d>
              <m:ctrlPr>
                <w:ins w:id="3092" w:author="凡 张" w:date="2019-05-26T07:38:00Z">
                  <w:rPr>
                    <w:rFonts w:ascii="Cambria Math" w:hAnsi="Cambria Math"/>
                    <w:i/>
                  </w:rPr>
                </w:ins>
              </m:ctrlPr>
            </m:e>
          </m:eqArr>
          <w:del w:id="3093" w:author="凡 张" w:date="2019-05-26T07:39:00Z">
            <m:r>
              <w:br/>
            </m:r>
          </w:del>
        </m:oMath>
      </m:oMathPara>
      <w:del w:id="3094" w:author="凡 张" w:date="2019-05-26T07:38:00Z">
        <w:r w:rsidRPr="00D62216" w:rsidDel="00800116">
          <w:rPr>
            <w:rPrChange w:id="3095" w:author="凡 张" w:date="2019-05-26T07:05:00Z">
              <w:rPr/>
            </w:rPrChange>
          </w:rPr>
          <w:tab/>
          <w:delText>(</w:delText>
        </w:r>
        <w:r w:rsidR="00DD5465" w:rsidRPr="00D62216" w:rsidDel="00800116">
          <w:rPr>
            <w:rPrChange w:id="3096" w:author="凡 张" w:date="2019-05-26T07:05:00Z">
              <w:rPr/>
            </w:rPrChange>
          </w:rPr>
          <w:delText>2</w:delText>
        </w:r>
        <w:r w:rsidRPr="00D62216" w:rsidDel="00800116">
          <w:rPr>
            <w:rPrChange w:id="3097" w:author="凡 张" w:date="2019-05-26T07:05:00Z">
              <w:rPr/>
            </w:rPrChange>
          </w:rPr>
          <w:delText>.1)</w:delText>
        </w:r>
      </w:del>
    </w:p>
    <w:p w:rsidR="00541CAB" w:rsidRPr="00541CAB" w:rsidRDefault="00784829" w:rsidP="00541CAB">
      <w:pPr>
        <w:pStyle w:val="afff3"/>
        <w:rPr>
          <w:rFonts w:hint="eastAsia"/>
          <w:rPrChange w:id="3098" w:author="凡 张" w:date="2019-05-26T07:39:00Z">
            <w:rPr/>
          </w:rPrChange>
        </w:rPr>
        <w:pPrChange w:id="3099" w:author="凡 张" w:date="2019-05-26T07:40:00Z">
          <w:pPr>
            <w:pStyle w:val="afff3"/>
          </w:pPr>
        </w:pPrChange>
      </w:pPr>
      <w:r w:rsidRPr="00D62216">
        <w:rPr>
          <w:rPrChange w:id="3100" w:author="凡 张" w:date="2019-05-26T07:05:00Z">
            <w:rPr/>
          </w:rPrChange>
        </w:rPr>
        <w:tab/>
      </w:r>
      <w:r w:rsidR="00541CAB">
        <w:br/>
      </w:r>
      <m:oMathPara>
        <m:oMath>
          <m:eqArr>
            <m:eqArrPr>
              <m:maxDist m:val="1"/>
              <m:ctrlPr>
                <w:ins w:id="3101" w:author="凡 张" w:date="2019-05-26T07:39:00Z">
                  <w:rPr>
                    <w:rFonts w:ascii="Cambria Math" w:hAnsi="Cambria Math"/>
                  </w:rPr>
                </w:ins>
              </m:ctrlPr>
            </m:eqArrPr>
            <m:e>
              <m:sSup>
                <m:sSupPr>
                  <m:ctrlPr>
                    <w:rPr>
                      <w:rFonts w:ascii="Cambria Math" w:hAnsi="Cambria Math"/>
                      <w:rPrChange w:id="3102" w:author="凡 张" w:date="2019-05-26T07:05:00Z">
                        <w:rPr>
                          <w:rFonts w:ascii="Cambria Math" w:hAnsi="Cambria Math"/>
                        </w:rPr>
                      </w:rPrChange>
                    </w:rPr>
                  </m:ctrlPr>
                </m:sSupPr>
                <m:e>
                  <m:r>
                    <m:rPr>
                      <m:sty m:val="p"/>
                    </m:rPr>
                    <w:rPr>
                      <w:rFonts w:ascii="Cambria Math" w:hAnsi="Cambria Math"/>
                      <w:rPrChange w:id="3103" w:author="凡 张" w:date="2019-05-26T07:05:00Z">
                        <w:rPr>
                          <w:rFonts w:ascii="Cambria Math" w:hAnsi="Cambria Math"/>
                        </w:rPr>
                      </w:rPrChange>
                    </w:rPr>
                    <m:t>CD</m:t>
                  </m:r>
                </m:e>
                <m:sup>
                  <m:r>
                    <m:rPr>
                      <m:sty m:val="p"/>
                    </m:rPr>
                    <w:rPr>
                      <w:rFonts w:ascii="Cambria Math" w:hAnsi="Cambria Math"/>
                      <w:rPrChange w:id="3104" w:author="凡 张" w:date="2019-05-26T07:05:00Z">
                        <w:rPr>
                          <w:rFonts w:ascii="Cambria Math" w:hAnsi="Cambria Math"/>
                        </w:rPr>
                      </w:rPrChange>
                    </w:rPr>
                    <m:t>2</m:t>
                  </m:r>
                </m:sup>
              </m:sSup>
              <m:r>
                <m:rPr>
                  <m:sty m:val="p"/>
                </m:rPr>
                <w:rPr>
                  <w:rFonts w:ascii="Cambria Math" w:hAnsi="Cambria Math"/>
                  <w:rPrChange w:id="3105" w:author="凡 张" w:date="2019-05-26T07:05:00Z">
                    <w:rPr>
                      <w:rFonts w:ascii="Cambria Math" w:hAnsi="Cambria Math"/>
                    </w:rPr>
                  </w:rPrChange>
                </w:rPr>
                <m:t>=</m:t>
              </m:r>
              <m:sSup>
                <m:sSupPr>
                  <m:ctrlPr>
                    <w:rPr>
                      <w:rFonts w:ascii="Cambria Math" w:hAnsi="Cambria Math"/>
                      <w:rPrChange w:id="3106" w:author="凡 张" w:date="2019-05-26T07:05:00Z">
                        <w:rPr>
                          <w:rFonts w:ascii="Cambria Math" w:hAnsi="Cambria Math"/>
                        </w:rPr>
                      </w:rPrChange>
                    </w:rPr>
                  </m:ctrlPr>
                </m:sSupPr>
                <m:e>
                  <m:r>
                    <m:rPr>
                      <m:sty m:val="p"/>
                    </m:rPr>
                    <w:rPr>
                      <w:rFonts w:ascii="Cambria Math" w:hAnsi="Cambria Math"/>
                      <w:rPrChange w:id="3107" w:author="凡 张" w:date="2019-05-26T07:05:00Z">
                        <w:rPr>
                          <w:rFonts w:ascii="Cambria Math" w:hAnsi="Cambria Math"/>
                        </w:rPr>
                      </w:rPrChange>
                    </w:rPr>
                    <m:t>CE</m:t>
                  </m:r>
                </m:e>
                <m:sup>
                  <m:r>
                    <m:rPr>
                      <m:sty m:val="p"/>
                    </m:rPr>
                    <w:rPr>
                      <w:rFonts w:ascii="Cambria Math" w:hAnsi="Cambria Math"/>
                      <w:rPrChange w:id="3108" w:author="凡 张" w:date="2019-05-26T07:05:00Z">
                        <w:rPr>
                          <w:rFonts w:ascii="Cambria Math" w:hAnsi="Cambria Math"/>
                        </w:rPr>
                      </w:rPrChange>
                    </w:rPr>
                    <m:t>2</m:t>
                  </m:r>
                </m:sup>
              </m:sSup>
              <m:r>
                <m:rPr>
                  <m:sty m:val="p"/>
                </m:rPr>
                <w:rPr>
                  <w:rFonts w:ascii="Cambria Math" w:hAnsi="Cambria Math"/>
                  <w:rPrChange w:id="3109" w:author="凡 张" w:date="2019-05-26T07:05:00Z">
                    <w:rPr>
                      <w:rFonts w:ascii="Cambria Math" w:hAnsi="Cambria Math"/>
                    </w:rPr>
                  </w:rPrChange>
                </w:rPr>
                <m:t>+</m:t>
              </m:r>
              <m:sSup>
                <m:sSupPr>
                  <m:ctrlPr>
                    <w:rPr>
                      <w:rFonts w:ascii="Cambria Math" w:hAnsi="Cambria Math"/>
                      <w:rPrChange w:id="3110" w:author="凡 张" w:date="2019-05-26T07:05:00Z">
                        <w:rPr>
                          <w:rFonts w:ascii="Cambria Math" w:hAnsi="Cambria Math"/>
                        </w:rPr>
                      </w:rPrChange>
                    </w:rPr>
                  </m:ctrlPr>
                </m:sSupPr>
                <m:e>
                  <m:r>
                    <m:rPr>
                      <m:sty m:val="p"/>
                    </m:rPr>
                    <w:rPr>
                      <w:rFonts w:ascii="Cambria Math" w:hAnsi="Cambria Math"/>
                      <w:rPrChange w:id="3111" w:author="凡 张" w:date="2019-05-26T07:05:00Z">
                        <w:rPr>
                          <w:rFonts w:ascii="Cambria Math" w:hAnsi="Cambria Math"/>
                        </w:rPr>
                      </w:rPrChange>
                    </w:rPr>
                    <m:t>DE</m:t>
                  </m:r>
                </m:e>
                <m:sup>
                  <m:r>
                    <m:rPr>
                      <m:sty m:val="p"/>
                    </m:rPr>
                    <w:rPr>
                      <w:rFonts w:ascii="Cambria Math" w:hAnsi="Cambria Math"/>
                      <w:rPrChange w:id="3112" w:author="凡 张" w:date="2019-05-26T07:05:00Z">
                        <w:rPr>
                          <w:rFonts w:ascii="Cambria Math" w:hAnsi="Cambria Math"/>
                        </w:rPr>
                      </w:rPrChange>
                    </w:rPr>
                    <m:t>2</m:t>
                  </m:r>
                </m:sup>
              </m:sSup>
              <m:r>
                <m:rPr>
                  <m:sty m:val="p"/>
                </m:rPr>
                <w:rPr>
                  <w:rFonts w:ascii="Cambria Math" w:hAnsi="Cambria Math"/>
                  <w:rPrChange w:id="3113" w:author="凡 张" w:date="2019-05-26T07:05:00Z">
                    <w:rPr>
                      <w:rFonts w:ascii="Cambria Math" w:hAnsi="Cambria Math"/>
                    </w:rPr>
                  </w:rPrChange>
                </w:rPr>
                <m:t>-2CE×DEcosθ</m:t>
              </m:r>
              <m:r>
                <w:rPr>
                  <w:rFonts w:ascii="Cambria Math" w:hAnsi="Cambria Math"/>
                </w:rPr>
                <m:t>#</m:t>
              </m:r>
              <m:d>
                <m:dPr>
                  <m:ctrlPr>
                    <w:ins w:id="3114" w:author="凡 张" w:date="2019-05-26T07:39:00Z">
                      <w:rPr>
                        <w:rFonts w:ascii="Cambria Math" w:hAnsi="Cambria Math"/>
                      </w:rPr>
                    </w:ins>
                  </m:ctrlPr>
                </m:dPr>
                <m:e>
                  <m:r>
                    <w:ins w:id="3115" w:author="凡 张" w:date="2019-05-26T07:39:00Z">
                      <m:rPr>
                        <m:sty m:val="p"/>
                      </m:rPr>
                      <w:rPr>
                        <w:rFonts w:ascii="Cambria Math" w:hAnsi="Cambria Math"/>
                      </w:rPr>
                      <m:t>2.2</m:t>
                    </w:ins>
                  </m:r>
                </m:e>
              </m:d>
              <m:ctrlPr>
                <w:ins w:id="3116" w:author="凡 张" w:date="2019-05-26T07:39:00Z">
                  <w:rPr>
                    <w:rFonts w:ascii="Cambria Math" w:hAnsi="Cambria Math"/>
                    <w:i/>
                  </w:rPr>
                </w:ins>
              </m:ctrlPr>
            </m:e>
          </m:eqArr>
          <m:r>
            <w:br/>
          </m:r>
        </m:oMath>
      </m:oMathPara>
      <w:del w:id="3117" w:author="凡 张" w:date="2019-05-26T07:39:00Z">
        <w:r w:rsidRPr="00D62216" w:rsidDel="00800116">
          <w:rPr>
            <w:rPrChange w:id="3118" w:author="凡 张" w:date="2019-05-26T07:05:00Z">
              <w:rPr/>
            </w:rPrChange>
          </w:rPr>
          <w:tab/>
          <w:delText>(</w:delText>
        </w:r>
        <w:r w:rsidR="00DD5465" w:rsidRPr="00D62216" w:rsidDel="00800116">
          <w:rPr>
            <w:rPrChange w:id="3119" w:author="凡 张" w:date="2019-05-26T07:05:00Z">
              <w:rPr/>
            </w:rPrChange>
          </w:rPr>
          <w:delText>2</w:delText>
        </w:r>
        <w:r w:rsidRPr="00D62216" w:rsidDel="00800116">
          <w:rPr>
            <w:rPrChange w:id="3120" w:author="凡 张" w:date="2019-05-26T07:05:00Z">
              <w:rPr/>
            </w:rPrChange>
          </w:rPr>
          <w:delText>.2)</w:delText>
        </w:r>
      </w:del>
    </w:p>
    <w:p w:rsidR="00FB4783" w:rsidRPr="00D62216" w:rsidRDefault="00784829" w:rsidP="00D5535B">
      <w:pPr>
        <w:pStyle w:val="aff8"/>
        <w:ind w:firstLine="480"/>
        <w:rPr>
          <w:rPrChange w:id="3121" w:author="凡 张" w:date="2019-05-26T07:05:00Z">
            <w:rPr/>
          </w:rPrChange>
        </w:rPr>
      </w:pPr>
      <w:r w:rsidRPr="00D62216">
        <w:rPr>
          <w:rPrChange w:id="3122" w:author="凡 张" w:date="2019-05-26T07:05:00Z">
            <w:rPr/>
          </w:rPrChange>
        </w:rPr>
        <w:t>将</w:t>
      </w:r>
      <w:r w:rsidRPr="00D62216">
        <w:rPr>
          <w:i/>
          <w:rPrChange w:id="3123" w:author="凡 张" w:date="2019-05-26T07:05:00Z">
            <w:rPr/>
          </w:rPrChange>
        </w:rPr>
        <w:t>DE</w:t>
      </w:r>
      <w:r w:rsidRPr="00D62216">
        <w:rPr>
          <w:i/>
          <w:rPrChange w:id="3124" w:author="凡 张" w:date="2019-05-26T07:05:00Z">
            <w:rPr/>
          </w:rPrChange>
        </w:rPr>
        <w:t>，</w:t>
      </w:r>
      <w:r w:rsidRPr="00D62216">
        <w:rPr>
          <w:i/>
          <w:rPrChange w:id="3125" w:author="凡 张" w:date="2019-05-26T07:05:00Z">
            <w:rPr/>
          </w:rPrChange>
        </w:rPr>
        <w:t>CD</w:t>
      </w:r>
      <w:r w:rsidRPr="00D62216">
        <w:rPr>
          <w:i/>
          <w:rPrChange w:id="3126" w:author="凡 张" w:date="2019-05-26T07:05:00Z">
            <w:rPr/>
          </w:rPrChange>
        </w:rPr>
        <w:t>，</w:t>
      </w:r>
      <w:r w:rsidRPr="00D62216">
        <w:rPr>
          <w:i/>
          <w:rPrChange w:id="3127" w:author="凡 张" w:date="2019-05-26T07:05:00Z">
            <w:rPr/>
          </w:rPrChange>
        </w:rPr>
        <w:t>CE</w:t>
      </w:r>
      <w:r w:rsidRPr="00D62216">
        <w:rPr>
          <w:rPrChange w:id="3128" w:author="凡 张" w:date="2019-05-26T07:05:00Z">
            <w:rPr/>
          </w:rPrChange>
        </w:rPr>
        <w:t>均用</w:t>
      </w:r>
      <m:oMath>
        <m:sSub>
          <m:sSubPr>
            <m:ctrlPr>
              <w:rPr>
                <w:rFonts w:ascii="Cambria Math" w:hAnsi="Cambria Math"/>
                <w:i/>
                <w:rPrChange w:id="3129" w:author="凡 张" w:date="2019-05-26T07:05:00Z">
                  <w:rPr>
                    <w:rFonts w:ascii="Cambria Math" w:hAnsi="Cambria Math"/>
                    <w:i/>
                  </w:rPr>
                </w:rPrChange>
              </w:rPr>
            </m:ctrlPr>
          </m:sSubPr>
          <m:e>
            <m:r>
              <m:rPr>
                <m:nor/>
              </m:rPr>
              <w:rPr>
                <w:i/>
                <w:rPrChange w:id="3130" w:author="凡 张" w:date="2019-05-26T07:05:00Z">
                  <w:rPr>
                    <w:i/>
                  </w:rPr>
                </w:rPrChange>
              </w:rPr>
              <m:t>S</m:t>
            </m:r>
          </m:e>
          <m:sub>
            <m:r>
              <m:rPr>
                <m:nor/>
              </m:rPr>
              <w:rPr>
                <w:i/>
                <w:rPrChange w:id="3131" w:author="凡 张" w:date="2019-05-26T07:05:00Z">
                  <w:rPr>
                    <w:i/>
                  </w:rPr>
                </w:rPrChange>
              </w:rPr>
              <m:t>CDEF</m:t>
            </m:r>
          </m:sub>
        </m:sSub>
      </m:oMath>
      <w:r w:rsidRPr="00D62216">
        <w:rPr>
          <w:rPrChange w:id="3132" w:author="凡 张" w:date="2019-05-26T07:05:00Z">
            <w:rPr/>
          </w:rPrChange>
        </w:rPr>
        <w:t>和</w:t>
      </w:r>
      <m:oMath>
        <m:r>
          <m:rPr>
            <m:nor/>
          </m:rPr>
          <w:rPr>
            <w:i/>
            <w:rPrChange w:id="3133" w:author="凡 张" w:date="2019-05-26T07:05:00Z">
              <w:rPr/>
            </w:rPrChange>
          </w:rPr>
          <m:t>a</m:t>
        </m:r>
        <m:r>
          <m:rPr>
            <m:nor/>
          </m:rPr>
          <w:rPr>
            <w:i/>
            <w:rPrChange w:id="3134" w:author="凡 张" w:date="2019-05-26T07:05:00Z">
              <w:rPr/>
            </w:rPrChange>
          </w:rPr>
          <m:t>，</m:t>
        </m:r>
        <m:r>
          <m:rPr>
            <m:nor/>
          </m:rPr>
          <w:rPr>
            <w:i/>
            <w:rPrChange w:id="3135" w:author="凡 张" w:date="2019-05-26T07:05:00Z">
              <w:rPr/>
            </w:rPrChange>
          </w:rPr>
          <m:t>b</m:t>
        </m:r>
        <m:r>
          <m:rPr>
            <m:nor/>
          </m:rPr>
          <w:rPr>
            <w:i/>
            <w:rPrChange w:id="3136" w:author="凡 张" w:date="2019-05-26T07:05:00Z">
              <w:rPr/>
            </w:rPrChange>
          </w:rPr>
          <m:t>，</m:t>
        </m:r>
        <m:r>
          <m:rPr>
            <m:nor/>
          </m:rPr>
          <w:rPr>
            <w:i/>
            <w:rPrChange w:id="3137" w:author="凡 张" w:date="2019-05-26T07:05:00Z">
              <w:rPr/>
            </w:rPrChange>
          </w:rPr>
          <m:t>c</m:t>
        </m:r>
        <m:r>
          <m:rPr>
            <m:sty m:val="p"/>
          </m:rPr>
          <w:rPr>
            <w:rFonts w:ascii="Cambria Math" w:hAnsi="Cambria Math"/>
            <w:rPrChange w:id="3138" w:author="凡 张" w:date="2019-05-26T07:05:00Z">
              <w:rPr>
                <w:rFonts w:ascii="Cambria Math" w:hAnsi="Cambria Math"/>
              </w:rPr>
            </w:rPrChange>
          </w:rPr>
          <m:t xml:space="preserve"> </m:t>
        </m:r>
      </m:oMath>
      <w:r w:rsidRPr="00D62216">
        <w:rPr>
          <w:rPrChange w:id="3139" w:author="凡 张" w:date="2019-05-26T07:05:00Z">
            <w:rPr/>
          </w:rPrChange>
        </w:rPr>
        <w:t>等表示，约分化简可得，</w:t>
      </w:r>
    </w:p>
    <w:p w:rsidR="00541CAB" w:rsidRPr="00D62216" w:rsidRDefault="00FB4783" w:rsidP="00367FED">
      <w:pPr>
        <w:pStyle w:val="afff3"/>
        <w:rPr>
          <w:rFonts w:hint="eastAsia"/>
          <w:rPrChange w:id="3140" w:author="凡 张" w:date="2019-05-26T07:05:00Z">
            <w:rPr/>
          </w:rPrChange>
        </w:rPr>
        <w:pPrChange w:id="3141" w:author="凡 张" w:date="2019-05-26T07:40:00Z">
          <w:pPr>
            <w:pStyle w:val="afff3"/>
          </w:pPr>
        </w:pPrChange>
      </w:pPr>
      <w:r w:rsidRPr="00D62216">
        <w:rPr>
          <w:rPrChange w:id="3142" w:author="凡 张" w:date="2019-05-26T07:05:00Z">
            <w:rPr>
              <w:rFonts w:hint="eastAsia"/>
            </w:rPr>
          </w:rPrChange>
        </w:rPr>
        <w:tab/>
      </w:r>
      <w:r w:rsidR="00367FED">
        <w:br/>
      </w:r>
      <m:oMathPara>
        <m:oMath>
          <m:eqArr>
            <m:eqArrPr>
              <m:maxDist m:val="1"/>
              <m:ctrlPr>
                <w:ins w:id="3143" w:author="凡 张" w:date="2019-05-26T07:40:00Z">
                  <w:rPr>
                    <w:rFonts w:ascii="Cambria Math" w:hAnsi="Cambria Math"/>
                    <w:i/>
                  </w:rPr>
                </w:ins>
              </m:ctrlPr>
            </m:eqArrPr>
            <m:e>
              <m:r>
                <m:rPr>
                  <m:sty m:val="p"/>
                </m:rPr>
                <w:rPr>
                  <w:rFonts w:ascii="Cambria Math" w:hAnsi="Cambria Math"/>
                  <w:rPrChange w:id="3144" w:author="凡 张" w:date="2019-05-26T07:05:00Z">
                    <w:rPr>
                      <w:rFonts w:ascii="Cambria Math" w:hAnsi="Cambria Math"/>
                    </w:rPr>
                  </w:rPrChange>
                </w:rPr>
                <m:t>D=</m:t>
              </m:r>
              <m:f>
                <m:fPr>
                  <m:ctrlPr>
                    <w:rPr>
                      <w:rFonts w:ascii="Cambria Math" w:hAnsi="Cambria Math"/>
                      <w:rPrChange w:id="3145" w:author="凡 张" w:date="2019-05-26T07:05:00Z">
                        <w:rPr>
                          <w:rFonts w:ascii="Cambria Math" w:hAnsi="Cambria Math"/>
                        </w:rPr>
                      </w:rPrChange>
                    </w:rPr>
                  </m:ctrlPr>
                </m:fPr>
                <m:num>
                  <m:r>
                    <m:rPr>
                      <m:sty m:val="p"/>
                    </m:rPr>
                    <w:rPr>
                      <w:rFonts w:ascii="Cambria Math" w:hAnsi="Cambria Math"/>
                      <w:rPrChange w:id="3146" w:author="凡 张" w:date="2019-05-26T07:05:00Z">
                        <w:rPr>
                          <w:rFonts w:ascii="Cambria Math" w:hAnsi="Cambria Math"/>
                        </w:rPr>
                      </w:rPrChange>
                    </w:rPr>
                    <m:t>ab</m:t>
                  </m:r>
                </m:num>
                <m:den>
                  <m:rad>
                    <m:radPr>
                      <m:degHide m:val="1"/>
                      <m:ctrlPr>
                        <w:rPr>
                          <w:rFonts w:ascii="Cambria Math" w:hAnsi="Cambria Math"/>
                          <w:rPrChange w:id="3147" w:author="凡 张" w:date="2019-05-26T07:05:00Z">
                            <w:rPr>
                              <w:rFonts w:ascii="Cambria Math" w:hAnsi="Cambria Math"/>
                            </w:rPr>
                          </w:rPrChange>
                        </w:rPr>
                      </m:ctrlPr>
                    </m:radPr>
                    <m:deg/>
                    <m:e>
                      <m:sSup>
                        <m:sSupPr>
                          <m:ctrlPr>
                            <w:rPr>
                              <w:rFonts w:ascii="Cambria Math" w:hAnsi="Cambria Math"/>
                              <w:rPrChange w:id="3148" w:author="凡 张" w:date="2019-05-26T07:05:00Z">
                                <w:rPr>
                                  <w:rFonts w:ascii="Cambria Math" w:hAnsi="Cambria Math"/>
                                </w:rPr>
                              </w:rPrChange>
                            </w:rPr>
                          </m:ctrlPr>
                        </m:sSupPr>
                        <m:e>
                          <m:r>
                            <m:rPr>
                              <m:sty m:val="p"/>
                            </m:rPr>
                            <w:rPr>
                              <w:rFonts w:ascii="Cambria Math" w:hAnsi="Cambria Math"/>
                              <w:rPrChange w:id="3149" w:author="凡 张" w:date="2019-05-26T07:05:00Z">
                                <w:rPr>
                                  <w:rFonts w:ascii="Cambria Math" w:hAnsi="Cambria Math"/>
                                </w:rPr>
                              </w:rPrChange>
                            </w:rPr>
                            <m:t>a</m:t>
                          </m:r>
                        </m:e>
                        <m:sup>
                          <m:r>
                            <m:rPr>
                              <m:sty m:val="p"/>
                            </m:rPr>
                            <w:rPr>
                              <w:rFonts w:ascii="Cambria Math" w:hAnsi="Cambria Math"/>
                              <w:rPrChange w:id="3150" w:author="凡 张" w:date="2019-05-26T07:05:00Z">
                                <w:rPr>
                                  <w:rFonts w:ascii="Cambria Math" w:hAnsi="Cambria Math"/>
                                </w:rPr>
                              </w:rPrChange>
                            </w:rPr>
                            <m:t>2</m:t>
                          </m:r>
                        </m:sup>
                      </m:sSup>
                      <m:r>
                        <m:rPr>
                          <m:sty m:val="p"/>
                        </m:rPr>
                        <w:rPr>
                          <w:rFonts w:ascii="Cambria Math" w:hAnsi="Cambria Math"/>
                          <w:rPrChange w:id="3151" w:author="凡 张" w:date="2019-05-26T07:05:00Z">
                            <w:rPr>
                              <w:rFonts w:ascii="Cambria Math" w:hAnsi="Cambria Math"/>
                            </w:rPr>
                          </w:rPrChange>
                        </w:rPr>
                        <m:t>+</m:t>
                      </m:r>
                      <m:sSup>
                        <m:sSupPr>
                          <m:ctrlPr>
                            <w:rPr>
                              <w:rFonts w:ascii="Cambria Math" w:hAnsi="Cambria Math"/>
                              <w:rPrChange w:id="3152" w:author="凡 张" w:date="2019-05-26T07:05:00Z">
                                <w:rPr>
                                  <w:rFonts w:ascii="Cambria Math" w:hAnsi="Cambria Math"/>
                                </w:rPr>
                              </w:rPrChange>
                            </w:rPr>
                          </m:ctrlPr>
                        </m:sSupPr>
                        <m:e>
                          <m:r>
                            <m:rPr>
                              <m:sty m:val="p"/>
                            </m:rPr>
                            <w:rPr>
                              <w:rFonts w:ascii="Cambria Math" w:hAnsi="Cambria Math"/>
                              <w:rPrChange w:id="3153" w:author="凡 张" w:date="2019-05-26T07:05:00Z">
                                <w:rPr>
                                  <w:rFonts w:ascii="Cambria Math" w:hAnsi="Cambria Math"/>
                                </w:rPr>
                              </w:rPrChange>
                            </w:rPr>
                            <m:t>b</m:t>
                          </m:r>
                        </m:e>
                        <m:sup>
                          <m:r>
                            <m:rPr>
                              <m:sty m:val="p"/>
                            </m:rPr>
                            <w:rPr>
                              <w:rFonts w:ascii="Cambria Math" w:hAnsi="Cambria Math"/>
                              <w:rPrChange w:id="3154" w:author="凡 张" w:date="2019-05-26T07:05:00Z">
                                <w:rPr>
                                  <w:rFonts w:ascii="Cambria Math" w:hAnsi="Cambria Math"/>
                                </w:rPr>
                              </w:rPrChange>
                            </w:rPr>
                            <m:t>2</m:t>
                          </m:r>
                        </m:sup>
                      </m:sSup>
                      <m:r>
                        <m:rPr>
                          <m:sty m:val="p"/>
                        </m:rPr>
                        <w:rPr>
                          <w:rFonts w:ascii="Cambria Math" w:hAnsi="Cambria Math"/>
                          <w:rPrChange w:id="3155" w:author="凡 张" w:date="2019-05-26T07:05:00Z">
                            <w:rPr>
                              <w:rFonts w:ascii="Cambria Math" w:hAnsi="Cambria Math"/>
                            </w:rPr>
                          </w:rPrChange>
                        </w:rPr>
                        <m:t>-2abcosθ</m:t>
                      </m:r>
                    </m:e>
                  </m:rad>
                </m:den>
              </m:f>
              <m:r>
                <w:rPr>
                  <w:rFonts w:ascii="Cambria Math" w:hAnsi="Cambria Math"/>
                </w:rPr>
                <m:t>#</m:t>
              </m:r>
              <m:d>
                <m:dPr>
                  <m:ctrlPr>
                    <w:ins w:id="3156" w:author="凡 张" w:date="2019-05-26T07:40:00Z">
                      <w:rPr>
                        <w:rFonts w:ascii="Cambria Math" w:hAnsi="Cambria Math"/>
                        <w:i/>
                      </w:rPr>
                    </w:ins>
                  </m:ctrlPr>
                </m:dPr>
                <m:e>
                  <m:r>
                    <w:ins w:id="3157" w:author="凡 张" w:date="2019-05-26T07:40:00Z">
                      <w:rPr>
                        <w:rFonts w:ascii="Cambria Math" w:hAnsi="Cambria Math"/>
                      </w:rPr>
                      <m:t>2.3</m:t>
                    </w:ins>
                  </m:r>
                </m:e>
              </m:d>
            </m:e>
          </m:eqArr>
          <m:r>
            <w:del w:id="3158" w:author="凡 张" w:date="2019-05-26T07:40:00Z">
              <m:rPr>
                <m:sty m:val="p"/>
              </m:rPr>
              <w:rPr>
                <w:rFonts w:ascii="Cambria Math" w:hAnsi="Cambria Math"/>
                <w:rPrChange w:id="3159" w:author="凡 张" w:date="2019-05-26T07:40:00Z">
                  <w:rPr>
                    <w:rFonts w:hint="eastAsia"/>
                  </w:rPr>
                </w:rPrChange>
              </w:rPr>
              <w:tab/>
            </w:del>
          </m:r>
          <m:r>
            <w:del w:id="3160" w:author="凡 张" w:date="2019-05-26T07:40:00Z">
              <m:rPr>
                <m:sty m:val="p"/>
              </m:rPr>
              <w:rPr>
                <w:rFonts w:ascii="Cambria Math" w:hAnsi="Cambria Math"/>
                <w:rPrChange w:id="3161" w:author="凡 张" w:date="2019-05-26T07:40:00Z">
                  <w:rPr>
                    <w:rFonts w:ascii="Cambria Math" w:hAnsi="Cambria Math"/>
                  </w:rPr>
                </w:rPrChange>
              </w:rPr>
              <m:t>(2.3)</m:t>
            </w:del>
          </m:r>
        </m:oMath>
      </m:oMathPara>
    </w:p>
    <w:p w:rsidR="00784829" w:rsidRPr="00D62216" w:rsidRDefault="00784829" w:rsidP="00D5535B">
      <w:pPr>
        <w:pStyle w:val="aff8"/>
        <w:ind w:firstLine="480"/>
        <w:rPr>
          <w:rPrChange w:id="3162" w:author="凡 张" w:date="2019-05-26T07:05:00Z">
            <w:rPr/>
          </w:rPrChange>
        </w:rPr>
      </w:pPr>
      <w:r w:rsidRPr="00D62216">
        <w:rPr>
          <w:rPrChange w:id="3163" w:author="凡 张" w:date="2019-05-26T07:05:00Z">
            <w:rPr/>
          </w:rPrChange>
        </w:rPr>
        <w:t>又可由，</w:t>
      </w:r>
    </w:p>
    <w:p w:rsidR="00367FED" w:rsidRPr="00D62216" w:rsidRDefault="00C75EC1" w:rsidP="00367FED">
      <w:pPr>
        <w:pStyle w:val="afff3"/>
        <w:rPr>
          <w:rFonts w:hint="eastAsia"/>
          <w:rPrChange w:id="3164" w:author="凡 张" w:date="2019-05-26T07:05:00Z">
            <w:rPr>
              <w:rFonts w:ascii="Cambria Math" w:hAnsi="Cambria Math"/>
            </w:rPr>
          </w:rPrChange>
        </w:rPr>
        <w:pPrChange w:id="3165" w:author="凡 张" w:date="2019-05-26T07:41:00Z">
          <w:pPr>
            <w:pStyle w:val="afff3"/>
          </w:pPr>
        </w:pPrChange>
      </w:pPr>
      <w:r w:rsidRPr="00D62216">
        <w:rPr>
          <w:rPrChange w:id="3166" w:author="凡 张" w:date="2019-05-26T07:05:00Z">
            <w:rPr/>
          </w:rPrChange>
        </w:rPr>
        <w:tab/>
      </w:r>
      <w:r w:rsidR="00367FED">
        <w:br/>
      </w:r>
      <m:oMathPara>
        <m:oMath>
          <m:eqArr>
            <m:eqArrPr>
              <m:maxDist m:val="1"/>
              <m:ctrlPr>
                <w:ins w:id="3167" w:author="凡 张" w:date="2019-05-26T07:41:00Z">
                  <w:rPr>
                    <w:rFonts w:ascii="Cambria Math" w:hAnsi="Cambria Math"/>
                    <w:i/>
                  </w:rPr>
                </w:ins>
              </m:ctrlPr>
            </m:eqArrPr>
            <m:e>
              <m:r>
                <m:rPr>
                  <m:sty m:val="p"/>
                </m:rPr>
                <w:rPr>
                  <w:rFonts w:ascii="Cambria Math" w:hAnsi="Cambria Math"/>
                  <w:rPrChange w:id="3168" w:author="凡 张" w:date="2019-05-26T07:05:00Z">
                    <w:rPr>
                      <w:rFonts w:ascii="Cambria Math" w:hAnsi="Cambria Math"/>
                    </w:rPr>
                  </w:rPrChange>
                </w:rPr>
                <m:t>Sinφ=</m:t>
              </m:r>
              <m:f>
                <m:fPr>
                  <m:ctrlPr>
                    <w:rPr>
                      <w:rFonts w:ascii="Cambria Math" w:hAnsi="Cambria Math"/>
                      <w:rPrChange w:id="3169" w:author="凡 张" w:date="2019-05-26T07:05:00Z">
                        <w:rPr>
                          <w:rFonts w:ascii="Cambria Math" w:hAnsi="Cambria Math"/>
                        </w:rPr>
                      </w:rPrChange>
                    </w:rPr>
                  </m:ctrlPr>
                </m:fPr>
                <m:num>
                  <m:r>
                    <m:rPr>
                      <m:sty m:val="p"/>
                    </m:rPr>
                    <w:rPr>
                      <w:rFonts w:ascii="Cambria Math" w:hAnsi="Cambria Math"/>
                      <w:rPrChange w:id="3170" w:author="凡 张" w:date="2019-05-26T07:05:00Z">
                        <w:rPr>
                          <w:rFonts w:ascii="Cambria Math" w:hAnsi="Cambria Math"/>
                        </w:rPr>
                      </w:rPrChange>
                    </w:rPr>
                    <m:t>d</m:t>
                  </m:r>
                </m:num>
                <m:den>
                  <m:r>
                    <m:rPr>
                      <m:sty m:val="p"/>
                    </m:rPr>
                    <w:rPr>
                      <w:rFonts w:ascii="Cambria Math" w:hAnsi="Cambria Math"/>
                      <w:rPrChange w:id="3171" w:author="凡 张" w:date="2019-05-26T07:05:00Z">
                        <w:rPr>
                          <w:rFonts w:ascii="Cambria Math" w:hAnsi="Cambria Math"/>
                        </w:rPr>
                      </w:rPrChange>
                    </w:rPr>
                    <m:t>DE</m:t>
                  </m:r>
                </m:den>
              </m:f>
              <m:r>
                <w:rPr>
                  <w:rFonts w:ascii="Cambria Math" w:hAnsi="Cambria Math"/>
                </w:rPr>
                <m:t>#</m:t>
              </m:r>
              <m:d>
                <m:dPr>
                  <m:ctrlPr>
                    <w:ins w:id="3172" w:author="凡 张" w:date="2019-05-26T07:41:00Z">
                      <w:rPr>
                        <w:rFonts w:ascii="Cambria Math" w:hAnsi="Cambria Math"/>
                        <w:i/>
                      </w:rPr>
                    </w:ins>
                  </m:ctrlPr>
                </m:dPr>
                <m:e>
                  <m:r>
                    <w:ins w:id="3173" w:author="凡 张" w:date="2019-05-26T07:41:00Z">
                      <w:rPr>
                        <w:rFonts w:ascii="Cambria Math" w:hAnsi="Cambria Math"/>
                      </w:rPr>
                      <m:t>2.</m:t>
                    </w:ins>
                  </m:r>
                  <m:r>
                    <w:ins w:id="3174" w:author="凡 张" w:date="2019-05-26T07:44:00Z">
                      <w:rPr>
                        <w:rFonts w:ascii="Cambria Math" w:hAnsi="Cambria Math"/>
                      </w:rPr>
                      <m:t>4</m:t>
                    </w:ins>
                  </m:r>
                </m:e>
              </m:d>
            </m:e>
          </m:eqArr>
          <m:r>
            <w:del w:id="3175" w:author="凡 张" w:date="2019-05-26T07:40:00Z">
              <m:rPr>
                <m:sty m:val="p"/>
              </m:rPr>
              <w:rPr>
                <w:rFonts w:ascii="Cambria Math" w:hAnsi="Cambria Math"/>
                <w:rPrChange w:id="3176" w:author="凡 张" w:date="2019-05-26T07:40:00Z">
                  <w:rPr/>
                </w:rPrChange>
              </w:rPr>
              <w:tab/>
            </w:del>
          </m:r>
          <m:r>
            <w:del w:id="3177" w:author="凡 张" w:date="2019-05-26T07:40:00Z">
              <m:rPr>
                <m:sty m:val="p"/>
              </m:rPr>
              <w:rPr>
                <w:rFonts w:ascii="Cambria Math" w:hAnsi="Cambria Math"/>
                <w:rPrChange w:id="3178" w:author="凡 张" w:date="2019-05-26T07:40:00Z">
                  <w:rPr>
                    <w:rFonts w:ascii="Cambria Math" w:hAnsi="Cambria Math"/>
                  </w:rPr>
                </w:rPrChange>
              </w:rPr>
              <m:t>(2.4)</m:t>
            </w:del>
          </m:r>
        </m:oMath>
      </m:oMathPara>
    </w:p>
    <w:p w:rsidR="00367FED" w:rsidRPr="00D62216" w:rsidRDefault="00C75EC1" w:rsidP="00B07A3A">
      <w:pPr>
        <w:pStyle w:val="afff3"/>
        <w:rPr>
          <w:rFonts w:hint="eastAsia"/>
          <w:rPrChange w:id="3179" w:author="凡 张" w:date="2019-05-26T07:05:00Z">
            <w:rPr/>
          </w:rPrChange>
        </w:rPr>
        <w:pPrChange w:id="3180" w:author="凡 张" w:date="2019-05-26T07:41:00Z">
          <w:pPr>
            <w:pStyle w:val="afff3"/>
          </w:pPr>
        </w:pPrChange>
      </w:pPr>
      <w:r w:rsidRPr="00D62216">
        <w:rPr>
          <w:rPrChange w:id="3181" w:author="凡 张" w:date="2019-05-26T07:05:00Z">
            <w:rPr/>
          </w:rPrChange>
        </w:rPr>
        <w:tab/>
      </w:r>
      <w:r w:rsidR="00B07A3A">
        <w:br/>
      </w:r>
      <m:oMathPara>
        <m:oMath>
          <m:eqArr>
            <m:eqArrPr>
              <m:maxDist m:val="1"/>
              <m:ctrlPr>
                <w:ins w:id="3182" w:author="凡 张" w:date="2019-05-26T07:41:00Z">
                  <w:rPr>
                    <w:rFonts w:ascii="Cambria Math" w:hAnsi="Cambria Math"/>
                    <w:i/>
                  </w:rPr>
                </w:ins>
              </m:ctrlPr>
            </m:eqArrPr>
            <m:e>
              <m:r>
                <m:rPr>
                  <m:sty m:val="p"/>
                </m:rPr>
                <w:rPr>
                  <w:rFonts w:ascii="Cambria Math" w:hAnsi="Cambria Math"/>
                  <w:rPrChange w:id="3183" w:author="凡 张" w:date="2019-05-26T07:05:00Z">
                    <w:rPr>
                      <w:rFonts w:ascii="Cambria Math" w:hAnsi="Cambria Math"/>
                    </w:rPr>
                  </w:rPrChange>
                </w:rPr>
                <m:t>DE=</m:t>
              </m:r>
              <m:f>
                <m:fPr>
                  <m:ctrlPr>
                    <w:rPr>
                      <w:rFonts w:ascii="Cambria Math" w:hAnsi="Cambria Math"/>
                      <w:rPrChange w:id="3184" w:author="凡 张" w:date="2019-05-26T07:05:00Z">
                        <w:rPr>
                          <w:rFonts w:ascii="Cambria Math" w:hAnsi="Cambria Math"/>
                        </w:rPr>
                      </w:rPrChange>
                    </w:rPr>
                  </m:ctrlPr>
                </m:fPr>
                <m:num>
                  <m:r>
                    <m:rPr>
                      <m:sty m:val="p"/>
                    </m:rPr>
                    <w:rPr>
                      <w:rFonts w:ascii="Cambria Math" w:hAnsi="Cambria Math"/>
                      <w:rPrChange w:id="3185" w:author="凡 张" w:date="2019-05-26T07:05:00Z">
                        <w:rPr>
                          <w:rFonts w:ascii="Cambria Math" w:hAnsi="Cambria Math"/>
                        </w:rPr>
                      </w:rPrChange>
                    </w:rPr>
                    <m:t>b</m:t>
                  </m:r>
                </m:num>
                <m:den>
                  <m:r>
                    <m:rPr>
                      <m:sty m:val="p"/>
                    </m:rPr>
                    <w:rPr>
                      <w:rFonts w:ascii="Cambria Math" w:hAnsi="Cambria Math"/>
                      <w:rPrChange w:id="3186" w:author="凡 张" w:date="2019-05-26T07:05:00Z">
                        <w:rPr>
                          <w:rFonts w:ascii="Cambria Math" w:hAnsi="Cambria Math"/>
                        </w:rPr>
                      </w:rPrChange>
                    </w:rPr>
                    <m:t xml:space="preserve"> sinφ</m:t>
                  </m:r>
                </m:den>
              </m:f>
              <m:r>
                <w:rPr>
                  <w:rFonts w:ascii="Cambria Math" w:hAnsi="Cambria Math"/>
                </w:rPr>
                <m:t>#</m:t>
              </m:r>
              <m:d>
                <m:dPr>
                  <m:ctrlPr>
                    <w:ins w:id="3187" w:author="凡 张" w:date="2019-05-26T07:41:00Z">
                      <w:rPr>
                        <w:rFonts w:ascii="Cambria Math" w:hAnsi="Cambria Math"/>
                        <w:i/>
                      </w:rPr>
                    </w:ins>
                  </m:ctrlPr>
                </m:dPr>
                <m:e>
                  <m:r>
                    <w:ins w:id="3188" w:author="凡 张" w:date="2019-05-26T07:41:00Z">
                      <w:rPr>
                        <w:rFonts w:ascii="Cambria Math" w:hAnsi="Cambria Math"/>
                      </w:rPr>
                      <m:t>2.</m:t>
                    </w:ins>
                  </m:r>
                  <m:r>
                    <w:ins w:id="3189" w:author="凡 张" w:date="2019-05-26T07:44:00Z">
                      <w:rPr>
                        <w:rFonts w:ascii="Cambria Math" w:hAnsi="Cambria Math"/>
                      </w:rPr>
                      <m:t>5</m:t>
                    </w:ins>
                  </m:r>
                </m:e>
              </m:d>
            </m:e>
          </m:eqArr>
          <m:r>
            <w:del w:id="3190" w:author="凡 张" w:date="2019-05-26T07:41:00Z">
              <m:rPr>
                <m:sty m:val="p"/>
              </m:rPr>
              <w:rPr>
                <w:rFonts w:ascii="Cambria Math" w:hAnsi="Cambria Math"/>
                <w:rPrChange w:id="3191" w:author="凡 张" w:date="2019-05-26T07:41:00Z">
                  <w:rPr/>
                </w:rPrChange>
              </w:rPr>
              <w:tab/>
            </w:del>
          </m:r>
          <m:r>
            <w:del w:id="3192" w:author="凡 张" w:date="2019-05-26T07:41:00Z">
              <m:rPr>
                <m:sty m:val="p"/>
              </m:rPr>
              <w:rPr>
                <w:rFonts w:ascii="Cambria Math" w:hAnsi="Cambria Math"/>
                <w:rPrChange w:id="3193" w:author="凡 张" w:date="2019-05-26T07:41:00Z">
                  <w:rPr>
                    <w:rFonts w:ascii="Cambria Math" w:hAnsi="Cambria Math"/>
                  </w:rPr>
                </w:rPrChange>
              </w:rPr>
              <m:t>(2.5)</m:t>
            </w:del>
          </m:r>
        </m:oMath>
      </m:oMathPara>
    </w:p>
    <w:p w:rsidR="00784829" w:rsidRPr="00D62216" w:rsidRDefault="00784829" w:rsidP="00D5535B">
      <w:pPr>
        <w:pStyle w:val="aff8"/>
        <w:ind w:firstLine="480"/>
        <w:rPr>
          <w:rPrChange w:id="3194" w:author="凡 张" w:date="2019-05-26T07:05:00Z">
            <w:rPr/>
          </w:rPrChange>
        </w:rPr>
      </w:pPr>
      <w:r w:rsidRPr="00D62216">
        <w:rPr>
          <w:rPrChange w:id="3195" w:author="凡 张" w:date="2019-05-26T07:05:00Z">
            <w:rPr/>
          </w:rPrChange>
        </w:rPr>
        <w:t>可得，</w:t>
      </w:r>
    </w:p>
    <w:p w:rsidR="00B07A3A" w:rsidRPr="00B07A3A" w:rsidRDefault="00C75EC1" w:rsidP="00B07A3A">
      <w:pPr>
        <w:pStyle w:val="afff3"/>
        <w:rPr>
          <w:rFonts w:hint="eastAsia"/>
          <w:rPrChange w:id="3196" w:author="凡 张" w:date="2019-05-26T07:42:00Z">
            <w:rPr>
              <w:i/>
            </w:rPr>
          </w:rPrChange>
        </w:rPr>
        <w:pPrChange w:id="3197" w:author="凡 张" w:date="2019-05-26T07:42:00Z">
          <w:pPr>
            <w:pStyle w:val="afff3"/>
          </w:pPr>
        </w:pPrChange>
      </w:pPr>
      <w:r w:rsidRPr="00D62216">
        <w:rPr>
          <w:rPrChange w:id="3198" w:author="凡 张" w:date="2019-05-26T07:05:00Z">
            <w:rPr/>
          </w:rPrChange>
        </w:rPr>
        <w:tab/>
      </w:r>
      <w:r w:rsidR="00B07A3A">
        <w:br/>
      </w:r>
      <m:oMathPara>
        <m:oMath>
          <m:eqArr>
            <m:eqArrPr>
              <m:maxDist m:val="1"/>
              <m:ctrlPr>
                <w:ins w:id="3199" w:author="凡 张" w:date="2019-05-26T07:42:00Z">
                  <w:rPr>
                    <w:rFonts w:ascii="Cambria Math" w:hAnsi="Cambria Math"/>
                  </w:rPr>
                </w:ins>
              </m:ctrlPr>
            </m:eqArrPr>
            <m:e>
              <w:proofErr w:type="spellStart"/>
              <m:r>
                <m:rPr>
                  <m:nor/>
                </m:rPr>
                <w:rPr>
                  <w:rPrChange w:id="3200" w:author="凡 张" w:date="2019-05-26T07:05:00Z">
                    <w:rPr/>
                  </w:rPrChange>
                </w:rPr>
                <m:t>Sinφ</m:t>
              </m:r>
              <w:proofErr w:type="spellEnd"/>
              <m:r>
                <m:rPr>
                  <m:nor/>
                </m:rPr>
                <w:rPr>
                  <w:rPrChange w:id="3201" w:author="凡 张" w:date="2019-05-26T07:05:00Z">
                    <w:rPr/>
                  </w:rPrChange>
                </w:rPr>
                <m:t>=</m:t>
              </m:r>
              <m:f>
                <m:fPr>
                  <m:ctrlPr>
                    <w:rPr>
                      <w:rFonts w:ascii="Cambria Math" w:hAnsi="Cambria Math"/>
                      <w:i/>
                      <w:rPrChange w:id="3202" w:author="凡 张" w:date="2019-05-26T07:05:00Z">
                        <w:rPr>
                          <w:rFonts w:ascii="Cambria Math" w:hAnsi="Cambria Math"/>
                          <w:i/>
                        </w:rPr>
                      </w:rPrChange>
                    </w:rPr>
                  </m:ctrlPr>
                </m:fPr>
                <m:num>
                  <w:proofErr w:type="spellStart"/>
                  <m:r>
                    <m:rPr>
                      <m:nor/>
                    </m:rPr>
                    <w:rPr>
                      <w:rPrChange w:id="3203" w:author="凡 张" w:date="2019-05-26T07:05:00Z">
                        <w:rPr/>
                      </w:rPrChange>
                    </w:rPr>
                    <m:t>asinθ</m:t>
                  </m:r>
                  <w:proofErr w:type="spellEnd"/>
                </m:num>
                <m:den>
                  <m:rad>
                    <m:radPr>
                      <m:degHide m:val="1"/>
                      <m:ctrlPr>
                        <w:rPr>
                          <w:rFonts w:ascii="Cambria Math" w:hAnsi="Cambria Math"/>
                          <w:i/>
                          <w:rPrChange w:id="3204" w:author="凡 张" w:date="2019-05-26T07:05:00Z">
                            <w:rPr>
                              <w:rFonts w:ascii="Cambria Math" w:hAnsi="Cambria Math"/>
                              <w:i/>
                            </w:rPr>
                          </w:rPrChange>
                        </w:rPr>
                      </m:ctrlPr>
                    </m:radPr>
                    <m:deg/>
                    <m:e>
                      <m:sSup>
                        <m:sSupPr>
                          <m:ctrlPr>
                            <w:rPr>
                              <w:rFonts w:ascii="Cambria Math" w:hAnsi="Cambria Math"/>
                              <w:i/>
                              <w:rPrChange w:id="3205" w:author="凡 张" w:date="2019-05-26T07:05:00Z">
                                <w:rPr>
                                  <w:rFonts w:ascii="Cambria Math" w:hAnsi="Cambria Math"/>
                                  <w:i/>
                                </w:rPr>
                              </w:rPrChange>
                            </w:rPr>
                          </m:ctrlPr>
                        </m:sSupPr>
                        <m:e>
                          <m:r>
                            <m:rPr>
                              <m:nor/>
                            </m:rPr>
                            <w:rPr>
                              <w:rPrChange w:id="3206" w:author="凡 张" w:date="2019-05-26T07:05:00Z">
                                <w:rPr/>
                              </w:rPrChange>
                            </w:rPr>
                            <m:t>a</m:t>
                          </m:r>
                        </m:e>
                        <m:sup>
                          <m:r>
                            <m:rPr>
                              <m:nor/>
                            </m:rPr>
                            <w:rPr>
                              <w:rPrChange w:id="3207" w:author="凡 张" w:date="2019-05-26T07:05:00Z">
                                <w:rPr/>
                              </w:rPrChange>
                            </w:rPr>
                            <m:t>2</m:t>
                          </m:r>
                        </m:sup>
                      </m:sSup>
                      <m:r>
                        <m:rPr>
                          <m:nor/>
                        </m:rPr>
                        <w:rPr>
                          <w:rPrChange w:id="3208" w:author="凡 张" w:date="2019-05-26T07:05:00Z">
                            <w:rPr/>
                          </w:rPrChange>
                        </w:rPr>
                        <m:t>+</m:t>
                      </m:r>
                      <m:sSup>
                        <m:sSupPr>
                          <m:ctrlPr>
                            <w:rPr>
                              <w:rFonts w:ascii="Cambria Math" w:hAnsi="Cambria Math"/>
                              <w:i/>
                              <w:rPrChange w:id="3209" w:author="凡 张" w:date="2019-05-26T07:05:00Z">
                                <w:rPr>
                                  <w:rFonts w:ascii="Cambria Math" w:hAnsi="Cambria Math"/>
                                  <w:i/>
                                </w:rPr>
                              </w:rPrChange>
                            </w:rPr>
                          </m:ctrlPr>
                        </m:sSupPr>
                        <m:e>
                          <m:r>
                            <m:rPr>
                              <m:nor/>
                            </m:rPr>
                            <w:rPr>
                              <w:rPrChange w:id="3210" w:author="凡 张" w:date="2019-05-26T07:05:00Z">
                                <w:rPr/>
                              </w:rPrChange>
                            </w:rPr>
                            <m:t>b</m:t>
                          </m:r>
                        </m:e>
                        <m:sup>
                          <m:r>
                            <m:rPr>
                              <m:nor/>
                            </m:rPr>
                            <w:rPr>
                              <w:rPrChange w:id="3211" w:author="凡 张" w:date="2019-05-26T07:05:00Z">
                                <w:rPr/>
                              </w:rPrChange>
                            </w:rPr>
                            <m:t>2</m:t>
                          </m:r>
                        </m:sup>
                      </m:sSup>
                      <m:r>
                        <m:rPr>
                          <m:nor/>
                        </m:rPr>
                        <w:rPr>
                          <w:rPrChange w:id="3212" w:author="凡 张" w:date="2019-05-26T07:05:00Z">
                            <w:rPr/>
                          </w:rPrChange>
                        </w:rPr>
                        <m:t>-2abcosθ</m:t>
                      </m:r>
                    </m:e>
                  </m:rad>
                </m:den>
              </m:f>
              <m:r>
                <m:t>#</m:t>
              </m:r>
              <m:d>
                <m:dPr>
                  <m:ctrlPr>
                    <w:ins w:id="3213" w:author="凡 张" w:date="2019-05-26T07:42:00Z">
                      <w:rPr>
                        <w:rFonts w:ascii="Cambria Math" w:hAnsi="Cambria Math"/>
                      </w:rPr>
                    </w:ins>
                  </m:ctrlPr>
                </m:dPr>
                <m:e>
                  <m:r>
                    <w:ins w:id="3214" w:author="凡 张" w:date="2019-05-26T07:42:00Z">
                      <m:rPr>
                        <m:sty m:val="p"/>
                      </m:rPr>
                      <w:rPr>
                        <w:rFonts w:ascii="Cambria Math" w:hAnsi="Cambria Math"/>
                      </w:rPr>
                      <m:t>2.</m:t>
                    </w:ins>
                  </m:r>
                  <m:r>
                    <w:ins w:id="3215" w:author="凡 张" w:date="2019-05-26T07:44:00Z">
                      <m:rPr>
                        <m:sty m:val="p"/>
                      </m:rPr>
                      <w:rPr>
                        <w:rFonts w:ascii="Cambria Math" w:hAnsi="Cambria Math"/>
                      </w:rPr>
                      <m:t>6</m:t>
                    </w:ins>
                  </m:r>
                </m:e>
              </m:d>
              <m:ctrlPr>
                <w:ins w:id="3216" w:author="凡 张" w:date="2019-05-26T07:42:00Z">
                  <w:rPr>
                    <w:rFonts w:ascii="Cambria Math" w:hAnsi="Cambria Math"/>
                    <w:i/>
                  </w:rPr>
                </w:ins>
              </m:ctrlPr>
            </m:e>
          </m:eqArr>
          <m:r>
            <w:del w:id="3217" w:author="凡 张" w:date="2019-05-26T07:42:00Z">
              <m:rPr>
                <m:sty m:val="p"/>
              </m:rPr>
              <w:rPr>
                <w:rFonts w:ascii="Cambria Math" w:hAnsi="Cambria Math"/>
                <w:rPrChange w:id="3218" w:author="凡 张" w:date="2019-05-26T07:42:00Z">
                  <w:rPr/>
                </w:rPrChange>
              </w:rPr>
              <w:tab/>
            </w:del>
          </m:r>
          <m:r>
            <w:del w:id="3219" w:author="凡 张" w:date="2019-05-26T07:42:00Z">
              <m:rPr>
                <m:sty m:val="p"/>
              </m:rPr>
              <w:rPr>
                <w:rFonts w:ascii="Cambria Math" w:hAnsi="Cambria Math"/>
                <w:rPrChange w:id="3220" w:author="凡 张" w:date="2019-05-26T07:42:00Z">
                  <w:rPr>
                    <w:rFonts w:ascii="Cambria Math" w:hAnsi="Cambria Math"/>
                  </w:rPr>
                </w:rPrChange>
              </w:rPr>
              <m:t>(2.6)</m:t>
            </w:del>
          </m:r>
        </m:oMath>
      </m:oMathPara>
    </w:p>
    <w:p w:rsidR="00784829" w:rsidRPr="00D62216" w:rsidRDefault="00784829" w:rsidP="00D5535B">
      <w:pPr>
        <w:pStyle w:val="aff8"/>
        <w:ind w:firstLine="480"/>
        <w:rPr>
          <w:rPrChange w:id="3221" w:author="凡 张" w:date="2019-05-26T07:05:00Z">
            <w:rPr/>
          </w:rPrChange>
        </w:rPr>
      </w:pPr>
      <w:r w:rsidRPr="00D62216">
        <w:rPr>
          <w:rPrChange w:id="3222" w:author="凡 张" w:date="2019-05-26T07:05:00Z">
            <w:rPr/>
          </w:rPrChange>
        </w:rPr>
        <w:t>可由重叠光栅的</w:t>
      </w:r>
      <w:ins w:id="3223" w:author="凡 张" w:date="2019-05-26T07:42:00Z">
        <w:r w:rsidR="003F19EA">
          <w:rPr>
            <w:rFonts w:hint="eastAsia"/>
          </w:rPr>
          <w:t>光栅</w:t>
        </w:r>
      </w:ins>
      <w:r w:rsidRPr="00D62216">
        <w:rPr>
          <w:rPrChange w:id="3224" w:author="凡 张" w:date="2019-05-26T07:05:00Z">
            <w:rPr/>
          </w:rPrChange>
        </w:rPr>
        <w:t>间隔和</w:t>
      </w:r>
      <w:ins w:id="3225" w:author="凡 张" w:date="2019-05-26T07:43:00Z">
        <w:r w:rsidR="003F19EA">
          <w:rPr>
            <w:rFonts w:hint="eastAsia"/>
          </w:rPr>
          <w:t>两光栅</w:t>
        </w:r>
      </w:ins>
      <w:r w:rsidRPr="00D62216">
        <w:rPr>
          <w:rPrChange w:id="3226" w:author="凡 张" w:date="2019-05-26T07:05:00Z">
            <w:rPr/>
          </w:rPrChange>
        </w:rPr>
        <w:t>交角计算出莫尔条纹的周期</w:t>
      </w:r>
      <w:del w:id="3227" w:author="凡 张" w:date="2019-05-26T07:43:00Z">
        <w:r w:rsidRPr="00D62216" w:rsidDel="003F19EA">
          <w:rPr>
            <w:rPrChange w:id="3228" w:author="凡 张" w:date="2019-05-26T07:05:00Z">
              <w:rPr/>
            </w:rPrChange>
          </w:rPr>
          <w:delText>间隔</w:delText>
        </w:r>
      </w:del>
      <w:r w:rsidRPr="00D62216">
        <w:rPr>
          <w:rPrChange w:id="3229" w:author="凡 张" w:date="2019-05-26T07:05:00Z">
            <w:rPr/>
          </w:rPrChange>
        </w:rPr>
        <w:t>和相对于光栅的夹角。当</w:t>
      </w:r>
      <m:oMath>
        <m:r>
          <m:rPr>
            <m:sty m:val="p"/>
          </m:rPr>
          <w:rPr>
            <w:rFonts w:ascii="Cambria Math" w:hAnsi="Cambria Math"/>
            <w:rPrChange w:id="3230" w:author="凡 张" w:date="2019-05-26T07:05:00Z">
              <w:rPr>
                <w:rFonts w:ascii="Cambria Math" w:hAnsi="Cambria Math"/>
              </w:rPr>
            </w:rPrChange>
          </w:rPr>
          <m:t>a=b</m:t>
        </m:r>
      </m:oMath>
      <w:r w:rsidRPr="00D62216">
        <w:rPr>
          <w:rPrChange w:id="3231" w:author="凡 张" w:date="2019-05-26T07:05:00Z">
            <w:rPr/>
          </w:rPrChange>
        </w:rPr>
        <w:t>时，即使用相同间隔</w:t>
      </w:r>
      <w:r w:rsidR="00BA2E3C" w:rsidRPr="00D62216">
        <w:rPr>
          <w:rPrChange w:id="3232" w:author="凡 张" w:date="2019-05-26T07:05:00Z">
            <w:rPr/>
          </w:rPrChange>
        </w:rPr>
        <w:t>的</w:t>
      </w:r>
      <w:r w:rsidRPr="00D62216">
        <w:rPr>
          <w:rPrChange w:id="3233" w:author="凡 张" w:date="2019-05-26T07:05:00Z">
            <w:rPr/>
          </w:rPrChange>
        </w:rPr>
        <w:t>光栅重叠时</w:t>
      </w:r>
      <w:r w:rsidRPr="00D62216">
        <w:rPr>
          <w:rPrChange w:id="3234" w:author="凡 张" w:date="2019-05-26T07:05:00Z">
            <w:rPr/>
          </w:rPrChange>
        </w:rPr>
        <w:t>,</w:t>
      </w:r>
      <w:r w:rsidRPr="00D62216">
        <w:rPr>
          <w:rPrChange w:id="3235" w:author="凡 张" w:date="2019-05-26T07:05:00Z">
            <w:rPr/>
          </w:rPrChange>
        </w:rPr>
        <w:t>可得，</w:t>
      </w:r>
    </w:p>
    <w:p w:rsidR="001A5EA9" w:rsidRPr="00D62216" w:rsidRDefault="00C75EC1" w:rsidP="001A5EA9">
      <w:pPr>
        <w:pStyle w:val="afff3"/>
        <w:rPr>
          <w:rFonts w:hint="eastAsia"/>
          <w:rPrChange w:id="3236" w:author="凡 张" w:date="2019-05-26T07:05:00Z">
            <w:rPr>
              <w:rFonts w:ascii="Cambria Math" w:hAnsi="Cambria Math"/>
            </w:rPr>
          </w:rPrChange>
        </w:rPr>
        <w:pPrChange w:id="3237" w:author="凡 张" w:date="2019-05-26T07:44:00Z">
          <w:pPr>
            <w:pStyle w:val="afff3"/>
          </w:pPr>
        </w:pPrChange>
      </w:pPr>
      <w:r w:rsidRPr="00D62216">
        <w:rPr>
          <w:iCs/>
          <w:rPrChange w:id="3238" w:author="凡 张" w:date="2019-05-26T07:05:00Z">
            <w:rPr>
              <w:iCs/>
            </w:rPr>
          </w:rPrChange>
        </w:rPr>
        <w:tab/>
      </w:r>
      <m:oMath>
        <m:eqArr>
          <m:eqArrPr>
            <m:maxDist m:val="1"/>
            <m:ctrlPr>
              <w:ins w:id="3239" w:author="凡 张" w:date="2019-05-26T07:43:00Z">
                <w:rPr>
                  <w:rFonts w:ascii="Cambria Math" w:hAnsi="Cambria Math"/>
                  <w:i/>
                </w:rPr>
              </w:ins>
            </m:ctrlPr>
          </m:eqArrPr>
          <m:e>
            <m:r>
              <w:rPr>
                <w:rFonts w:ascii="Cambria Math" w:hAnsi="Cambria Math"/>
                <w:rPrChange w:id="3240" w:author="凡 张" w:date="2019-05-26T07:05:00Z">
                  <w:rPr>
                    <w:rFonts w:ascii="Cambria Math" w:hAnsi="Cambria Math"/>
                  </w:rPr>
                </w:rPrChange>
              </w:rPr>
              <m:t>d</m:t>
            </m:r>
            <m:r>
              <m:rPr>
                <m:sty m:val="p"/>
              </m:rPr>
              <w:rPr>
                <w:rFonts w:ascii="Cambria Math" w:hAnsi="Cambria Math"/>
                <w:rPrChange w:id="3241" w:author="凡 张" w:date="2019-05-26T07:05:00Z">
                  <w:rPr>
                    <w:rFonts w:ascii="Cambria Math" w:hAnsi="Cambria Math"/>
                  </w:rPr>
                </w:rPrChange>
              </w:rPr>
              <m:t>=</m:t>
            </m:r>
            <m:f>
              <m:fPr>
                <m:ctrlPr>
                  <w:rPr>
                    <w:rFonts w:ascii="Cambria Math" w:hAnsi="Cambria Math"/>
                    <w:rPrChange w:id="3242" w:author="凡 张" w:date="2019-05-26T07:05:00Z">
                      <w:rPr>
                        <w:rFonts w:ascii="Cambria Math" w:hAnsi="Cambria Math"/>
                      </w:rPr>
                    </w:rPrChange>
                  </w:rPr>
                </m:ctrlPr>
              </m:fPr>
              <m:num>
                <m:r>
                  <w:rPr>
                    <w:rFonts w:ascii="Cambria Math" w:hAnsi="Cambria Math"/>
                    <w:rPrChange w:id="3243" w:author="凡 张" w:date="2019-05-26T07:05:00Z">
                      <w:rPr>
                        <w:rFonts w:ascii="Cambria Math" w:hAnsi="Cambria Math"/>
                      </w:rPr>
                    </w:rPrChange>
                  </w:rPr>
                  <m:t>a</m:t>
                </m:r>
              </m:num>
              <m:den>
                <m:r>
                  <m:rPr>
                    <m:sty m:val="p"/>
                  </m:rPr>
                  <w:rPr>
                    <w:rFonts w:ascii="Cambria Math" w:hAnsi="Cambria Math"/>
                    <w:rPrChange w:id="3244" w:author="凡 张" w:date="2019-05-26T07:05:00Z">
                      <w:rPr>
                        <w:rFonts w:ascii="Cambria Math" w:hAnsi="Cambria Math"/>
                      </w:rPr>
                    </w:rPrChange>
                  </w:rPr>
                  <m:t>2</m:t>
                </m:r>
                <m:func>
                  <m:funcPr>
                    <m:ctrlPr>
                      <w:rPr>
                        <w:rFonts w:ascii="Cambria Math" w:hAnsi="Cambria Math"/>
                        <w:rPrChange w:id="3245" w:author="凡 张" w:date="2019-05-26T07:05:00Z">
                          <w:rPr>
                            <w:rFonts w:ascii="Cambria Math" w:hAnsi="Cambria Math"/>
                          </w:rPr>
                        </w:rPrChange>
                      </w:rPr>
                    </m:ctrlPr>
                  </m:funcPr>
                  <m:fName>
                    <m:r>
                      <m:rPr>
                        <m:sty m:val="p"/>
                      </m:rPr>
                      <w:rPr>
                        <w:rFonts w:ascii="Cambria Math" w:hAnsi="Cambria Math"/>
                      </w:rPr>
                      <m:t>sin</m:t>
                    </m:r>
                  </m:fName>
                  <m:e>
                    <m:d>
                      <m:dPr>
                        <m:ctrlPr>
                          <w:rPr>
                            <w:rFonts w:ascii="Cambria Math" w:hAnsi="Cambria Math"/>
                            <w:rPrChange w:id="3246" w:author="凡 张" w:date="2019-05-26T07:05:00Z">
                              <w:rPr>
                                <w:rFonts w:ascii="Cambria Math" w:hAnsi="Cambria Math"/>
                              </w:rPr>
                            </w:rPrChange>
                          </w:rPr>
                        </m:ctrlPr>
                      </m:dPr>
                      <m:e>
                        <m:f>
                          <m:fPr>
                            <m:ctrlPr>
                              <w:rPr>
                                <w:rFonts w:ascii="Cambria Math" w:hAnsi="Cambria Math"/>
                                <w:rPrChange w:id="3247" w:author="凡 张" w:date="2019-05-26T07:05:00Z">
                                  <w:rPr>
                                    <w:rFonts w:ascii="Cambria Math" w:hAnsi="Cambria Math"/>
                                  </w:rPr>
                                </w:rPrChange>
                              </w:rPr>
                            </m:ctrlPr>
                          </m:fPr>
                          <m:num>
                            <m:r>
                              <w:rPr>
                                <w:rFonts w:ascii="Cambria Math" w:hAnsi="Cambria Math"/>
                                <w:rPrChange w:id="3248" w:author="凡 张" w:date="2019-05-26T07:05:00Z">
                                  <w:rPr>
                                    <w:rFonts w:ascii="Cambria Math" w:hAnsi="Cambria Math"/>
                                  </w:rPr>
                                </w:rPrChange>
                              </w:rPr>
                              <m:t>θ</m:t>
                            </m:r>
                          </m:num>
                          <m:den>
                            <m:r>
                              <m:rPr>
                                <m:sty m:val="p"/>
                              </m:rPr>
                              <w:rPr>
                                <w:rFonts w:ascii="Cambria Math" w:hAnsi="Cambria Math"/>
                                <w:rPrChange w:id="3249" w:author="凡 张" w:date="2019-05-26T07:05:00Z">
                                  <w:rPr>
                                    <w:rFonts w:ascii="Cambria Math" w:hAnsi="Cambria Math"/>
                                  </w:rPr>
                                </w:rPrChange>
                              </w:rPr>
                              <m:t>2</m:t>
                            </m:r>
                          </m:den>
                        </m:f>
                      </m:e>
                    </m:d>
                  </m:e>
                </m:func>
              </m:den>
            </m:f>
            <m:r>
              <w:rPr>
                <w:rFonts w:ascii="Cambria Math" w:hAnsi="Cambria Math"/>
              </w:rPr>
              <m:t>#</m:t>
            </m:r>
            <m:d>
              <m:dPr>
                <m:ctrlPr>
                  <w:ins w:id="3250" w:author="凡 张" w:date="2019-05-26T07:43:00Z">
                    <w:rPr>
                      <w:rFonts w:ascii="Cambria Math" w:hAnsi="Cambria Math"/>
                      <w:i/>
                    </w:rPr>
                  </w:ins>
                </m:ctrlPr>
              </m:dPr>
              <m:e>
                <m:r>
                  <w:ins w:id="3251" w:author="凡 张" w:date="2019-05-26T07:44:00Z">
                    <w:rPr>
                      <w:rFonts w:ascii="Cambria Math" w:hAnsi="Cambria Math"/>
                    </w:rPr>
                    <m:t>2.7</m:t>
                  </w:ins>
                </m:r>
              </m:e>
            </m:d>
          </m:e>
        </m:eqArr>
        <m:r>
          <w:del w:id="3252" w:author="凡 张" w:date="2019-05-26T07:43:00Z">
            <m:rPr>
              <m:sty m:val="p"/>
            </m:rPr>
            <w:rPr>
              <w:rFonts w:ascii="Cambria Math" w:hAnsi="Cambria Math"/>
              <w:rPrChange w:id="3253" w:author="凡 张" w:date="2019-05-26T07:43:00Z">
                <w:rPr/>
              </w:rPrChange>
            </w:rPr>
            <w:tab/>
          </w:del>
        </m:r>
        <m:r>
          <w:del w:id="3254" w:author="凡 张" w:date="2019-05-26T07:43:00Z">
            <m:rPr>
              <m:sty m:val="p"/>
            </m:rPr>
            <w:rPr>
              <w:rFonts w:ascii="Cambria Math" w:hAnsi="Cambria Math"/>
              <w:rPrChange w:id="3255" w:author="凡 张" w:date="2019-05-26T07:43:00Z">
                <w:rPr>
                  <w:rFonts w:ascii="Cambria Math" w:hAnsi="Cambria Math"/>
                </w:rPr>
              </w:rPrChange>
            </w:rPr>
            <m:t>(2.7)</m:t>
          </w:del>
        </m:r>
      </m:oMath>
    </w:p>
    <w:p w:rsidR="004572CF" w:rsidRPr="00D62216" w:rsidRDefault="00C75EC1" w:rsidP="004572CF">
      <w:pPr>
        <w:pStyle w:val="afff3"/>
        <w:rPr>
          <w:rFonts w:hint="eastAsia"/>
          <w:rPrChange w:id="3256" w:author="凡 张" w:date="2019-05-26T07:05:00Z">
            <w:rPr/>
          </w:rPrChange>
        </w:rPr>
        <w:pPrChange w:id="3257" w:author="凡 张" w:date="2019-05-26T07:45:00Z">
          <w:pPr>
            <w:pStyle w:val="afff3"/>
          </w:pPr>
        </w:pPrChange>
      </w:pPr>
      <w:r w:rsidRPr="00D62216">
        <w:rPr>
          <w:iCs/>
          <w:rPrChange w:id="3258" w:author="凡 张" w:date="2019-05-26T07:05:00Z">
            <w:rPr>
              <w:iCs/>
            </w:rPr>
          </w:rPrChange>
        </w:rPr>
        <w:tab/>
      </w:r>
      <w:r w:rsidR="004572CF">
        <w:rPr>
          <w:iCs/>
        </w:rPr>
        <w:br/>
      </w:r>
      <m:oMathPara>
        <m:oMath>
          <m:eqArr>
            <m:eqArrPr>
              <m:maxDist m:val="1"/>
              <m:ctrlPr>
                <w:ins w:id="3259" w:author="凡 张" w:date="2019-05-26T07:45:00Z">
                  <w:rPr>
                    <w:rFonts w:ascii="Cambria Math" w:hAnsi="Cambria Math"/>
                    <w:i/>
                  </w:rPr>
                </w:ins>
              </m:ctrlPr>
            </m:eqArrPr>
            <m:e>
              <m:r>
                <w:rPr>
                  <w:rFonts w:ascii="Cambria Math" w:hAnsi="Cambria Math"/>
                  <w:rPrChange w:id="3260" w:author="凡 张" w:date="2019-05-26T07:05:00Z">
                    <w:rPr>
                      <w:rFonts w:ascii="Cambria Math" w:hAnsi="Cambria Math"/>
                    </w:rPr>
                  </w:rPrChange>
                </w:rPr>
                <m:t>sinφ</m:t>
              </m:r>
              <m:r>
                <m:rPr>
                  <m:sty m:val="p"/>
                </m:rPr>
                <w:rPr>
                  <w:rFonts w:ascii="Cambria Math" w:hAnsi="Cambria Math"/>
                  <w:rPrChange w:id="3261" w:author="凡 张" w:date="2019-05-26T07:05:00Z">
                    <w:rPr>
                      <w:rFonts w:ascii="Cambria Math" w:hAnsi="Cambria Math"/>
                    </w:rPr>
                  </w:rPrChange>
                </w:rPr>
                <m:t>=</m:t>
              </m:r>
              <m:r>
                <w:rPr>
                  <w:rFonts w:ascii="Cambria Math" w:hAnsi="Cambria Math"/>
                  <w:rPrChange w:id="3262" w:author="凡 张" w:date="2019-05-26T07:05:00Z">
                    <w:rPr>
                      <w:rFonts w:ascii="Cambria Math" w:hAnsi="Cambria Math"/>
                    </w:rPr>
                  </w:rPrChange>
                </w:rPr>
                <m:t>cos</m:t>
              </m:r>
              <m:f>
                <m:fPr>
                  <m:ctrlPr>
                    <w:rPr>
                      <w:rFonts w:ascii="Cambria Math" w:hAnsi="Cambria Math"/>
                      <w:rPrChange w:id="3263" w:author="凡 张" w:date="2019-05-26T07:05:00Z">
                        <w:rPr>
                          <w:rFonts w:ascii="Cambria Math" w:hAnsi="Cambria Math"/>
                        </w:rPr>
                      </w:rPrChange>
                    </w:rPr>
                  </m:ctrlPr>
                </m:fPr>
                <m:num>
                  <m:r>
                    <w:rPr>
                      <w:rFonts w:ascii="Cambria Math" w:hAnsi="Cambria Math"/>
                      <w:rPrChange w:id="3264" w:author="凡 张" w:date="2019-05-26T07:05:00Z">
                        <w:rPr>
                          <w:rFonts w:ascii="Cambria Math" w:hAnsi="Cambria Math"/>
                        </w:rPr>
                      </w:rPrChange>
                    </w:rPr>
                    <m:t>θ</m:t>
                  </m:r>
                </m:num>
                <m:den>
                  <m:r>
                    <m:rPr>
                      <m:sty m:val="p"/>
                    </m:rPr>
                    <w:rPr>
                      <w:rFonts w:ascii="Cambria Math" w:hAnsi="Cambria Math"/>
                      <w:rPrChange w:id="3265" w:author="凡 张" w:date="2019-05-26T07:05:00Z">
                        <w:rPr>
                          <w:rFonts w:ascii="Cambria Math" w:hAnsi="Cambria Math"/>
                        </w:rPr>
                      </w:rPrChange>
                    </w:rPr>
                    <m:t>2</m:t>
                  </m:r>
                </m:den>
              </m:f>
              <m:r>
                <w:rPr>
                  <w:rFonts w:ascii="Cambria Math" w:hAnsi="Cambria Math"/>
                </w:rPr>
                <m:t>#</m:t>
              </m:r>
              <m:d>
                <m:dPr>
                  <m:ctrlPr>
                    <w:ins w:id="3266" w:author="凡 张" w:date="2019-05-26T07:45:00Z">
                      <w:rPr>
                        <w:rFonts w:ascii="Cambria Math" w:hAnsi="Cambria Math"/>
                        <w:i/>
                      </w:rPr>
                    </w:ins>
                  </m:ctrlPr>
                </m:dPr>
                <m:e>
                  <m:r>
                    <w:ins w:id="3267" w:author="凡 张" w:date="2019-05-26T07:45:00Z">
                      <w:rPr>
                        <w:rFonts w:ascii="Cambria Math" w:hAnsi="Cambria Math"/>
                      </w:rPr>
                      <m:t>2.8</m:t>
                    </w:ins>
                  </m:r>
                </m:e>
              </m:d>
            </m:e>
          </m:eqArr>
          <m:r>
            <w:del w:id="3268" w:author="凡 张" w:date="2019-05-26T07:45:00Z">
              <m:rPr>
                <m:sty m:val="p"/>
              </m:rPr>
              <w:rPr>
                <w:rFonts w:ascii="Cambria Math" w:hAnsi="Cambria Math"/>
                <w:rPrChange w:id="3269" w:author="凡 张" w:date="2019-05-26T07:45:00Z">
                  <w:rPr/>
                </w:rPrChange>
              </w:rPr>
              <w:tab/>
            </w:del>
          </m:r>
          <m:r>
            <w:del w:id="3270" w:author="凡 张" w:date="2019-05-26T07:45:00Z">
              <m:rPr>
                <m:sty m:val="p"/>
              </m:rPr>
              <w:rPr>
                <w:rFonts w:ascii="Cambria Math" w:hAnsi="Cambria Math"/>
                <w:rPrChange w:id="3271" w:author="凡 张" w:date="2019-05-26T07:45:00Z">
                  <w:rPr>
                    <w:rFonts w:ascii="Cambria Math" w:hAnsi="Cambria Math"/>
                  </w:rPr>
                </w:rPrChange>
              </w:rPr>
              <m:t>(2.8)</m:t>
            </w:del>
          </m:r>
        </m:oMath>
      </m:oMathPara>
    </w:p>
    <w:p w:rsidR="00784829" w:rsidRPr="00D62216" w:rsidRDefault="00784829" w:rsidP="00D5535B">
      <w:pPr>
        <w:pStyle w:val="aff8"/>
        <w:ind w:firstLine="480"/>
        <w:rPr>
          <w:rPrChange w:id="3272" w:author="凡 张" w:date="2019-05-26T07:05:00Z">
            <w:rPr/>
          </w:rPrChange>
        </w:rPr>
      </w:pPr>
      <w:r w:rsidRPr="00D62216">
        <w:rPr>
          <w:rPrChange w:id="3273" w:author="凡 张" w:date="2019-05-26T07:05:00Z">
            <w:rPr/>
          </w:rPrChange>
        </w:rPr>
        <w:t>此时，莫尔条纹和两光栅夹角的平分线垂直。由于数字莫尔三维测量使用的相同间隔周期的条纹重叠形成莫尔条纹，可以将物体</w:t>
      </w:r>
      <w:r w:rsidR="00C75EC1" w:rsidRPr="00D62216">
        <w:rPr>
          <w:rPrChange w:id="3274" w:author="凡 张" w:date="2019-05-26T07:05:00Z">
            <w:rPr/>
          </w:rPrChange>
        </w:rPr>
        <w:t>所</w:t>
      </w:r>
      <w:r w:rsidRPr="00D62216">
        <w:rPr>
          <w:rPrChange w:id="3275" w:author="凡 张" w:date="2019-05-26T07:05:00Z">
            <w:rPr/>
          </w:rPrChange>
        </w:rPr>
        <w:t>扭曲的条纹处理解为两光栅出现一定夹角，而该夹角</w:t>
      </w:r>
      <w:r w:rsidR="00BA2E3C" w:rsidRPr="00D62216">
        <w:rPr>
          <w:rPrChange w:id="3276" w:author="凡 张" w:date="2019-05-26T07:05:00Z">
            <w:rPr/>
          </w:rPrChange>
        </w:rPr>
        <w:t>随着</w:t>
      </w:r>
      <w:r w:rsidRPr="00D62216">
        <w:rPr>
          <w:rPrChange w:id="3277" w:author="凡 张" w:date="2019-05-26T07:05:00Z">
            <w:rPr/>
          </w:rPrChange>
        </w:rPr>
        <w:t>被测物体位置高度而变化。</w:t>
      </w:r>
    </w:p>
    <w:p w:rsidR="00784829" w:rsidRPr="00D62216" w:rsidRDefault="00784829" w:rsidP="00D5535B">
      <w:pPr>
        <w:pStyle w:val="aff8"/>
        <w:ind w:firstLine="480"/>
        <w:rPr>
          <w:rPrChange w:id="3278" w:author="凡 张" w:date="2019-05-26T07:05:00Z">
            <w:rPr/>
          </w:rPrChange>
        </w:rPr>
      </w:pPr>
      <w:r w:rsidRPr="00D62216">
        <w:rPr>
          <w:rPrChange w:id="3279" w:author="凡 张" w:date="2019-05-26T07:05:00Z">
            <w:rPr/>
          </w:rPrChange>
        </w:rPr>
        <w:t>使用简化几何关系分析莫尔条纹的产生和</w:t>
      </w:r>
      <w:r w:rsidR="00C75EC1" w:rsidRPr="00D62216">
        <w:rPr>
          <w:rPrChange w:id="3280" w:author="凡 张" w:date="2019-05-26T07:05:00Z">
            <w:rPr/>
          </w:rPrChange>
        </w:rPr>
        <w:t>其</w:t>
      </w:r>
      <w:r w:rsidRPr="00D62216">
        <w:rPr>
          <w:rPrChange w:id="3281" w:author="凡 张" w:date="2019-05-26T07:05:00Z">
            <w:rPr/>
          </w:rPrChange>
        </w:rPr>
        <w:t>参数</w:t>
      </w:r>
      <w:r w:rsidR="00BA2E3C" w:rsidRPr="00D62216">
        <w:rPr>
          <w:rPrChange w:id="3282" w:author="凡 张" w:date="2019-05-26T07:05:00Z">
            <w:rPr/>
          </w:rPrChange>
        </w:rPr>
        <w:t>，</w:t>
      </w:r>
      <w:r w:rsidRPr="00D62216">
        <w:rPr>
          <w:rPrChange w:id="3283" w:author="凡 张" w:date="2019-05-26T07:05:00Z">
            <w:rPr/>
          </w:rPrChange>
        </w:rPr>
        <w:t>是解释莫尔现象的多种数学模型之一</w:t>
      </w:r>
      <w:r w:rsidR="005C634D" w:rsidRPr="00D62216">
        <w:rPr>
          <w:rPrChange w:id="3284" w:author="凡 张" w:date="2019-05-26T07:05:00Z">
            <w:rPr/>
          </w:rPrChange>
        </w:rPr>
        <w:fldChar w:fldCharType="begin"/>
      </w:r>
      <w:r w:rsidR="002270B7" w:rsidRPr="00D62216">
        <w:rPr>
          <w:rPrChange w:id="3285" w:author="凡 张" w:date="2019-05-26T07:05:00Z">
            <w:rPr/>
          </w:rPrChange>
        </w:rPr>
        <w:instrText xml:space="preserve"> ADDIN EN.CITE &lt;EndNote&gt;&lt;Cite&gt;&lt;Author&gt;Amidror&lt;/Author&gt;&lt;Year&gt;2010&lt;/Year&gt;&lt;RecNum&gt;101&lt;/RecNum&gt;&lt;DisplayText&gt;[15]&lt;/DisplayText&gt;&lt;record&gt;&lt;rec-number&gt;101&lt;/rec-number&gt;&lt;foreign-keys&gt;&lt;key app="EN" db-id="25ts25aeg5wpw5edwz8pv0fnx5faar95e29z" timestamp="1558275547"&gt;101&lt;/key&gt;&lt;/foreign-keys&gt;&lt;ref-type name="Journal Article"&gt;17&lt;/ref-type&gt;&lt;contributors&gt;&lt;authors&gt;&lt;author&gt;Amidror, Isaac&lt;/author&gt;&lt;author&gt;Hersch, Roger D&lt;/author&gt;&lt;/authors&gt;&lt;/contributors&gt;&lt;titles&gt;&lt;title&gt;Mathematical moiré models and their limitations&lt;/title&gt;&lt;secondary-title&gt;Journal of Modern Optics&lt;/secondary-title&gt;&lt;/titles&gt;&lt;periodical&gt;&lt;full-title&gt;Journal of Modern Optics&lt;/full-title&gt;&lt;/periodical&gt;&lt;pages&gt;23-36&lt;/pages&gt;&lt;volume&gt;57&lt;/volume&gt;&lt;number&gt;1&lt;/number&gt;&lt;dates&gt;&lt;year&gt;2010&lt;/year&gt;&lt;/dates&gt;&lt;isbn&gt;0950-0340&lt;/isbn&gt;&lt;urls&gt;&lt;/urls&gt;&lt;/record&gt;&lt;/Cite&gt;&lt;/EndNote&gt;</w:instrText>
      </w:r>
      <w:r w:rsidR="005C634D" w:rsidRPr="00D62216">
        <w:rPr>
          <w:rPrChange w:id="3286" w:author="凡 张" w:date="2019-05-26T07:05:00Z">
            <w:rPr/>
          </w:rPrChange>
        </w:rPr>
        <w:fldChar w:fldCharType="separate"/>
      </w:r>
      <w:r w:rsidR="002270B7" w:rsidRPr="00D62216">
        <w:rPr>
          <w:noProof/>
          <w:rPrChange w:id="3287" w:author="凡 张" w:date="2019-05-26T07:05:00Z">
            <w:rPr>
              <w:noProof/>
            </w:rPr>
          </w:rPrChange>
        </w:rPr>
        <w:t>[</w:t>
      </w:r>
      <w:r w:rsidR="002926C8" w:rsidRPr="00D62216">
        <w:rPr>
          <w:noProof/>
          <w:rPrChange w:id="3288" w:author="凡 张" w:date="2019-05-26T07:05:00Z">
            <w:rPr>
              <w:noProof/>
            </w:rPr>
          </w:rPrChange>
        </w:rPr>
        <w:fldChar w:fldCharType="begin"/>
      </w:r>
      <w:r w:rsidR="002926C8" w:rsidRPr="00D62216">
        <w:rPr>
          <w:noProof/>
          <w:rPrChange w:id="3289" w:author="凡 张" w:date="2019-05-26T07:05:00Z">
            <w:rPr>
              <w:noProof/>
            </w:rPr>
          </w:rPrChange>
        </w:rPr>
        <w:instrText xml:space="preserve"> HYPERLINK \l "_ENREF_15" \o "Amidror, 2010 #101" </w:instrText>
      </w:r>
      <w:r w:rsidR="002926C8" w:rsidRPr="00D62216">
        <w:rPr>
          <w:noProof/>
          <w:rPrChange w:id="3290" w:author="凡 张" w:date="2019-05-26T07:05:00Z">
            <w:rPr>
              <w:noProof/>
            </w:rPr>
          </w:rPrChange>
        </w:rPr>
        <w:fldChar w:fldCharType="separate"/>
      </w:r>
      <w:r w:rsidR="00E2701A" w:rsidRPr="00D62216">
        <w:rPr>
          <w:noProof/>
          <w:rPrChange w:id="3291" w:author="凡 张" w:date="2019-05-26T07:05:00Z">
            <w:rPr>
              <w:noProof/>
            </w:rPr>
          </w:rPrChange>
        </w:rPr>
        <w:t>15</w:t>
      </w:r>
      <w:r w:rsidR="002926C8" w:rsidRPr="00D62216">
        <w:rPr>
          <w:noProof/>
          <w:rPrChange w:id="3292" w:author="凡 张" w:date="2019-05-26T07:05:00Z">
            <w:rPr>
              <w:noProof/>
            </w:rPr>
          </w:rPrChange>
        </w:rPr>
        <w:fldChar w:fldCharType="end"/>
      </w:r>
      <w:r w:rsidR="002270B7" w:rsidRPr="00D62216">
        <w:rPr>
          <w:noProof/>
          <w:rPrChange w:id="3293" w:author="凡 张" w:date="2019-05-26T07:05:00Z">
            <w:rPr>
              <w:noProof/>
            </w:rPr>
          </w:rPrChange>
        </w:rPr>
        <w:t>]</w:t>
      </w:r>
      <w:r w:rsidR="005C634D" w:rsidRPr="00D62216">
        <w:rPr>
          <w:rPrChange w:id="3294" w:author="凡 张" w:date="2019-05-26T07:05:00Z">
            <w:rPr/>
          </w:rPrChange>
        </w:rPr>
        <w:fldChar w:fldCharType="end"/>
      </w:r>
      <w:r w:rsidRPr="00D62216">
        <w:rPr>
          <w:rPrChange w:id="3295" w:author="凡 张" w:date="2019-05-26T07:05:00Z">
            <w:rPr/>
          </w:rPrChange>
        </w:rPr>
        <w:t>。除此之外，也有学者通过傅立叶变换和光栅透过率函数来研究不同频率条纹间隔，即不同周期</w:t>
      </w:r>
      <w:ins w:id="3296" w:author="凡 张" w:date="2019-05-26T07:52:00Z">
        <w:r w:rsidR="006B0FAB">
          <w:rPr>
            <w:rFonts w:hint="eastAsia"/>
          </w:rPr>
          <w:t>条纹</w:t>
        </w:r>
      </w:ins>
      <w:del w:id="3297" w:author="凡 张" w:date="2019-05-26T07:52:00Z">
        <w:r w:rsidRPr="00D62216" w:rsidDel="006B0FAB">
          <w:rPr>
            <w:rPrChange w:id="3298" w:author="凡 张" w:date="2019-05-26T07:05:00Z">
              <w:rPr/>
            </w:rPrChange>
          </w:rPr>
          <w:delText>光栅</w:delText>
        </w:r>
      </w:del>
      <w:r w:rsidRPr="00D62216">
        <w:rPr>
          <w:rPrChange w:id="3299" w:author="凡 张" w:date="2019-05-26T07:05:00Z">
            <w:rPr/>
          </w:rPrChange>
        </w:rPr>
        <w:t>叠加产生的莫尔条纹</w:t>
      </w:r>
      <w:r w:rsidR="005C634D" w:rsidRPr="00D62216">
        <w:rPr>
          <w:rPrChange w:id="3300" w:author="凡 张" w:date="2019-05-26T07:05:00Z">
            <w:rPr/>
          </w:rPrChange>
        </w:rPr>
        <w:fldChar w:fldCharType="begin"/>
      </w:r>
      <w:r w:rsidR="002270B7" w:rsidRPr="00D62216">
        <w:rPr>
          <w:rPrChange w:id="3301" w:author="凡 张" w:date="2019-05-26T07:05:00Z">
            <w:rPr/>
          </w:rPrChange>
        </w:rPr>
        <w:instrText xml:space="preserve"> ADDIN EN.CITE &lt;EndNote&gt;&lt;Cite&gt;&lt;Author&gt;Creath&lt;/Author&gt;&lt;Year&gt;1992&lt;/Year&gt;&lt;RecNum&gt;107&lt;/RecNum&gt;&lt;DisplayText&gt;[16]&lt;/DisplayText&gt;&lt;record&gt;&lt;rec-number&gt;107&lt;/rec-number&gt;&lt;foreign-keys&gt;&lt;key app="EN" db-id="25ts25aeg5wpw5edwz8pv0fnx5faar95e29z" timestamp="1558275636"&gt;107&lt;/key&gt;&lt;/foreign-keys&gt;&lt;ref-type name="Journal Article"&gt;17&lt;/ref-type&gt;&lt;contributors&gt;&lt;authors&gt;&lt;author&gt;Creath, K&lt;/author&gt;&lt;author&gt;Wyant, JC&lt;/author&gt;&lt;/authors&gt;&lt;/contributors&gt;&lt;titles&gt;&lt;title&gt;Moiré and fringe projection techniques&lt;/title&gt;&lt;secondary-title&gt;Optical shop testing&lt;/secondary-title&gt;&lt;/titles&gt;&lt;periodical&gt;&lt;full-title&gt;Optical shop testing&lt;/full-title&gt;&lt;/periodical&gt;&lt;pages&gt;653-685&lt;/pages&gt;&lt;volume&gt;2&lt;/volume&gt;&lt;dates&gt;&lt;year&gt;1992&lt;/year&gt;&lt;/dates&gt;&lt;urls&gt;&lt;/urls&gt;&lt;/record&gt;&lt;/Cite&gt;&lt;/EndNote&gt;</w:instrText>
      </w:r>
      <w:r w:rsidR="005C634D" w:rsidRPr="00D62216">
        <w:rPr>
          <w:rPrChange w:id="3302" w:author="凡 张" w:date="2019-05-26T07:05:00Z">
            <w:rPr/>
          </w:rPrChange>
        </w:rPr>
        <w:fldChar w:fldCharType="separate"/>
      </w:r>
      <w:r w:rsidR="002270B7" w:rsidRPr="00D62216">
        <w:rPr>
          <w:noProof/>
          <w:rPrChange w:id="3303" w:author="凡 张" w:date="2019-05-26T07:05:00Z">
            <w:rPr>
              <w:noProof/>
            </w:rPr>
          </w:rPrChange>
        </w:rPr>
        <w:t>[</w:t>
      </w:r>
      <w:r w:rsidR="002926C8" w:rsidRPr="00D62216">
        <w:rPr>
          <w:noProof/>
          <w:rPrChange w:id="3304" w:author="凡 张" w:date="2019-05-26T07:05:00Z">
            <w:rPr>
              <w:noProof/>
            </w:rPr>
          </w:rPrChange>
        </w:rPr>
        <w:fldChar w:fldCharType="begin"/>
      </w:r>
      <w:r w:rsidR="002926C8" w:rsidRPr="00D62216">
        <w:rPr>
          <w:noProof/>
          <w:rPrChange w:id="3305" w:author="凡 张" w:date="2019-05-26T07:05:00Z">
            <w:rPr>
              <w:noProof/>
            </w:rPr>
          </w:rPrChange>
        </w:rPr>
        <w:instrText xml:space="preserve"> HYPERLINK \l "_ENREF_16" \o "Creath, 1992 #107" </w:instrText>
      </w:r>
      <w:r w:rsidR="002926C8" w:rsidRPr="00D62216">
        <w:rPr>
          <w:noProof/>
          <w:rPrChange w:id="3306" w:author="凡 张" w:date="2019-05-26T07:05:00Z">
            <w:rPr>
              <w:noProof/>
            </w:rPr>
          </w:rPrChange>
        </w:rPr>
        <w:fldChar w:fldCharType="separate"/>
      </w:r>
      <w:r w:rsidR="00E2701A" w:rsidRPr="00D62216">
        <w:rPr>
          <w:noProof/>
          <w:rPrChange w:id="3307" w:author="凡 张" w:date="2019-05-26T07:05:00Z">
            <w:rPr>
              <w:noProof/>
            </w:rPr>
          </w:rPrChange>
        </w:rPr>
        <w:t>16</w:t>
      </w:r>
      <w:r w:rsidR="002926C8" w:rsidRPr="00D62216">
        <w:rPr>
          <w:noProof/>
          <w:rPrChange w:id="3308" w:author="凡 张" w:date="2019-05-26T07:05:00Z">
            <w:rPr>
              <w:noProof/>
            </w:rPr>
          </w:rPrChange>
        </w:rPr>
        <w:fldChar w:fldCharType="end"/>
      </w:r>
      <w:r w:rsidR="002270B7" w:rsidRPr="00D62216">
        <w:rPr>
          <w:noProof/>
          <w:rPrChange w:id="3309" w:author="凡 张" w:date="2019-05-26T07:05:00Z">
            <w:rPr>
              <w:noProof/>
            </w:rPr>
          </w:rPrChange>
        </w:rPr>
        <w:t>]</w:t>
      </w:r>
      <w:r w:rsidR="005C634D" w:rsidRPr="00D62216">
        <w:rPr>
          <w:rPrChange w:id="3310" w:author="凡 张" w:date="2019-05-26T07:05:00Z">
            <w:rPr/>
          </w:rPrChange>
        </w:rPr>
        <w:fldChar w:fldCharType="end"/>
      </w:r>
      <w:r w:rsidRPr="00D62216">
        <w:rPr>
          <w:rPrChange w:id="3311" w:author="凡 张" w:date="2019-05-26T07:05:00Z">
            <w:rPr/>
          </w:rPrChange>
        </w:rPr>
        <w:t>。推导过程如下。</w:t>
      </w:r>
    </w:p>
    <w:p w:rsidR="00784829" w:rsidRPr="00D62216" w:rsidRDefault="00784829" w:rsidP="00D5535B">
      <w:pPr>
        <w:pStyle w:val="aff8"/>
        <w:ind w:firstLine="480"/>
        <w:rPr>
          <w:rPrChange w:id="3312" w:author="凡 张" w:date="2019-05-26T07:05:00Z">
            <w:rPr/>
          </w:rPrChange>
        </w:rPr>
      </w:pPr>
      <w:del w:id="3313" w:author="凡 张" w:date="2019-05-26T07:52:00Z">
        <w:r w:rsidRPr="00D62216" w:rsidDel="00BC7EB4">
          <w:rPr>
            <w:rPrChange w:id="3314" w:author="凡 张" w:date="2019-05-26T07:05:00Z">
              <w:rPr/>
            </w:rPrChange>
          </w:rPr>
          <w:delText>首先，</w:delText>
        </w:r>
      </w:del>
      <w:r w:rsidRPr="00D62216">
        <w:rPr>
          <w:rPrChange w:id="3315" w:author="凡 张" w:date="2019-05-26T07:05:00Z">
            <w:rPr/>
          </w:rPrChange>
        </w:rPr>
        <w:t>傅立叶级数</w:t>
      </w:r>
      <m:oMath>
        <m:sSub>
          <m:sSubPr>
            <m:ctrlPr>
              <w:rPr>
                <w:rFonts w:ascii="Cambria Math" w:hAnsi="Cambria Math"/>
                <w:rPrChange w:id="3316" w:author="凡 张" w:date="2019-05-26T07:05:00Z">
                  <w:rPr>
                    <w:rFonts w:ascii="Cambria Math" w:hAnsi="Cambria Math"/>
                  </w:rPr>
                </w:rPrChange>
              </w:rPr>
            </m:ctrlPr>
          </m:sSubPr>
          <m:e>
            <m:r>
              <w:rPr>
                <w:rFonts w:ascii="Cambria Math" w:hAnsi="Cambria Math"/>
                <w:rPrChange w:id="3317" w:author="凡 张" w:date="2019-05-26T07:05:00Z">
                  <w:rPr>
                    <w:rFonts w:ascii="Cambria Math" w:hAnsi="Cambria Math"/>
                  </w:rPr>
                </w:rPrChange>
              </w:rPr>
              <m:t>f</m:t>
            </m:r>
          </m:e>
          <m:sub>
            <m:r>
              <m:rPr>
                <m:sty m:val="p"/>
              </m:rPr>
              <w:rPr>
                <w:rFonts w:ascii="Cambria Math" w:hAnsi="Cambria Math"/>
                <w:rPrChange w:id="3318" w:author="凡 张" w:date="2019-05-26T07:05:00Z">
                  <w:rPr>
                    <w:rFonts w:ascii="Cambria Math" w:hAnsi="Cambria Math"/>
                  </w:rPr>
                </w:rPrChange>
              </w:rPr>
              <m:t>1</m:t>
            </m:r>
          </m:sub>
        </m:sSub>
        <m:d>
          <m:dPr>
            <m:ctrlPr>
              <w:rPr>
                <w:rFonts w:ascii="Cambria Math" w:hAnsi="Cambria Math"/>
                <w:rPrChange w:id="3319" w:author="凡 张" w:date="2019-05-26T07:05:00Z">
                  <w:rPr>
                    <w:rFonts w:ascii="Cambria Math" w:hAnsi="Cambria Math"/>
                  </w:rPr>
                </w:rPrChange>
              </w:rPr>
            </m:ctrlPr>
          </m:dPr>
          <m:e>
            <m:r>
              <w:rPr>
                <w:rFonts w:ascii="Cambria Math" w:hAnsi="Cambria Math"/>
                <w:rPrChange w:id="3320" w:author="凡 张" w:date="2019-05-26T07:05:00Z">
                  <w:rPr>
                    <w:rFonts w:ascii="Cambria Math" w:hAnsi="Cambria Math"/>
                  </w:rPr>
                </w:rPrChange>
              </w:rPr>
              <m:t>x</m:t>
            </m:r>
            <m:r>
              <m:rPr>
                <m:sty m:val="p"/>
              </m:rPr>
              <w:rPr>
                <w:rFonts w:ascii="Cambria Math" w:hAnsi="Cambria Math"/>
                <w:rPrChange w:id="3321" w:author="凡 张" w:date="2019-05-26T07:05:00Z">
                  <w:rPr>
                    <w:rFonts w:ascii="Cambria Math" w:hAnsi="Cambria Math"/>
                  </w:rPr>
                </w:rPrChange>
              </w:rPr>
              <m:t xml:space="preserve">, </m:t>
            </m:r>
            <m:r>
              <w:rPr>
                <w:rFonts w:ascii="Cambria Math" w:hAnsi="Cambria Math"/>
                <w:rPrChange w:id="3322" w:author="凡 张" w:date="2019-05-26T07:05:00Z">
                  <w:rPr>
                    <w:rFonts w:ascii="Cambria Math" w:hAnsi="Cambria Math"/>
                  </w:rPr>
                </w:rPrChange>
              </w:rPr>
              <m:t>y</m:t>
            </m:r>
          </m:e>
        </m:d>
      </m:oMath>
      <w:r w:rsidRPr="00D62216">
        <w:rPr>
          <w:rPrChange w:id="3323" w:author="凡 张" w:date="2019-05-26T07:05:00Z">
            <w:rPr/>
          </w:rPrChange>
        </w:rPr>
        <w:t>和</w:t>
      </w:r>
      <m:oMath>
        <m:sSub>
          <m:sSubPr>
            <m:ctrlPr>
              <w:rPr>
                <w:rFonts w:ascii="Cambria Math" w:hAnsi="Cambria Math"/>
                <w:rPrChange w:id="3324" w:author="凡 张" w:date="2019-05-26T07:05:00Z">
                  <w:rPr>
                    <w:rFonts w:ascii="Cambria Math" w:hAnsi="Cambria Math"/>
                  </w:rPr>
                </w:rPrChange>
              </w:rPr>
            </m:ctrlPr>
          </m:sSubPr>
          <m:e>
            <m:r>
              <w:rPr>
                <w:rFonts w:ascii="Cambria Math" w:hAnsi="Cambria Math"/>
                <w:rPrChange w:id="3325" w:author="凡 张" w:date="2019-05-26T07:05:00Z">
                  <w:rPr>
                    <w:rFonts w:ascii="Cambria Math" w:hAnsi="Cambria Math"/>
                  </w:rPr>
                </w:rPrChange>
              </w:rPr>
              <m:t>f</m:t>
            </m:r>
          </m:e>
          <m:sub>
            <m:r>
              <m:rPr>
                <m:sty m:val="p"/>
              </m:rPr>
              <w:rPr>
                <w:rFonts w:ascii="Cambria Math" w:hAnsi="Cambria Math"/>
                <w:rPrChange w:id="3326" w:author="凡 张" w:date="2019-05-26T07:05:00Z">
                  <w:rPr>
                    <w:rFonts w:ascii="Cambria Math" w:hAnsi="Cambria Math"/>
                  </w:rPr>
                </w:rPrChange>
              </w:rPr>
              <m:t>2</m:t>
            </m:r>
          </m:sub>
        </m:sSub>
        <m:d>
          <m:dPr>
            <m:ctrlPr>
              <w:rPr>
                <w:rFonts w:ascii="Cambria Math" w:hAnsi="Cambria Math"/>
                <w:rPrChange w:id="3327" w:author="凡 张" w:date="2019-05-26T07:05:00Z">
                  <w:rPr>
                    <w:rFonts w:ascii="Cambria Math" w:hAnsi="Cambria Math"/>
                  </w:rPr>
                </w:rPrChange>
              </w:rPr>
            </m:ctrlPr>
          </m:dPr>
          <m:e>
            <m:r>
              <w:rPr>
                <w:rFonts w:ascii="Cambria Math" w:hAnsi="Cambria Math"/>
                <w:rPrChange w:id="3328" w:author="凡 张" w:date="2019-05-26T07:05:00Z">
                  <w:rPr>
                    <w:rFonts w:ascii="Cambria Math" w:hAnsi="Cambria Math"/>
                  </w:rPr>
                </w:rPrChange>
              </w:rPr>
              <m:t>x</m:t>
            </m:r>
            <m:r>
              <m:rPr>
                <m:sty m:val="p"/>
              </m:rPr>
              <w:rPr>
                <w:rFonts w:ascii="Cambria Math" w:hAnsi="Cambria Math"/>
                <w:rPrChange w:id="3329" w:author="凡 张" w:date="2019-05-26T07:05:00Z">
                  <w:rPr>
                    <w:rFonts w:ascii="Cambria Math" w:hAnsi="Cambria Math"/>
                  </w:rPr>
                </w:rPrChange>
              </w:rPr>
              <m:t xml:space="preserve">,  </m:t>
            </m:r>
            <m:r>
              <w:rPr>
                <w:rFonts w:ascii="Cambria Math" w:hAnsi="Cambria Math"/>
                <w:rPrChange w:id="3330" w:author="凡 张" w:date="2019-05-26T07:05:00Z">
                  <w:rPr>
                    <w:rFonts w:ascii="Cambria Math" w:hAnsi="Cambria Math"/>
                  </w:rPr>
                </w:rPrChange>
              </w:rPr>
              <m:t>y</m:t>
            </m:r>
          </m:e>
        </m:d>
      </m:oMath>
      <w:r w:rsidRPr="00D62216">
        <w:rPr>
          <w:rPrChange w:id="3331" w:author="凡 张" w:date="2019-05-26T07:05:00Z">
            <w:rPr/>
          </w:rPrChange>
        </w:rPr>
        <w:t>描述两不同频率光栅的透过率函数。描述一个</w:t>
      </w:r>
      <w:del w:id="3332" w:author="凡 张" w:date="2019-05-26T07:52:00Z">
        <w:r w:rsidRPr="00D62216" w:rsidDel="00BC7EB4">
          <w:rPr>
            <w:rPrChange w:id="3333" w:author="凡 张" w:date="2019-05-26T07:05:00Z">
              <w:rPr/>
            </w:rPrChange>
          </w:rPr>
          <w:delText>非</w:delText>
        </w:r>
        <w:r w:rsidR="00C75EC1" w:rsidRPr="00D62216" w:rsidDel="00BC7EB4">
          <w:rPr>
            <w:rPrChange w:id="3334" w:author="凡 张" w:date="2019-05-26T07:05:00Z">
              <w:rPr/>
            </w:rPrChange>
          </w:rPr>
          <w:delText>正弦</w:delText>
        </w:r>
        <w:r w:rsidRPr="00D62216" w:rsidDel="00BC7EB4">
          <w:rPr>
            <w:rPrChange w:id="3335" w:author="凡 张" w:date="2019-05-26T07:05:00Z">
              <w:rPr/>
            </w:rPrChange>
          </w:rPr>
          <w:delText>，且</w:delText>
        </w:r>
      </w:del>
      <w:r w:rsidRPr="00D62216">
        <w:rPr>
          <w:rPrChange w:id="3336" w:author="凡 张" w:date="2019-05-26T07:05:00Z">
            <w:rPr/>
          </w:rPrChange>
        </w:rPr>
        <w:t>只在一定范围内周期重复的光栅，需要无穷个不同系数的余弦函数分量求和。分量的系数决定了最后光栅的几何特征</w:t>
      </w:r>
      <w:r w:rsidRPr="00D62216">
        <w:rPr>
          <w:rPrChange w:id="3337" w:author="凡 张" w:date="2019-05-26T07:05:00Z">
            <w:rPr/>
          </w:rPrChange>
        </w:rPr>
        <w:t>,</w:t>
      </w:r>
      <w:r w:rsidRPr="00D62216">
        <w:rPr>
          <w:rPrChange w:id="3338" w:author="凡 张" w:date="2019-05-26T07:05:00Z">
            <w:rPr/>
          </w:rPrChange>
        </w:rPr>
        <w:t>而余弦函数的相位是关于位置坐标的函数，决定了具体以某一个光栅周期为中心展开。傅立叶级数表达光栅</w:t>
      </w:r>
      <w:r w:rsidRPr="00D62216">
        <w:rPr>
          <w:rPrChange w:id="3339" w:author="凡 张" w:date="2019-05-26T07:05:00Z">
            <w:rPr/>
          </w:rPrChange>
        </w:rPr>
        <w:t>1</w:t>
      </w:r>
      <w:r w:rsidRPr="00D62216">
        <w:rPr>
          <w:rPrChange w:id="3340" w:author="凡 张" w:date="2019-05-26T07:05:00Z">
            <w:rPr/>
          </w:rPrChange>
        </w:rPr>
        <w:t>和</w:t>
      </w:r>
      <w:r w:rsidRPr="00D62216">
        <w:rPr>
          <w:rPrChange w:id="3341" w:author="凡 张" w:date="2019-05-26T07:05:00Z">
            <w:rPr/>
          </w:rPrChange>
        </w:rPr>
        <w:t>2</w:t>
      </w:r>
      <w:r w:rsidRPr="00D62216">
        <w:rPr>
          <w:rPrChange w:id="3342" w:author="凡 张" w:date="2019-05-26T07:05:00Z">
            <w:rPr/>
          </w:rPrChange>
        </w:rPr>
        <w:t>的传递函数如下。</w:t>
      </w:r>
    </w:p>
    <w:p w:rsidR="004572CF" w:rsidRPr="00D62216" w:rsidRDefault="00DD5465" w:rsidP="004572CF">
      <w:pPr>
        <w:pStyle w:val="afff3"/>
        <w:rPr>
          <w:rFonts w:hint="eastAsia"/>
          <w:rPrChange w:id="3343" w:author="凡 张" w:date="2019-05-26T07:05:00Z">
            <w:rPr/>
          </w:rPrChange>
        </w:rPr>
        <w:pPrChange w:id="3344" w:author="凡 张" w:date="2019-05-26T07:46:00Z">
          <w:pPr>
            <w:pStyle w:val="afff3"/>
          </w:pPr>
        </w:pPrChange>
      </w:pPr>
      <w:r w:rsidRPr="00D62216">
        <w:rPr>
          <w:rPrChange w:id="3345" w:author="凡 张" w:date="2019-05-26T07:05:00Z">
            <w:rPr/>
          </w:rPrChange>
        </w:rPr>
        <w:tab/>
      </w:r>
      <w:r w:rsidR="004572CF">
        <w:br/>
      </w:r>
      <m:oMathPara>
        <m:oMath>
          <m:eqArr>
            <m:eqArrPr>
              <m:maxDist m:val="1"/>
              <m:ctrlPr>
                <w:ins w:id="3346" w:author="凡 张" w:date="2019-05-26T07:45:00Z">
                  <w:rPr>
                    <w:rFonts w:ascii="Cambria Math" w:hAnsi="Cambria Math"/>
                    <w:i/>
                  </w:rPr>
                </w:ins>
              </m:ctrlPr>
            </m:eqArrPr>
            <m:e>
              <m:sSub>
                <m:sSubPr>
                  <m:ctrlPr>
                    <w:rPr>
                      <w:rFonts w:ascii="Cambria Math" w:hAnsi="Cambria Math"/>
                      <w:rPrChange w:id="3347" w:author="凡 张" w:date="2019-05-26T07:05:00Z">
                        <w:rPr>
                          <w:rFonts w:ascii="Cambria Math" w:hAnsi="Cambria Math"/>
                        </w:rPr>
                      </w:rPrChange>
                    </w:rPr>
                  </m:ctrlPr>
                </m:sSubPr>
                <m:e>
                  <m:r>
                    <w:rPr>
                      <w:rFonts w:ascii="Cambria Math" w:hAnsi="Cambria Math"/>
                      <w:rPrChange w:id="3348" w:author="凡 张" w:date="2019-05-26T07:05:00Z">
                        <w:rPr>
                          <w:rFonts w:ascii="Cambria Math" w:hAnsi="Cambria Math"/>
                        </w:rPr>
                      </w:rPrChange>
                    </w:rPr>
                    <m:t>f</m:t>
                  </m:r>
                </m:e>
                <m:sub>
                  <m:r>
                    <m:rPr>
                      <m:sty m:val="p"/>
                    </m:rPr>
                    <w:rPr>
                      <w:rFonts w:ascii="Cambria Math" w:hAnsi="Cambria Math"/>
                      <w:rPrChange w:id="3349" w:author="凡 张" w:date="2019-05-26T07:05:00Z">
                        <w:rPr>
                          <w:rFonts w:ascii="Cambria Math" w:hAnsi="Cambria Math"/>
                        </w:rPr>
                      </w:rPrChange>
                    </w:rPr>
                    <m:t>1</m:t>
                  </m:r>
                </m:sub>
              </m:sSub>
              <m:d>
                <m:dPr>
                  <m:ctrlPr>
                    <w:rPr>
                      <w:rFonts w:ascii="Cambria Math" w:hAnsi="Cambria Math"/>
                      <w:rPrChange w:id="3350" w:author="凡 张" w:date="2019-05-26T07:05:00Z">
                        <w:rPr>
                          <w:rFonts w:ascii="Cambria Math" w:hAnsi="Cambria Math"/>
                        </w:rPr>
                      </w:rPrChange>
                    </w:rPr>
                  </m:ctrlPr>
                </m:dPr>
                <m:e>
                  <m:r>
                    <w:rPr>
                      <w:rFonts w:ascii="Cambria Math" w:hAnsi="Cambria Math"/>
                      <w:rPrChange w:id="3351" w:author="凡 张" w:date="2019-05-26T07:05:00Z">
                        <w:rPr>
                          <w:rFonts w:ascii="Cambria Math" w:hAnsi="Cambria Math"/>
                        </w:rPr>
                      </w:rPrChange>
                    </w:rPr>
                    <m:t>x</m:t>
                  </m:r>
                  <m:r>
                    <m:rPr>
                      <m:sty m:val="p"/>
                    </m:rPr>
                    <w:rPr>
                      <w:rFonts w:ascii="Cambria Math" w:hAnsi="Cambria Math"/>
                      <w:rPrChange w:id="3352" w:author="凡 张" w:date="2019-05-26T07:05:00Z">
                        <w:rPr>
                          <w:rFonts w:ascii="Cambria Math" w:hAnsi="Cambria Math"/>
                        </w:rPr>
                      </w:rPrChange>
                    </w:rPr>
                    <m:t xml:space="preserve">, </m:t>
                  </m:r>
                  <m:r>
                    <w:rPr>
                      <w:rFonts w:ascii="Cambria Math" w:hAnsi="Cambria Math"/>
                      <w:rPrChange w:id="3353" w:author="凡 张" w:date="2019-05-26T07:05:00Z">
                        <w:rPr>
                          <w:rFonts w:ascii="Cambria Math" w:hAnsi="Cambria Math"/>
                        </w:rPr>
                      </w:rPrChange>
                    </w:rPr>
                    <m:t>y</m:t>
                  </m:r>
                </m:e>
              </m:d>
              <m:r>
                <m:rPr>
                  <m:sty m:val="p"/>
                </m:rPr>
                <w:rPr>
                  <w:rFonts w:ascii="Cambria Math" w:hAnsi="Cambria Math"/>
                  <w:rPrChange w:id="3354" w:author="凡 张" w:date="2019-05-26T07:05:00Z">
                    <w:rPr>
                      <w:rFonts w:ascii="Cambria Math" w:hAnsi="Cambria Math"/>
                    </w:rPr>
                  </w:rPrChange>
                </w:rPr>
                <m:t>=</m:t>
              </m:r>
              <m:sSub>
                <m:sSubPr>
                  <m:ctrlPr>
                    <w:rPr>
                      <w:rFonts w:ascii="Cambria Math" w:hAnsi="Cambria Math"/>
                      <w:rPrChange w:id="3355" w:author="凡 张" w:date="2019-05-26T07:05:00Z">
                        <w:rPr>
                          <w:rFonts w:ascii="Cambria Math" w:hAnsi="Cambria Math"/>
                        </w:rPr>
                      </w:rPrChange>
                    </w:rPr>
                  </m:ctrlPr>
                </m:sSubPr>
                <m:e>
                  <m:r>
                    <w:rPr>
                      <w:rFonts w:ascii="Cambria Math" w:hAnsi="Cambria Math"/>
                      <w:rPrChange w:id="3356" w:author="凡 张" w:date="2019-05-26T07:05:00Z">
                        <w:rPr>
                          <w:rFonts w:ascii="Cambria Math" w:hAnsi="Cambria Math"/>
                        </w:rPr>
                      </w:rPrChange>
                    </w:rPr>
                    <m:t>a</m:t>
                  </m:r>
                </m:e>
                <m:sub>
                  <m:r>
                    <m:rPr>
                      <m:sty m:val="p"/>
                    </m:rPr>
                    <w:rPr>
                      <w:rFonts w:ascii="Cambria Math" w:hAnsi="Cambria Math"/>
                      <w:rPrChange w:id="3357" w:author="凡 张" w:date="2019-05-26T07:05:00Z">
                        <w:rPr>
                          <w:rFonts w:ascii="Cambria Math" w:hAnsi="Cambria Math"/>
                        </w:rPr>
                      </w:rPrChange>
                    </w:rPr>
                    <m:t>1</m:t>
                  </m:r>
                </m:sub>
              </m:sSub>
              <m:r>
                <m:rPr>
                  <m:sty m:val="p"/>
                </m:rPr>
                <w:rPr>
                  <w:rFonts w:ascii="Cambria Math" w:hAnsi="Cambria Math"/>
                  <w:rPrChange w:id="3358" w:author="凡 张" w:date="2019-05-26T07:05:00Z">
                    <w:rPr>
                      <w:rFonts w:ascii="Cambria Math" w:hAnsi="Cambria Math"/>
                    </w:rPr>
                  </w:rPrChange>
                </w:rPr>
                <m:t>+</m:t>
              </m:r>
              <m:nary>
                <m:naryPr>
                  <m:chr m:val="∑"/>
                  <m:limLoc m:val="undOvr"/>
                  <m:ctrlPr>
                    <w:rPr>
                      <w:rFonts w:ascii="Cambria Math" w:hAnsi="Cambria Math"/>
                      <w:rPrChange w:id="3359" w:author="凡 张" w:date="2019-05-26T07:05:00Z">
                        <w:rPr>
                          <w:rFonts w:ascii="Cambria Math" w:hAnsi="Cambria Math"/>
                        </w:rPr>
                      </w:rPrChange>
                    </w:rPr>
                  </m:ctrlPr>
                </m:naryPr>
                <m:sub>
                  <m:r>
                    <w:rPr>
                      <w:rFonts w:ascii="Cambria Math" w:hAnsi="Cambria Math"/>
                      <w:rPrChange w:id="3360" w:author="凡 张" w:date="2019-05-26T07:05:00Z">
                        <w:rPr>
                          <w:rFonts w:ascii="Cambria Math" w:hAnsi="Cambria Math"/>
                        </w:rPr>
                      </w:rPrChange>
                    </w:rPr>
                    <m:t>n</m:t>
                  </m:r>
                  <m:r>
                    <m:rPr>
                      <m:sty m:val="p"/>
                    </m:rPr>
                    <w:rPr>
                      <w:rFonts w:ascii="Cambria Math" w:hAnsi="Cambria Math"/>
                      <w:rPrChange w:id="3361" w:author="凡 张" w:date="2019-05-26T07:05:00Z">
                        <w:rPr>
                          <w:rFonts w:ascii="Cambria Math" w:hAnsi="Cambria Math"/>
                        </w:rPr>
                      </w:rPrChange>
                    </w:rPr>
                    <m:t>=1</m:t>
                  </m:r>
                </m:sub>
                <m:sup>
                  <m:r>
                    <m:rPr>
                      <m:sty m:val="p"/>
                    </m:rPr>
                    <w:rPr>
                      <w:rFonts w:ascii="Cambria Math" w:hAnsi="Cambria Math"/>
                      <w:rPrChange w:id="3362" w:author="凡 张" w:date="2019-05-26T07:05:00Z">
                        <w:rPr>
                          <w:rFonts w:ascii="Cambria Math" w:hAnsi="Cambria Math"/>
                        </w:rPr>
                      </w:rPrChange>
                    </w:rPr>
                    <m:t>∞</m:t>
                  </m:r>
                </m:sup>
                <m:e>
                  <m:sSub>
                    <m:sSubPr>
                      <m:ctrlPr>
                        <w:rPr>
                          <w:rFonts w:ascii="Cambria Math" w:hAnsi="Cambria Math"/>
                          <w:rPrChange w:id="3363" w:author="凡 张" w:date="2019-05-26T07:05:00Z">
                            <w:rPr>
                              <w:rFonts w:ascii="Cambria Math" w:hAnsi="Cambria Math"/>
                            </w:rPr>
                          </w:rPrChange>
                        </w:rPr>
                      </m:ctrlPr>
                    </m:sSubPr>
                    <m:e>
                      <m:r>
                        <w:rPr>
                          <w:rFonts w:ascii="Cambria Math" w:hAnsi="Cambria Math"/>
                          <w:rPrChange w:id="3364" w:author="凡 张" w:date="2019-05-26T07:05:00Z">
                            <w:rPr>
                              <w:rFonts w:ascii="Cambria Math" w:hAnsi="Cambria Math"/>
                            </w:rPr>
                          </w:rPrChange>
                        </w:rPr>
                        <m:t>b</m:t>
                      </m:r>
                    </m:e>
                    <m:sub>
                      <m:r>
                        <m:rPr>
                          <m:sty m:val="p"/>
                        </m:rPr>
                        <w:rPr>
                          <w:rFonts w:ascii="Cambria Math" w:hAnsi="Cambria Math"/>
                          <w:rPrChange w:id="3365" w:author="凡 张" w:date="2019-05-26T07:05:00Z">
                            <w:rPr>
                              <w:rFonts w:ascii="Cambria Math" w:hAnsi="Cambria Math"/>
                            </w:rPr>
                          </w:rPrChange>
                        </w:rPr>
                        <m:t>1</m:t>
                      </m:r>
                      <m:r>
                        <w:rPr>
                          <w:rFonts w:ascii="Cambria Math" w:hAnsi="Cambria Math"/>
                          <w:rPrChange w:id="3366" w:author="凡 张" w:date="2019-05-26T07:05:00Z">
                            <w:rPr>
                              <w:rFonts w:ascii="Cambria Math" w:hAnsi="Cambria Math"/>
                            </w:rPr>
                          </w:rPrChange>
                        </w:rPr>
                        <m:t>n</m:t>
                      </m:r>
                    </m:sub>
                  </m:sSub>
                  <m:func>
                    <m:funcPr>
                      <m:ctrlPr>
                        <w:rPr>
                          <w:rFonts w:ascii="Cambria Math" w:hAnsi="Cambria Math"/>
                          <w:rPrChange w:id="3367" w:author="凡 张" w:date="2019-05-26T07:05:00Z">
                            <w:rPr>
                              <w:rFonts w:ascii="Cambria Math" w:hAnsi="Cambria Math"/>
                            </w:rPr>
                          </w:rPrChange>
                        </w:rPr>
                      </m:ctrlPr>
                    </m:funcPr>
                    <m:fName>
                      <m:r>
                        <m:rPr>
                          <m:sty m:val="p"/>
                        </m:rPr>
                        <w:rPr>
                          <w:rFonts w:ascii="Cambria Math" w:hAnsi="Cambria Math"/>
                          <w:rPrChange w:id="3368" w:author="凡 张" w:date="2019-05-26T07:05:00Z">
                            <w:rPr>
                              <w:rFonts w:ascii="Cambria Math" w:hAnsi="Cambria Math"/>
                            </w:rPr>
                          </w:rPrChange>
                        </w:rPr>
                        <m:t>cos</m:t>
                      </m:r>
                    </m:fName>
                    <m:e>
                      <m:d>
                        <m:dPr>
                          <m:begChr m:val="["/>
                          <m:endChr m:val="]"/>
                          <m:ctrlPr>
                            <w:rPr>
                              <w:rFonts w:ascii="Cambria Math" w:hAnsi="Cambria Math"/>
                              <w:rPrChange w:id="3369" w:author="凡 张" w:date="2019-05-26T07:05:00Z">
                                <w:rPr>
                                  <w:rFonts w:ascii="Cambria Math" w:hAnsi="Cambria Math"/>
                                </w:rPr>
                              </w:rPrChange>
                            </w:rPr>
                          </m:ctrlPr>
                        </m:dPr>
                        <m:e>
                          <m:r>
                            <w:rPr>
                              <w:rFonts w:ascii="Cambria Math" w:hAnsi="Cambria Math"/>
                              <w:rPrChange w:id="3370" w:author="凡 张" w:date="2019-05-26T07:05:00Z">
                                <w:rPr>
                                  <w:rFonts w:ascii="Cambria Math" w:hAnsi="Cambria Math"/>
                                </w:rPr>
                              </w:rPrChange>
                            </w:rPr>
                            <m:t>n</m:t>
                          </m:r>
                          <m:sSub>
                            <m:sSubPr>
                              <m:ctrlPr>
                                <w:rPr>
                                  <w:rFonts w:ascii="Cambria Math" w:hAnsi="Cambria Math"/>
                                  <w:rPrChange w:id="3371" w:author="凡 张" w:date="2019-05-26T07:05:00Z">
                                    <w:rPr>
                                      <w:rFonts w:ascii="Cambria Math" w:hAnsi="Cambria Math"/>
                                    </w:rPr>
                                  </w:rPrChange>
                                </w:rPr>
                              </m:ctrlPr>
                            </m:sSubPr>
                            <m:e>
                              <m:r>
                                <w:rPr>
                                  <w:rFonts w:ascii="Cambria Math" w:hAnsi="Cambria Math"/>
                                  <w:rPrChange w:id="3372" w:author="凡 张" w:date="2019-05-26T07:05:00Z">
                                    <w:rPr>
                                      <w:rFonts w:ascii="Cambria Math" w:hAnsi="Cambria Math"/>
                                    </w:rPr>
                                  </w:rPrChange>
                                </w:rPr>
                                <m:t>ϕ</m:t>
                              </m:r>
                            </m:e>
                            <m:sub>
                              <m:r>
                                <m:rPr>
                                  <m:sty m:val="p"/>
                                </m:rPr>
                                <w:rPr>
                                  <w:rFonts w:ascii="Cambria Math" w:hAnsi="Cambria Math"/>
                                  <w:rPrChange w:id="3373" w:author="凡 张" w:date="2019-05-26T07:05:00Z">
                                    <w:rPr>
                                      <w:rFonts w:ascii="Cambria Math" w:hAnsi="Cambria Math"/>
                                    </w:rPr>
                                  </w:rPrChange>
                                </w:rPr>
                                <m:t>1</m:t>
                              </m:r>
                            </m:sub>
                          </m:sSub>
                          <m:d>
                            <m:dPr>
                              <m:ctrlPr>
                                <w:rPr>
                                  <w:rFonts w:ascii="Cambria Math" w:hAnsi="Cambria Math"/>
                                  <w:rPrChange w:id="3374" w:author="凡 张" w:date="2019-05-26T07:05:00Z">
                                    <w:rPr>
                                      <w:rFonts w:ascii="Cambria Math" w:hAnsi="Cambria Math"/>
                                    </w:rPr>
                                  </w:rPrChange>
                                </w:rPr>
                              </m:ctrlPr>
                            </m:dPr>
                            <m:e>
                              <m:r>
                                <w:rPr>
                                  <w:rFonts w:ascii="Cambria Math" w:hAnsi="Cambria Math"/>
                                  <w:rPrChange w:id="3375" w:author="凡 张" w:date="2019-05-26T07:05:00Z">
                                    <w:rPr>
                                      <w:rFonts w:ascii="Cambria Math" w:hAnsi="Cambria Math"/>
                                    </w:rPr>
                                  </w:rPrChange>
                                </w:rPr>
                                <m:t>x</m:t>
                              </m:r>
                              <m:r>
                                <m:rPr>
                                  <m:sty m:val="p"/>
                                </m:rPr>
                                <w:rPr>
                                  <w:rFonts w:ascii="Cambria Math" w:hAnsi="Cambria Math"/>
                                  <w:rPrChange w:id="3376" w:author="凡 张" w:date="2019-05-26T07:05:00Z">
                                    <w:rPr>
                                      <w:rFonts w:ascii="Cambria Math" w:hAnsi="Cambria Math"/>
                                    </w:rPr>
                                  </w:rPrChange>
                                </w:rPr>
                                <m:t xml:space="preserve">, </m:t>
                              </m:r>
                              <m:r>
                                <w:rPr>
                                  <w:rFonts w:ascii="Cambria Math" w:hAnsi="Cambria Math"/>
                                  <w:rPrChange w:id="3377" w:author="凡 张" w:date="2019-05-26T07:05:00Z">
                                    <w:rPr>
                                      <w:rFonts w:ascii="Cambria Math" w:hAnsi="Cambria Math"/>
                                    </w:rPr>
                                  </w:rPrChange>
                                </w:rPr>
                                <m:t>y</m:t>
                              </m:r>
                            </m:e>
                          </m:d>
                        </m:e>
                      </m:d>
                    </m:e>
                  </m:func>
                </m:e>
              </m:nary>
              <m:r>
                <w:rPr>
                  <w:rFonts w:ascii="Cambria Math" w:hAnsi="Cambria Math"/>
                </w:rPr>
                <m:t>#</m:t>
              </m:r>
              <m:d>
                <m:dPr>
                  <m:ctrlPr>
                    <w:ins w:id="3378" w:author="凡 张" w:date="2019-05-26T07:45:00Z">
                      <w:rPr>
                        <w:rFonts w:ascii="Cambria Math" w:hAnsi="Cambria Math"/>
                        <w:i/>
                      </w:rPr>
                    </w:ins>
                  </m:ctrlPr>
                </m:dPr>
                <m:e>
                  <m:r>
                    <w:ins w:id="3379" w:author="凡 张" w:date="2019-05-26T07:46:00Z">
                      <w:rPr>
                        <w:rFonts w:ascii="Cambria Math" w:hAnsi="Cambria Math"/>
                      </w:rPr>
                      <m:t>2.9</m:t>
                    </w:ins>
                  </m:r>
                </m:e>
              </m:d>
            </m:e>
          </m:eqArr>
          <m:r>
            <w:del w:id="3380" w:author="凡 张" w:date="2019-05-26T07:45:00Z">
              <m:rPr>
                <m:sty m:val="p"/>
              </m:rPr>
              <w:rPr>
                <w:rFonts w:ascii="Cambria Math" w:hAnsi="Cambria Math"/>
                <w:rPrChange w:id="3381" w:author="凡 张" w:date="2019-05-26T07:45:00Z">
                  <w:rPr/>
                </w:rPrChange>
              </w:rPr>
              <w:tab/>
            </w:del>
          </m:r>
          <m:r>
            <w:del w:id="3382" w:author="凡 张" w:date="2019-05-26T07:45:00Z">
              <m:rPr>
                <m:sty m:val="p"/>
              </m:rPr>
              <w:rPr>
                <w:rFonts w:ascii="Cambria Math" w:hAnsi="Cambria Math"/>
                <w:rPrChange w:id="3383" w:author="凡 张" w:date="2019-05-26T07:45:00Z">
                  <w:rPr>
                    <w:rFonts w:ascii="Cambria Math" w:hAnsi="Cambria Math"/>
                  </w:rPr>
                </w:rPrChange>
              </w:rPr>
              <m:t>(2.9)</m:t>
            </w:del>
          </m:r>
        </m:oMath>
      </m:oMathPara>
    </w:p>
    <w:p w:rsidR="003D3E9C" w:rsidRPr="00D62216" w:rsidRDefault="00DD5465" w:rsidP="003D3E9C">
      <w:pPr>
        <w:pStyle w:val="afff3"/>
        <w:rPr>
          <w:rFonts w:hint="eastAsia"/>
          <w:rPrChange w:id="3384" w:author="凡 张" w:date="2019-05-26T07:05:00Z">
            <w:rPr/>
          </w:rPrChange>
        </w:rPr>
        <w:pPrChange w:id="3385" w:author="凡 张" w:date="2019-05-26T07:46:00Z">
          <w:pPr>
            <w:pStyle w:val="afff3"/>
          </w:pPr>
        </w:pPrChange>
      </w:pPr>
      <w:r w:rsidRPr="00D62216">
        <w:rPr>
          <w:rPrChange w:id="3386" w:author="凡 张" w:date="2019-05-26T07:05:00Z">
            <w:rPr/>
          </w:rPrChange>
        </w:rPr>
        <w:tab/>
      </w:r>
      <w:r w:rsidR="003D3E9C">
        <w:br/>
      </w:r>
      <m:oMathPara>
        <m:oMath>
          <m:eqArr>
            <m:eqArrPr>
              <m:maxDist m:val="1"/>
              <m:ctrlPr>
                <w:ins w:id="3387" w:author="凡 张" w:date="2019-05-26T07:46:00Z">
                  <w:rPr>
                    <w:rFonts w:ascii="Cambria Math" w:hAnsi="Cambria Math"/>
                    <w:i/>
                  </w:rPr>
                </w:ins>
              </m:ctrlPr>
            </m:eqArrPr>
            <m:e>
              <m:sSub>
                <m:sSubPr>
                  <m:ctrlPr>
                    <w:rPr>
                      <w:rFonts w:ascii="Cambria Math" w:hAnsi="Cambria Math"/>
                      <w:rPrChange w:id="3388" w:author="凡 张" w:date="2019-05-26T07:05:00Z">
                        <w:rPr>
                          <w:rFonts w:ascii="Cambria Math" w:hAnsi="Cambria Math"/>
                        </w:rPr>
                      </w:rPrChange>
                    </w:rPr>
                  </m:ctrlPr>
                </m:sSubPr>
                <m:e>
                  <m:r>
                    <w:rPr>
                      <w:rFonts w:ascii="Cambria Math" w:hAnsi="Cambria Math"/>
                      <w:rPrChange w:id="3389" w:author="凡 张" w:date="2019-05-26T07:05:00Z">
                        <w:rPr>
                          <w:rFonts w:ascii="Cambria Math" w:hAnsi="Cambria Math"/>
                        </w:rPr>
                      </w:rPrChange>
                    </w:rPr>
                    <m:t>f</m:t>
                  </m:r>
                </m:e>
                <m:sub>
                  <m:r>
                    <m:rPr>
                      <m:sty m:val="p"/>
                    </m:rPr>
                    <w:rPr>
                      <w:rFonts w:ascii="Cambria Math" w:hAnsi="Cambria Math"/>
                      <w:rPrChange w:id="3390" w:author="凡 张" w:date="2019-05-26T07:05:00Z">
                        <w:rPr>
                          <w:rFonts w:ascii="Cambria Math" w:hAnsi="Cambria Math"/>
                        </w:rPr>
                      </w:rPrChange>
                    </w:rPr>
                    <m:t>2</m:t>
                  </m:r>
                </m:sub>
              </m:sSub>
              <m:d>
                <m:dPr>
                  <m:ctrlPr>
                    <w:rPr>
                      <w:rFonts w:ascii="Cambria Math" w:hAnsi="Cambria Math"/>
                      <w:rPrChange w:id="3391" w:author="凡 张" w:date="2019-05-26T07:05:00Z">
                        <w:rPr>
                          <w:rFonts w:ascii="Cambria Math" w:hAnsi="Cambria Math"/>
                        </w:rPr>
                      </w:rPrChange>
                    </w:rPr>
                  </m:ctrlPr>
                </m:dPr>
                <m:e>
                  <m:r>
                    <w:rPr>
                      <w:rFonts w:ascii="Cambria Math" w:hAnsi="Cambria Math"/>
                      <w:rPrChange w:id="3392" w:author="凡 张" w:date="2019-05-26T07:05:00Z">
                        <w:rPr>
                          <w:rFonts w:ascii="Cambria Math" w:hAnsi="Cambria Math"/>
                        </w:rPr>
                      </w:rPrChange>
                    </w:rPr>
                    <m:t>x</m:t>
                  </m:r>
                  <m:r>
                    <m:rPr>
                      <m:sty m:val="p"/>
                    </m:rPr>
                    <w:rPr>
                      <w:rFonts w:ascii="Cambria Math" w:hAnsi="Cambria Math"/>
                      <w:rPrChange w:id="3393" w:author="凡 张" w:date="2019-05-26T07:05:00Z">
                        <w:rPr>
                          <w:rFonts w:ascii="Cambria Math" w:hAnsi="Cambria Math"/>
                        </w:rPr>
                      </w:rPrChange>
                    </w:rPr>
                    <m:t xml:space="preserve">, </m:t>
                  </m:r>
                  <m:r>
                    <w:rPr>
                      <w:rFonts w:ascii="Cambria Math" w:hAnsi="Cambria Math"/>
                      <w:rPrChange w:id="3394" w:author="凡 张" w:date="2019-05-26T07:05:00Z">
                        <w:rPr>
                          <w:rFonts w:ascii="Cambria Math" w:hAnsi="Cambria Math"/>
                        </w:rPr>
                      </w:rPrChange>
                    </w:rPr>
                    <m:t>y</m:t>
                  </m:r>
                </m:e>
              </m:d>
              <m:r>
                <m:rPr>
                  <m:sty m:val="p"/>
                </m:rPr>
                <w:rPr>
                  <w:rFonts w:ascii="Cambria Math" w:hAnsi="Cambria Math"/>
                  <w:rPrChange w:id="3395" w:author="凡 张" w:date="2019-05-26T07:05:00Z">
                    <w:rPr>
                      <w:rFonts w:ascii="Cambria Math" w:hAnsi="Cambria Math"/>
                    </w:rPr>
                  </w:rPrChange>
                </w:rPr>
                <m:t>=</m:t>
              </m:r>
              <m:sSub>
                <m:sSubPr>
                  <m:ctrlPr>
                    <w:rPr>
                      <w:rFonts w:ascii="Cambria Math" w:hAnsi="Cambria Math"/>
                      <w:rPrChange w:id="3396" w:author="凡 张" w:date="2019-05-26T07:05:00Z">
                        <w:rPr>
                          <w:rFonts w:ascii="Cambria Math" w:hAnsi="Cambria Math"/>
                        </w:rPr>
                      </w:rPrChange>
                    </w:rPr>
                  </m:ctrlPr>
                </m:sSubPr>
                <m:e>
                  <m:r>
                    <w:rPr>
                      <w:rFonts w:ascii="Cambria Math" w:hAnsi="Cambria Math"/>
                      <w:rPrChange w:id="3397" w:author="凡 张" w:date="2019-05-26T07:05:00Z">
                        <w:rPr>
                          <w:rFonts w:ascii="Cambria Math" w:hAnsi="Cambria Math"/>
                        </w:rPr>
                      </w:rPrChange>
                    </w:rPr>
                    <m:t>a</m:t>
                  </m:r>
                </m:e>
                <m:sub>
                  <m:r>
                    <m:rPr>
                      <m:sty m:val="p"/>
                    </m:rPr>
                    <w:rPr>
                      <w:rFonts w:ascii="Cambria Math" w:hAnsi="Cambria Math"/>
                      <w:rPrChange w:id="3398" w:author="凡 张" w:date="2019-05-26T07:05:00Z">
                        <w:rPr>
                          <w:rFonts w:ascii="Cambria Math" w:hAnsi="Cambria Math"/>
                        </w:rPr>
                      </w:rPrChange>
                    </w:rPr>
                    <m:t>2</m:t>
                  </m:r>
                </m:sub>
              </m:sSub>
              <m:r>
                <m:rPr>
                  <m:sty m:val="p"/>
                </m:rPr>
                <w:rPr>
                  <w:rFonts w:ascii="Cambria Math" w:hAnsi="Cambria Math"/>
                  <w:rPrChange w:id="3399" w:author="凡 张" w:date="2019-05-26T07:05:00Z">
                    <w:rPr>
                      <w:rFonts w:ascii="Cambria Math" w:hAnsi="Cambria Math"/>
                    </w:rPr>
                  </w:rPrChange>
                </w:rPr>
                <m:t>+</m:t>
              </m:r>
              <m:nary>
                <m:naryPr>
                  <m:chr m:val="∑"/>
                  <m:limLoc m:val="undOvr"/>
                  <m:ctrlPr>
                    <w:rPr>
                      <w:rFonts w:ascii="Cambria Math" w:hAnsi="Cambria Math"/>
                      <w:rPrChange w:id="3400" w:author="凡 张" w:date="2019-05-26T07:05:00Z">
                        <w:rPr>
                          <w:rFonts w:ascii="Cambria Math" w:hAnsi="Cambria Math"/>
                        </w:rPr>
                      </w:rPrChange>
                    </w:rPr>
                  </m:ctrlPr>
                </m:naryPr>
                <m:sub>
                  <m:r>
                    <w:rPr>
                      <w:rFonts w:ascii="Cambria Math" w:hAnsi="Cambria Math"/>
                      <w:rPrChange w:id="3401" w:author="凡 张" w:date="2019-05-26T07:05:00Z">
                        <w:rPr>
                          <w:rFonts w:ascii="Cambria Math" w:hAnsi="Cambria Math"/>
                        </w:rPr>
                      </w:rPrChange>
                    </w:rPr>
                    <m:t>m</m:t>
                  </m:r>
                  <m:r>
                    <m:rPr>
                      <m:sty m:val="p"/>
                    </m:rPr>
                    <w:rPr>
                      <w:rFonts w:ascii="Cambria Math" w:hAnsi="Cambria Math"/>
                      <w:rPrChange w:id="3402" w:author="凡 张" w:date="2019-05-26T07:05:00Z">
                        <w:rPr>
                          <w:rFonts w:ascii="Cambria Math" w:hAnsi="Cambria Math"/>
                        </w:rPr>
                      </w:rPrChange>
                    </w:rPr>
                    <m:t>=1</m:t>
                  </m:r>
                </m:sub>
                <m:sup>
                  <m:r>
                    <m:rPr>
                      <m:sty m:val="p"/>
                    </m:rPr>
                    <w:rPr>
                      <w:rFonts w:ascii="Cambria Math" w:hAnsi="Cambria Math"/>
                      <w:rPrChange w:id="3403" w:author="凡 张" w:date="2019-05-26T07:05:00Z">
                        <w:rPr>
                          <w:rFonts w:ascii="Cambria Math" w:hAnsi="Cambria Math"/>
                        </w:rPr>
                      </w:rPrChange>
                    </w:rPr>
                    <m:t>∞</m:t>
                  </m:r>
                </m:sup>
                <m:e>
                  <m:sSub>
                    <m:sSubPr>
                      <m:ctrlPr>
                        <w:rPr>
                          <w:rFonts w:ascii="Cambria Math" w:hAnsi="Cambria Math"/>
                          <w:rPrChange w:id="3404" w:author="凡 张" w:date="2019-05-26T07:05:00Z">
                            <w:rPr>
                              <w:rFonts w:ascii="Cambria Math" w:hAnsi="Cambria Math"/>
                            </w:rPr>
                          </w:rPrChange>
                        </w:rPr>
                      </m:ctrlPr>
                    </m:sSubPr>
                    <m:e>
                      <m:r>
                        <w:rPr>
                          <w:rFonts w:ascii="Cambria Math" w:hAnsi="Cambria Math"/>
                          <w:rPrChange w:id="3405" w:author="凡 张" w:date="2019-05-26T07:05:00Z">
                            <w:rPr>
                              <w:rFonts w:ascii="Cambria Math" w:hAnsi="Cambria Math"/>
                            </w:rPr>
                          </w:rPrChange>
                        </w:rPr>
                        <m:t>b</m:t>
                      </m:r>
                    </m:e>
                    <m:sub>
                      <m:r>
                        <m:rPr>
                          <m:sty m:val="p"/>
                        </m:rPr>
                        <w:rPr>
                          <w:rFonts w:ascii="Cambria Math" w:hAnsi="Cambria Math"/>
                          <w:rPrChange w:id="3406" w:author="凡 张" w:date="2019-05-26T07:05:00Z">
                            <w:rPr>
                              <w:rFonts w:ascii="Cambria Math" w:hAnsi="Cambria Math"/>
                            </w:rPr>
                          </w:rPrChange>
                        </w:rPr>
                        <m:t>1</m:t>
                      </m:r>
                      <m:r>
                        <w:rPr>
                          <w:rFonts w:ascii="Cambria Math" w:hAnsi="Cambria Math"/>
                          <w:rPrChange w:id="3407" w:author="凡 张" w:date="2019-05-26T07:05:00Z">
                            <w:rPr>
                              <w:rFonts w:ascii="Cambria Math" w:hAnsi="Cambria Math"/>
                            </w:rPr>
                          </w:rPrChange>
                        </w:rPr>
                        <m:t>m</m:t>
                      </m:r>
                    </m:sub>
                  </m:sSub>
                  <m:func>
                    <m:funcPr>
                      <m:ctrlPr>
                        <w:rPr>
                          <w:rFonts w:ascii="Cambria Math" w:hAnsi="Cambria Math"/>
                          <w:rPrChange w:id="3408" w:author="凡 张" w:date="2019-05-26T07:05:00Z">
                            <w:rPr>
                              <w:rFonts w:ascii="Cambria Math" w:hAnsi="Cambria Math"/>
                            </w:rPr>
                          </w:rPrChange>
                        </w:rPr>
                      </m:ctrlPr>
                    </m:funcPr>
                    <m:fName>
                      <m:r>
                        <m:rPr>
                          <m:sty m:val="p"/>
                        </m:rPr>
                        <w:rPr>
                          <w:rFonts w:ascii="Cambria Math" w:hAnsi="Cambria Math"/>
                          <w:rPrChange w:id="3409" w:author="凡 张" w:date="2019-05-26T07:05:00Z">
                            <w:rPr>
                              <w:rFonts w:ascii="Cambria Math" w:hAnsi="Cambria Math"/>
                            </w:rPr>
                          </w:rPrChange>
                        </w:rPr>
                        <m:t>cos</m:t>
                      </m:r>
                    </m:fName>
                    <m:e>
                      <m:d>
                        <m:dPr>
                          <m:begChr m:val="["/>
                          <m:endChr m:val="]"/>
                          <m:ctrlPr>
                            <w:rPr>
                              <w:rFonts w:ascii="Cambria Math" w:hAnsi="Cambria Math"/>
                              <w:rPrChange w:id="3410" w:author="凡 张" w:date="2019-05-26T07:05:00Z">
                                <w:rPr>
                                  <w:rFonts w:ascii="Cambria Math" w:hAnsi="Cambria Math"/>
                                </w:rPr>
                              </w:rPrChange>
                            </w:rPr>
                          </m:ctrlPr>
                        </m:dPr>
                        <m:e>
                          <m:r>
                            <w:rPr>
                              <w:rFonts w:ascii="Cambria Math" w:hAnsi="Cambria Math"/>
                              <w:rPrChange w:id="3411" w:author="凡 张" w:date="2019-05-26T07:05:00Z">
                                <w:rPr>
                                  <w:rFonts w:ascii="Cambria Math" w:hAnsi="Cambria Math"/>
                                </w:rPr>
                              </w:rPrChange>
                            </w:rPr>
                            <m:t>m</m:t>
                          </m:r>
                          <m:sSub>
                            <m:sSubPr>
                              <m:ctrlPr>
                                <w:rPr>
                                  <w:rFonts w:ascii="Cambria Math" w:hAnsi="Cambria Math"/>
                                  <w:rPrChange w:id="3412" w:author="凡 张" w:date="2019-05-26T07:05:00Z">
                                    <w:rPr>
                                      <w:rFonts w:ascii="Cambria Math" w:hAnsi="Cambria Math"/>
                                    </w:rPr>
                                  </w:rPrChange>
                                </w:rPr>
                              </m:ctrlPr>
                            </m:sSubPr>
                            <m:e>
                              <m:r>
                                <w:rPr>
                                  <w:rFonts w:ascii="Cambria Math" w:hAnsi="Cambria Math"/>
                                  <w:rPrChange w:id="3413" w:author="凡 张" w:date="2019-05-26T07:05:00Z">
                                    <w:rPr>
                                      <w:rFonts w:ascii="Cambria Math" w:hAnsi="Cambria Math"/>
                                    </w:rPr>
                                  </w:rPrChange>
                                </w:rPr>
                                <m:t>ϕ</m:t>
                              </m:r>
                            </m:e>
                            <m:sub>
                              <m:r>
                                <m:rPr>
                                  <m:sty m:val="p"/>
                                </m:rPr>
                                <w:rPr>
                                  <w:rFonts w:ascii="Cambria Math" w:hAnsi="Cambria Math"/>
                                  <w:rPrChange w:id="3414" w:author="凡 张" w:date="2019-05-26T07:05:00Z">
                                    <w:rPr>
                                      <w:rFonts w:ascii="Cambria Math" w:hAnsi="Cambria Math"/>
                                    </w:rPr>
                                  </w:rPrChange>
                                </w:rPr>
                                <m:t>2</m:t>
                              </m:r>
                            </m:sub>
                          </m:sSub>
                          <m:d>
                            <m:dPr>
                              <m:ctrlPr>
                                <w:rPr>
                                  <w:rFonts w:ascii="Cambria Math" w:hAnsi="Cambria Math"/>
                                  <w:rPrChange w:id="3415" w:author="凡 张" w:date="2019-05-26T07:05:00Z">
                                    <w:rPr>
                                      <w:rFonts w:ascii="Cambria Math" w:hAnsi="Cambria Math"/>
                                    </w:rPr>
                                  </w:rPrChange>
                                </w:rPr>
                              </m:ctrlPr>
                            </m:dPr>
                            <m:e>
                              <m:r>
                                <w:rPr>
                                  <w:rFonts w:ascii="Cambria Math" w:hAnsi="Cambria Math"/>
                                  <w:rPrChange w:id="3416" w:author="凡 张" w:date="2019-05-26T07:05:00Z">
                                    <w:rPr>
                                      <w:rFonts w:ascii="Cambria Math" w:hAnsi="Cambria Math"/>
                                    </w:rPr>
                                  </w:rPrChange>
                                </w:rPr>
                                <m:t>x</m:t>
                              </m:r>
                              <m:r>
                                <m:rPr>
                                  <m:sty m:val="p"/>
                                </m:rPr>
                                <w:rPr>
                                  <w:rFonts w:ascii="Cambria Math" w:hAnsi="Cambria Math"/>
                                  <w:rPrChange w:id="3417" w:author="凡 张" w:date="2019-05-26T07:05:00Z">
                                    <w:rPr>
                                      <w:rFonts w:ascii="Cambria Math" w:hAnsi="Cambria Math"/>
                                    </w:rPr>
                                  </w:rPrChange>
                                </w:rPr>
                                <m:t xml:space="preserve">, </m:t>
                              </m:r>
                              <m:r>
                                <w:rPr>
                                  <w:rFonts w:ascii="Cambria Math" w:hAnsi="Cambria Math"/>
                                  <w:rPrChange w:id="3418" w:author="凡 张" w:date="2019-05-26T07:05:00Z">
                                    <w:rPr>
                                      <w:rFonts w:ascii="Cambria Math" w:hAnsi="Cambria Math"/>
                                    </w:rPr>
                                  </w:rPrChange>
                                </w:rPr>
                                <m:t>y</m:t>
                              </m:r>
                            </m:e>
                          </m:d>
                        </m:e>
                      </m:d>
                    </m:e>
                  </m:func>
                </m:e>
              </m:nary>
              <m:r>
                <w:rPr>
                  <w:rFonts w:ascii="Cambria Math" w:hAnsi="Cambria Math"/>
                </w:rPr>
                <m:t>#</m:t>
              </m:r>
              <m:d>
                <m:dPr>
                  <m:ctrlPr>
                    <w:ins w:id="3419" w:author="凡 张" w:date="2019-05-26T07:46:00Z">
                      <w:rPr>
                        <w:rFonts w:ascii="Cambria Math" w:hAnsi="Cambria Math"/>
                        <w:i/>
                      </w:rPr>
                    </w:ins>
                  </m:ctrlPr>
                </m:dPr>
                <m:e>
                  <m:r>
                    <w:ins w:id="3420" w:author="凡 张" w:date="2019-05-26T07:46:00Z">
                      <w:rPr>
                        <w:rFonts w:ascii="Cambria Math" w:hAnsi="Cambria Math"/>
                      </w:rPr>
                      <m:t>2.10</m:t>
                    </w:ins>
                  </m:r>
                </m:e>
              </m:d>
            </m:e>
          </m:eqArr>
          <m:r>
            <w:del w:id="3421" w:author="凡 张" w:date="2019-05-26T07:46:00Z">
              <m:rPr>
                <m:sty m:val="p"/>
              </m:rPr>
              <w:rPr>
                <w:rFonts w:ascii="Cambria Math" w:hAnsi="Cambria Math"/>
                <w:rPrChange w:id="3422" w:author="凡 张" w:date="2019-05-26T07:46:00Z">
                  <w:rPr/>
                </w:rPrChange>
              </w:rPr>
              <w:tab/>
            </w:del>
          </m:r>
          <m:r>
            <w:del w:id="3423" w:author="凡 张" w:date="2019-05-26T07:46:00Z">
              <m:rPr>
                <m:sty m:val="p"/>
              </m:rPr>
              <w:rPr>
                <w:rFonts w:ascii="Cambria Math" w:hAnsi="Cambria Math"/>
                <w:rPrChange w:id="3424" w:author="凡 张" w:date="2019-05-26T07:46:00Z">
                  <w:rPr>
                    <w:rFonts w:ascii="Cambria Math" w:hAnsi="Cambria Math"/>
                  </w:rPr>
                </w:rPrChange>
              </w:rPr>
              <m:t>(2.10)</m:t>
            </w:del>
          </m:r>
        </m:oMath>
      </m:oMathPara>
    </w:p>
    <w:p w:rsidR="00EA6627" w:rsidRPr="00D62216" w:rsidRDefault="00784829" w:rsidP="00D5535B">
      <w:pPr>
        <w:pStyle w:val="aff8"/>
        <w:ind w:firstLine="480"/>
        <w:rPr>
          <w:rPrChange w:id="3425" w:author="凡 张" w:date="2019-05-26T07:05:00Z">
            <w:rPr/>
          </w:rPrChange>
        </w:rPr>
      </w:pPr>
      <w:r w:rsidRPr="00D62216">
        <w:rPr>
          <w:rPrChange w:id="3426" w:author="凡 张" w:date="2019-05-26T07:05:00Z">
            <w:rPr/>
          </w:rPrChange>
        </w:rPr>
        <w:t>在上</w:t>
      </w:r>
      <w:r w:rsidR="00DD5465" w:rsidRPr="00D62216">
        <w:rPr>
          <w:rPrChange w:id="3427" w:author="凡 张" w:date="2019-05-26T07:05:00Z">
            <w:rPr/>
          </w:rPrChange>
        </w:rPr>
        <w:t>两</w:t>
      </w:r>
      <w:r w:rsidRPr="00D62216">
        <w:rPr>
          <w:rPrChange w:id="3428" w:author="凡 张" w:date="2019-05-26T07:05:00Z">
            <w:rPr/>
          </w:rPrChange>
        </w:rPr>
        <w:t>式中，</w:t>
      </w:r>
      <m:oMath>
        <m:r>
          <m:rPr>
            <m:sty m:val="p"/>
          </m:rPr>
          <w:rPr>
            <w:rFonts w:ascii="Cambria Math" w:hAnsi="Cambria Math"/>
            <w:rPrChange w:id="3429" w:author="凡 张" w:date="2019-05-26T07:05:00Z">
              <w:rPr>
                <w:rFonts w:ascii="Cambria Math" w:hAnsi="Cambria Math"/>
              </w:rPr>
            </w:rPrChange>
          </w:rPr>
          <m:t>n</m:t>
        </m:r>
        <m:r>
          <w:rPr>
            <w:rFonts w:ascii="Cambria Math" w:hAnsi="Cambria Math"/>
            <w:rPrChange w:id="3430" w:author="凡 张" w:date="2019-05-26T07:05:00Z">
              <w:rPr>
                <w:rFonts w:ascii="Cambria Math" w:hAnsi="Cambria Math"/>
              </w:rPr>
            </w:rPrChange>
          </w:rPr>
          <m:t>ϕ</m:t>
        </m:r>
        <m:d>
          <m:dPr>
            <m:ctrlPr>
              <w:rPr>
                <w:rFonts w:ascii="Cambria Math" w:hAnsi="Cambria Math"/>
                <w:i/>
                <w:rPrChange w:id="3431" w:author="凡 张" w:date="2019-05-26T07:05:00Z">
                  <w:rPr>
                    <w:rFonts w:ascii="Cambria Math" w:hAnsi="Cambria Math"/>
                    <w:i/>
                  </w:rPr>
                </w:rPrChange>
              </w:rPr>
            </m:ctrlPr>
          </m:dPr>
          <m:e>
            <m:r>
              <w:rPr>
                <w:rFonts w:ascii="Cambria Math" w:hAnsi="Cambria Math"/>
                <w:rPrChange w:id="3432" w:author="凡 张" w:date="2019-05-26T07:05:00Z">
                  <w:rPr>
                    <w:rFonts w:ascii="Cambria Math" w:hAnsi="Cambria Math"/>
                  </w:rPr>
                </w:rPrChange>
              </w:rPr>
              <m:t>x, y</m:t>
            </m:r>
          </m:e>
        </m:d>
      </m:oMath>
      <w:r w:rsidRPr="00D62216">
        <w:rPr>
          <w:rPrChange w:id="3433" w:author="凡 张" w:date="2019-05-26T07:05:00Z">
            <w:rPr/>
          </w:rPrChange>
        </w:rPr>
        <w:t>对应表二中正弦函数中</w:t>
      </w:r>
      <m:oMath>
        <m:f>
          <m:fPr>
            <m:ctrlPr>
              <w:rPr>
                <w:rFonts w:ascii="Cambria Math" w:hAnsi="Cambria Math"/>
                <w:rPrChange w:id="3434" w:author="凡 张" w:date="2019-05-26T07:05:00Z">
                  <w:rPr>
                    <w:rFonts w:ascii="Cambria Math" w:hAnsi="Cambria Math"/>
                  </w:rPr>
                </w:rPrChange>
              </w:rPr>
            </m:ctrlPr>
          </m:fPr>
          <m:num>
            <m:r>
              <m:rPr>
                <m:sty m:val="p"/>
              </m:rPr>
              <w:rPr>
                <w:rFonts w:ascii="Cambria Math" w:hAnsi="Cambria Math"/>
                <w:rPrChange w:id="3435" w:author="凡 张" w:date="2019-05-26T07:05:00Z">
                  <w:rPr>
                    <w:rFonts w:ascii="Cambria Math" w:hAnsi="Cambria Math"/>
                  </w:rPr>
                </w:rPrChange>
              </w:rPr>
              <m:t>nπx</m:t>
            </m:r>
          </m:num>
          <m:den>
            <m:r>
              <m:rPr>
                <m:sty m:val="p"/>
              </m:rPr>
              <w:rPr>
                <w:rFonts w:ascii="Cambria Math" w:hAnsi="Cambria Math"/>
                <w:rPrChange w:id="3436" w:author="凡 张" w:date="2019-05-26T07:05:00Z">
                  <w:rPr>
                    <w:rFonts w:ascii="Cambria Math" w:hAnsi="Cambria Math"/>
                  </w:rPr>
                </w:rPrChange>
              </w:rPr>
              <m:t>L</m:t>
            </m:r>
          </m:den>
        </m:f>
      </m:oMath>
      <w:r w:rsidR="00DD5465" w:rsidRPr="00D62216">
        <w:rPr>
          <w:rPrChange w:id="3437" w:author="凡 张" w:date="2019-05-26T07:05:00Z">
            <w:rPr/>
          </w:rPrChange>
        </w:rPr>
        <w:t>。</w:t>
      </w:r>
      <w:r w:rsidRPr="00D62216">
        <w:rPr>
          <w:rPrChange w:id="3438" w:author="凡 张" w:date="2019-05-26T07:05:00Z">
            <w:rPr/>
          </w:rPrChange>
        </w:rPr>
        <w:t>根据</w:t>
      </w:r>
      <w:r w:rsidR="00DD5465" w:rsidRPr="00D62216">
        <w:rPr>
          <w:rPrChange w:id="3439" w:author="凡 张" w:date="2019-05-26T07:05:00Z">
            <w:rPr/>
          </w:rPrChange>
        </w:rPr>
        <w:t>光栅间隔</w:t>
      </w:r>
      <w:r w:rsidRPr="00D62216">
        <w:rPr>
          <w:rPrChange w:id="3440" w:author="凡 张" w:date="2019-05-26T07:05:00Z">
            <w:rPr/>
          </w:rPrChange>
        </w:rPr>
        <w:t>不同，展开周期具体</w:t>
      </w:r>
      <w:r w:rsidR="00DD5465" w:rsidRPr="00D62216">
        <w:rPr>
          <w:rPrChange w:id="3441" w:author="凡 张" w:date="2019-05-26T07:05:00Z">
            <w:rPr/>
          </w:rPrChange>
        </w:rPr>
        <w:t>级数</w:t>
      </w:r>
      <w:r w:rsidRPr="00D62216">
        <w:rPr>
          <w:rPrChange w:id="3442" w:author="凡 张" w:date="2019-05-26T07:05:00Z">
            <w:rPr/>
          </w:rPrChange>
        </w:rPr>
        <w:t>不同，</w:t>
      </w:r>
      <m:oMath>
        <m:r>
          <m:rPr>
            <m:sty m:val="p"/>
          </m:rPr>
          <w:rPr>
            <w:rFonts w:ascii="Cambria Math" w:hAnsi="Cambria Math"/>
            <w:rPrChange w:id="3443" w:author="凡 张" w:date="2019-05-26T07:05:00Z">
              <w:rPr>
                <w:rFonts w:ascii="Cambria Math" w:hAnsi="Cambria Math"/>
              </w:rPr>
            </w:rPrChange>
          </w:rPr>
          <m:t>n</m:t>
        </m:r>
        <m:r>
          <w:rPr>
            <w:rFonts w:ascii="Cambria Math" w:hAnsi="Cambria Math"/>
            <w:rPrChange w:id="3444" w:author="凡 张" w:date="2019-05-26T07:05:00Z">
              <w:rPr>
                <w:rFonts w:ascii="Cambria Math" w:hAnsi="Cambria Math"/>
              </w:rPr>
            </w:rPrChange>
          </w:rPr>
          <m:t>ϕ</m:t>
        </m:r>
        <m:d>
          <m:dPr>
            <m:ctrlPr>
              <w:rPr>
                <w:rFonts w:ascii="Cambria Math" w:hAnsi="Cambria Math"/>
                <w:i/>
                <w:rPrChange w:id="3445" w:author="凡 张" w:date="2019-05-26T07:05:00Z">
                  <w:rPr>
                    <w:rFonts w:ascii="Cambria Math" w:hAnsi="Cambria Math"/>
                    <w:i/>
                  </w:rPr>
                </w:rPrChange>
              </w:rPr>
            </m:ctrlPr>
          </m:dPr>
          <m:e>
            <m:r>
              <w:rPr>
                <w:rFonts w:ascii="Cambria Math" w:hAnsi="Cambria Math"/>
                <w:rPrChange w:id="3446" w:author="凡 张" w:date="2019-05-26T07:05:00Z">
                  <w:rPr>
                    <w:rFonts w:ascii="Cambria Math" w:hAnsi="Cambria Math"/>
                  </w:rPr>
                </w:rPrChange>
              </w:rPr>
              <m:t>x, y</m:t>
            </m:r>
          </m:e>
        </m:d>
      </m:oMath>
      <w:r w:rsidRPr="00D62216">
        <w:rPr>
          <w:rPrChange w:id="3447" w:author="凡 张" w:date="2019-05-26T07:05:00Z">
            <w:rPr/>
          </w:rPrChange>
        </w:rPr>
        <w:t>取不同的值。而系数</w:t>
      </w:r>
      <m:oMath>
        <m:sSub>
          <m:sSubPr>
            <m:ctrlPr>
              <w:rPr>
                <w:rFonts w:ascii="Cambria Math" w:hAnsi="Cambria Math"/>
                <w:rPrChange w:id="3448" w:author="凡 张" w:date="2019-05-26T07:05:00Z">
                  <w:rPr>
                    <w:rFonts w:ascii="Cambria Math" w:hAnsi="Cambria Math"/>
                  </w:rPr>
                </w:rPrChange>
              </w:rPr>
            </m:ctrlPr>
          </m:sSubPr>
          <m:e>
            <m:r>
              <w:rPr>
                <w:rFonts w:ascii="Cambria Math" w:hAnsi="Cambria Math"/>
                <w:rPrChange w:id="3449" w:author="凡 张" w:date="2019-05-26T07:05:00Z">
                  <w:rPr>
                    <w:rFonts w:ascii="Cambria Math" w:hAnsi="Cambria Math"/>
                  </w:rPr>
                </w:rPrChange>
              </w:rPr>
              <m:t>b</m:t>
            </m:r>
          </m:e>
          <m:sub>
            <m:r>
              <w:rPr>
                <w:rFonts w:ascii="Cambria Math" w:hAnsi="Cambria Math"/>
                <w:rPrChange w:id="3450" w:author="凡 张" w:date="2019-05-26T07:05:00Z">
                  <w:rPr>
                    <w:rFonts w:ascii="Cambria Math" w:hAnsi="Cambria Math"/>
                  </w:rPr>
                </w:rPrChange>
              </w:rPr>
              <m:t>ij</m:t>
            </m:r>
          </m:sub>
        </m:sSub>
      </m:oMath>
      <w:r w:rsidRPr="00D62216">
        <w:rPr>
          <w:rPrChange w:id="3451" w:author="凡 张" w:date="2019-05-26T07:05:00Z">
            <w:rPr/>
          </w:rPrChange>
        </w:rPr>
        <w:t>则对应着傅立叶系数，决定着最后求和所得到的光栅几何特征。上述二式可表述</w:t>
      </w:r>
      <w:r w:rsidR="00DD5465" w:rsidRPr="00D62216">
        <w:rPr>
          <w:rPrChange w:id="3452" w:author="凡 张" w:date="2019-05-26T07:05:00Z">
            <w:rPr/>
          </w:rPrChange>
        </w:rPr>
        <w:t>任意</w:t>
      </w:r>
      <w:r w:rsidRPr="00D62216">
        <w:rPr>
          <w:rPrChange w:id="3453" w:author="凡 张" w:date="2019-05-26T07:05:00Z">
            <w:rPr/>
          </w:rPrChange>
        </w:rPr>
        <w:t>两不同光栅。</w:t>
      </w:r>
    </w:p>
    <w:p w:rsidR="00EA6627" w:rsidRPr="00D62216" w:rsidRDefault="00EA6627" w:rsidP="00EA6627">
      <w:pPr>
        <w:pStyle w:val="af1"/>
        <w:keepNext/>
        <w:spacing w:before="156" w:after="156"/>
        <w:rPr>
          <w:rPrChange w:id="3454" w:author="凡 张" w:date="2019-05-26T07:05:00Z">
            <w:rPr/>
          </w:rPrChange>
        </w:rPr>
      </w:pPr>
      <w:bookmarkStart w:id="3455" w:name="_Toc9746604"/>
      <w:r w:rsidRPr="00D62216">
        <w:rPr>
          <w:rPrChange w:id="3456" w:author="凡 张" w:date="2019-05-26T07:05:00Z">
            <w:rPr>
              <w:rFonts w:hint="eastAsia"/>
            </w:rPr>
          </w:rPrChange>
        </w:rPr>
        <w:t>表</w:t>
      </w:r>
      <w:del w:id="3457" w:author="凡 张" w:date="2019-05-26T06:05:00Z">
        <w:r w:rsidRPr="00D62216" w:rsidDel="00786C3F">
          <w:rPr>
            <w:rPrChange w:id="3458" w:author="凡 张" w:date="2019-05-26T07:05:00Z">
              <w:rPr>
                <w:rFonts w:hint="eastAsia"/>
              </w:rPr>
            </w:rPrChange>
          </w:rPr>
          <w:delText xml:space="preserve"> </w:delText>
        </w:r>
      </w:del>
      <w:r w:rsidRPr="00D62216">
        <w:rPr>
          <w:rPrChange w:id="3459" w:author="凡 张" w:date="2019-05-26T07:05:00Z">
            <w:rPr/>
          </w:rPrChange>
        </w:rPr>
        <w:fldChar w:fldCharType="begin"/>
      </w:r>
      <w:r w:rsidRPr="00D62216">
        <w:rPr>
          <w:rPrChange w:id="3460" w:author="凡 张" w:date="2019-05-26T07:05:00Z">
            <w:rPr/>
          </w:rPrChange>
        </w:rPr>
        <w:instrText xml:space="preserve"> </w:instrText>
      </w:r>
      <w:r w:rsidRPr="00D62216">
        <w:rPr>
          <w:rPrChange w:id="3461" w:author="凡 张" w:date="2019-05-26T07:05:00Z">
            <w:rPr>
              <w:rFonts w:hint="eastAsia"/>
            </w:rPr>
          </w:rPrChange>
        </w:rPr>
        <w:instrText xml:space="preserve">SEQ </w:instrText>
      </w:r>
      <w:r w:rsidRPr="00D62216">
        <w:rPr>
          <w:rPrChange w:id="3462" w:author="凡 张" w:date="2019-05-26T07:05:00Z">
            <w:rPr>
              <w:rFonts w:hint="eastAsia"/>
            </w:rPr>
          </w:rPrChange>
        </w:rPr>
        <w:instrText>表</w:instrText>
      </w:r>
      <w:r w:rsidRPr="00D62216">
        <w:rPr>
          <w:rPrChange w:id="3463" w:author="凡 张" w:date="2019-05-26T07:05:00Z">
            <w:rPr>
              <w:rFonts w:hint="eastAsia"/>
            </w:rPr>
          </w:rPrChange>
        </w:rPr>
        <w:instrText xml:space="preserve"> \* ARABIC</w:instrText>
      </w:r>
      <w:r w:rsidRPr="00D62216">
        <w:rPr>
          <w:rPrChange w:id="3464" w:author="凡 张" w:date="2019-05-26T07:05:00Z">
            <w:rPr/>
          </w:rPrChange>
        </w:rPr>
        <w:instrText xml:space="preserve"> </w:instrText>
      </w:r>
      <w:r w:rsidRPr="00D62216">
        <w:rPr>
          <w:rPrChange w:id="3465" w:author="凡 张" w:date="2019-05-26T07:05:00Z">
            <w:rPr/>
          </w:rPrChange>
        </w:rPr>
        <w:fldChar w:fldCharType="separate"/>
      </w:r>
      <w:r w:rsidR="00D5535B" w:rsidRPr="00D62216">
        <w:rPr>
          <w:noProof/>
          <w:rPrChange w:id="3466" w:author="凡 张" w:date="2019-05-26T07:05:00Z">
            <w:rPr>
              <w:noProof/>
            </w:rPr>
          </w:rPrChange>
        </w:rPr>
        <w:t>2</w:t>
      </w:r>
      <w:r w:rsidRPr="00D62216">
        <w:rPr>
          <w:rPrChange w:id="3467" w:author="凡 张" w:date="2019-05-26T07:05:00Z">
            <w:rPr/>
          </w:rPrChange>
        </w:rPr>
        <w:fldChar w:fldCharType="end"/>
      </w:r>
      <w:ins w:id="3468" w:author="凡 张" w:date="2019-05-26T06:05:00Z">
        <w:r w:rsidR="00786C3F" w:rsidRPr="00D62216">
          <w:rPr>
            <w:rPrChange w:id="3469" w:author="凡 张" w:date="2019-05-26T07:05:00Z">
              <w:rPr/>
            </w:rPrChange>
          </w:rPr>
          <w:t xml:space="preserve"> </w:t>
        </w:r>
      </w:ins>
      <w:r w:rsidRPr="00D62216">
        <w:rPr>
          <w:rPrChange w:id="3470" w:author="凡 张" w:date="2019-05-26T07:05:00Z">
            <w:rPr/>
          </w:rPrChange>
        </w:rPr>
        <w:t>常见周期函数和其单周期傅立叶展开级数</w:t>
      </w:r>
      <w:bookmarkEnd w:id="3455"/>
    </w:p>
    <w:tbl>
      <w:tblPr>
        <w:tblW w:w="9081" w:type="dxa"/>
        <w:tblBorders>
          <w:top w:val="single" w:sz="4" w:space="0" w:color="auto"/>
          <w:bottom w:val="single" w:sz="4" w:space="0" w:color="auto"/>
        </w:tblBorders>
        <w:tblLook w:val="04A0" w:firstRow="1" w:lastRow="0" w:firstColumn="1" w:lastColumn="0" w:noHBand="0" w:noVBand="1"/>
      </w:tblPr>
      <w:tblGrid>
        <w:gridCol w:w="2116"/>
        <w:gridCol w:w="3485"/>
        <w:gridCol w:w="3480"/>
      </w:tblGrid>
      <w:tr w:rsidR="00EA6627" w:rsidRPr="00D62216" w:rsidTr="003D6761">
        <w:trPr>
          <w:cantSplit/>
          <w:trHeight w:val="391"/>
        </w:trPr>
        <w:tc>
          <w:tcPr>
            <w:tcW w:w="2116"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Change w:id="3471" w:author="凡 张" w:date="2019-05-26T07:05:00Z">
                  <w:rPr>
                    <w:rFonts w:hAnsi="Times New Roman"/>
                  </w:rPr>
                </w:rPrChange>
              </w:rPr>
            </w:pPr>
            <w:r w:rsidRPr="00D62216">
              <w:rPr>
                <w:rFonts w:hAnsi="Times New Roman"/>
                <w:rPrChange w:id="3472" w:author="凡 张" w:date="2019-05-26T07:05:00Z">
                  <w:rPr>
                    <w:rFonts w:hAnsi="Times New Roman"/>
                  </w:rPr>
                </w:rPrChange>
              </w:rPr>
              <w:t>函数名称</w:t>
            </w:r>
          </w:p>
        </w:tc>
        <w:tc>
          <w:tcPr>
            <w:tcW w:w="3485"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Change w:id="3473" w:author="凡 张" w:date="2019-05-26T07:05:00Z">
                  <w:rPr>
                    <w:rFonts w:hAnsi="Times New Roman"/>
                  </w:rPr>
                </w:rPrChange>
              </w:rPr>
            </w:pPr>
            <w:r w:rsidRPr="00D62216">
              <w:rPr>
                <w:rFonts w:hAnsi="Times New Roman"/>
                <w:rPrChange w:id="3474" w:author="凡 张" w:date="2019-05-26T07:05:00Z">
                  <w:rPr>
                    <w:rFonts w:hAnsi="Times New Roman"/>
                  </w:rPr>
                </w:rPrChange>
              </w:rPr>
              <w:t>单个周期函数表达式</w:t>
            </w:r>
          </w:p>
        </w:tc>
        <w:tc>
          <w:tcPr>
            <w:tcW w:w="3480" w:type="dxa"/>
            <w:tcBorders>
              <w:top w:val="single" w:sz="4" w:space="0" w:color="auto"/>
              <w:bottom w:val="single" w:sz="4" w:space="0" w:color="auto"/>
            </w:tcBorders>
            <w:shd w:val="clear" w:color="auto" w:fill="auto"/>
          </w:tcPr>
          <w:p w:rsidR="00EA6627" w:rsidRPr="00D62216" w:rsidRDefault="00EA6627" w:rsidP="003D6761">
            <w:pPr>
              <w:pStyle w:val="affc"/>
              <w:keepNext/>
              <w:rPr>
                <w:rFonts w:hAnsi="Times New Roman"/>
                <w:rPrChange w:id="3475" w:author="凡 张" w:date="2019-05-26T07:05:00Z">
                  <w:rPr>
                    <w:rFonts w:hAnsi="Times New Roman"/>
                  </w:rPr>
                </w:rPrChange>
              </w:rPr>
            </w:pPr>
            <w:r w:rsidRPr="00D62216">
              <w:rPr>
                <w:rFonts w:hAnsi="Times New Roman"/>
                <w:rPrChange w:id="3476" w:author="凡 张" w:date="2019-05-26T07:05:00Z">
                  <w:rPr>
                    <w:rFonts w:hAnsi="Times New Roman"/>
                  </w:rPr>
                </w:rPrChange>
              </w:rPr>
              <w:t>单周期傅立叶级数展开</w:t>
            </w:r>
          </w:p>
        </w:tc>
      </w:tr>
      <w:tr w:rsidR="00EA6627" w:rsidRPr="00D62216" w:rsidTr="003D6761">
        <w:trPr>
          <w:cantSplit/>
          <w:trHeight w:val="1037"/>
        </w:trPr>
        <w:tc>
          <w:tcPr>
            <w:tcW w:w="2116" w:type="dxa"/>
            <w:tcBorders>
              <w:top w:val="single" w:sz="4" w:space="0" w:color="auto"/>
            </w:tcBorders>
            <w:shd w:val="clear" w:color="auto" w:fill="auto"/>
          </w:tcPr>
          <w:p w:rsidR="00EA6627" w:rsidRPr="00D62216" w:rsidRDefault="00EA6627" w:rsidP="003D6761">
            <w:pPr>
              <w:pStyle w:val="affc"/>
              <w:keepNext/>
              <w:rPr>
                <w:rFonts w:hAnsi="Times New Roman"/>
                <w:rPrChange w:id="3477" w:author="凡 张" w:date="2019-05-26T07:05:00Z">
                  <w:rPr>
                    <w:rFonts w:hAnsi="Times New Roman"/>
                  </w:rPr>
                </w:rPrChange>
              </w:rPr>
            </w:pPr>
            <w:r w:rsidRPr="00D62216">
              <w:rPr>
                <w:rFonts w:hAnsi="Times New Roman"/>
                <w:rPrChange w:id="3478" w:author="凡 张" w:date="2019-05-26T07:05:00Z">
                  <w:rPr>
                    <w:rFonts w:hAnsi="Times New Roman"/>
                  </w:rPr>
                </w:rPrChange>
              </w:rPr>
              <w:t>方波</w:t>
            </w:r>
          </w:p>
        </w:tc>
        <w:tc>
          <w:tcPr>
            <w:tcW w:w="3485" w:type="dxa"/>
            <w:tcBorders>
              <w:top w:val="single" w:sz="4" w:space="0" w:color="auto"/>
            </w:tcBorders>
            <w:shd w:val="clear" w:color="auto" w:fill="auto"/>
          </w:tcPr>
          <w:p w:rsidR="00EA6627" w:rsidRPr="00D62216" w:rsidRDefault="00F81E25" w:rsidP="00AD6C99">
            <w:pPr>
              <w:pStyle w:val="affc"/>
              <w:keepNext/>
              <w:rPr>
                <w:rFonts w:hAnsi="Times New Roman"/>
                <w:rPrChange w:id="3479" w:author="凡 张" w:date="2019-05-26T07:05:00Z">
                  <w:rPr>
                    <w:rFonts w:hAnsi="Times New Roman"/>
                  </w:rPr>
                </w:rPrChange>
              </w:rPr>
            </w:pPr>
            <m:oMathPara>
              <m:oMath>
                <m:r>
                  <m:rPr>
                    <m:sty m:val="p"/>
                  </m:rPr>
                  <w:rPr>
                    <w:rFonts w:ascii="Cambria Math" w:hAnsi="Cambria Math"/>
                    <w:rPrChange w:id="3480" w:author="凡 张" w:date="2019-05-26T07:05:00Z">
                      <w:rPr>
                        <w:rFonts w:ascii="Cambria Math" w:hAnsi="Cambria Math"/>
                      </w:rPr>
                    </w:rPrChange>
                  </w:rPr>
                  <m:t>2</m:t>
                </m:r>
                <m:d>
                  <m:dPr>
                    <m:begChr m:val="["/>
                    <m:endChr m:val="]"/>
                    <m:ctrlPr>
                      <w:rPr>
                        <w:rFonts w:ascii="Cambria Math" w:hAnsi="Cambria Math"/>
                        <w:rPrChange w:id="3481" w:author="凡 张" w:date="2019-05-26T07:05:00Z">
                          <w:rPr>
                            <w:rFonts w:ascii="Cambria Math" w:hAnsi="Cambria Math"/>
                          </w:rPr>
                        </w:rPrChange>
                      </w:rPr>
                    </m:ctrlPr>
                  </m:dPr>
                  <m:e>
                    <m:r>
                      <w:rPr>
                        <w:rFonts w:ascii="Cambria Math" w:hAnsi="Cambria Math"/>
                        <w:rPrChange w:id="3482" w:author="凡 张" w:date="2019-05-26T07:05:00Z">
                          <w:rPr>
                            <w:rFonts w:ascii="Cambria Math" w:hAnsi="Cambria Math"/>
                          </w:rPr>
                        </w:rPrChange>
                      </w:rPr>
                      <m:t>H</m:t>
                    </m:r>
                    <m:d>
                      <m:dPr>
                        <m:ctrlPr>
                          <w:rPr>
                            <w:rFonts w:ascii="Cambria Math" w:hAnsi="Cambria Math"/>
                            <w:rPrChange w:id="3483" w:author="凡 张" w:date="2019-05-26T07:05:00Z">
                              <w:rPr>
                                <w:rFonts w:ascii="Cambria Math" w:hAnsi="Cambria Math"/>
                              </w:rPr>
                            </w:rPrChange>
                          </w:rPr>
                        </m:ctrlPr>
                      </m:dPr>
                      <m:e>
                        <m:f>
                          <m:fPr>
                            <m:ctrlPr>
                              <w:rPr>
                                <w:rFonts w:ascii="Cambria Math" w:hAnsi="Cambria Math"/>
                                <w:rPrChange w:id="3484" w:author="凡 张" w:date="2019-05-26T07:05:00Z">
                                  <w:rPr>
                                    <w:rFonts w:ascii="Cambria Math" w:hAnsi="Cambria Math"/>
                                  </w:rPr>
                                </w:rPrChange>
                              </w:rPr>
                            </m:ctrlPr>
                          </m:fPr>
                          <m:num>
                            <m:r>
                              <w:rPr>
                                <w:rFonts w:ascii="Cambria Math" w:hAnsi="Cambria Math"/>
                                <w:rPrChange w:id="3485" w:author="凡 张" w:date="2019-05-26T07:05:00Z">
                                  <w:rPr>
                                    <w:rFonts w:ascii="Cambria Math" w:hAnsi="Cambria Math"/>
                                  </w:rPr>
                                </w:rPrChange>
                              </w:rPr>
                              <m:t>x</m:t>
                            </m:r>
                          </m:num>
                          <m:den>
                            <m:r>
                              <w:rPr>
                                <w:rFonts w:ascii="Cambria Math" w:hAnsi="Cambria Math"/>
                                <w:rPrChange w:id="3486" w:author="凡 张" w:date="2019-05-26T07:05:00Z">
                                  <w:rPr>
                                    <w:rFonts w:ascii="Cambria Math" w:hAnsi="Cambria Math"/>
                                  </w:rPr>
                                </w:rPrChange>
                              </w:rPr>
                              <m:t>L</m:t>
                            </m:r>
                          </m:den>
                        </m:f>
                      </m:e>
                    </m:d>
                    <m:r>
                      <m:rPr>
                        <m:sty m:val="p"/>
                      </m:rPr>
                      <w:rPr>
                        <w:rFonts w:ascii="Cambria Math" w:hAnsi="Cambria Math"/>
                        <w:rPrChange w:id="3487" w:author="凡 张" w:date="2019-05-26T07:05:00Z">
                          <w:rPr>
                            <w:rFonts w:ascii="Cambria Math" w:hAnsi="Cambria Math"/>
                          </w:rPr>
                        </w:rPrChange>
                      </w:rPr>
                      <m:t>-</m:t>
                    </m:r>
                    <m:r>
                      <w:rPr>
                        <w:rFonts w:ascii="Cambria Math" w:hAnsi="Cambria Math"/>
                        <w:rPrChange w:id="3488" w:author="凡 张" w:date="2019-05-26T07:05:00Z">
                          <w:rPr>
                            <w:rFonts w:ascii="Cambria Math" w:hAnsi="Cambria Math"/>
                          </w:rPr>
                        </w:rPrChange>
                      </w:rPr>
                      <m:t>H</m:t>
                    </m:r>
                    <m:d>
                      <m:dPr>
                        <m:ctrlPr>
                          <w:rPr>
                            <w:rFonts w:ascii="Cambria Math" w:hAnsi="Cambria Math"/>
                            <w:rPrChange w:id="3489" w:author="凡 张" w:date="2019-05-26T07:05:00Z">
                              <w:rPr>
                                <w:rFonts w:ascii="Cambria Math" w:hAnsi="Cambria Math"/>
                              </w:rPr>
                            </w:rPrChange>
                          </w:rPr>
                        </m:ctrlPr>
                      </m:dPr>
                      <m:e>
                        <m:f>
                          <m:fPr>
                            <m:ctrlPr>
                              <w:rPr>
                                <w:rFonts w:ascii="Cambria Math" w:hAnsi="Cambria Math"/>
                                <w:rPrChange w:id="3490" w:author="凡 张" w:date="2019-05-26T07:05:00Z">
                                  <w:rPr>
                                    <w:rFonts w:ascii="Cambria Math" w:hAnsi="Cambria Math"/>
                                  </w:rPr>
                                </w:rPrChange>
                              </w:rPr>
                            </m:ctrlPr>
                          </m:fPr>
                          <m:num>
                            <m:r>
                              <w:rPr>
                                <w:rFonts w:ascii="Cambria Math" w:hAnsi="Cambria Math"/>
                                <w:rPrChange w:id="3491" w:author="凡 张" w:date="2019-05-26T07:05:00Z">
                                  <w:rPr>
                                    <w:rFonts w:ascii="Cambria Math" w:hAnsi="Cambria Math"/>
                                  </w:rPr>
                                </w:rPrChange>
                              </w:rPr>
                              <m:t>x</m:t>
                            </m:r>
                          </m:num>
                          <m:den>
                            <m:r>
                              <w:rPr>
                                <w:rFonts w:ascii="Cambria Math" w:hAnsi="Cambria Math"/>
                                <w:rPrChange w:id="3492" w:author="凡 张" w:date="2019-05-26T07:05:00Z">
                                  <w:rPr>
                                    <w:rFonts w:ascii="Cambria Math" w:hAnsi="Cambria Math"/>
                                  </w:rPr>
                                </w:rPrChange>
                              </w:rPr>
                              <m:t>L</m:t>
                            </m:r>
                          </m:den>
                        </m:f>
                        <m:r>
                          <m:rPr>
                            <m:sty m:val="p"/>
                          </m:rPr>
                          <w:rPr>
                            <w:rFonts w:ascii="Cambria Math" w:hAnsi="Cambria Math"/>
                            <w:rPrChange w:id="3493" w:author="凡 张" w:date="2019-05-26T07:05:00Z">
                              <w:rPr>
                                <w:rFonts w:ascii="Cambria Math" w:hAnsi="Cambria Math"/>
                              </w:rPr>
                            </w:rPrChange>
                          </w:rPr>
                          <m:t>-1</m:t>
                        </m:r>
                      </m:e>
                    </m:d>
                  </m:e>
                </m:d>
                <m:r>
                  <m:rPr>
                    <m:sty m:val="p"/>
                  </m:rPr>
                  <w:rPr>
                    <w:rFonts w:ascii="Cambria Math" w:hAnsi="Cambria Math"/>
                    <w:rPrChange w:id="3494" w:author="凡 张" w:date="2019-05-26T07:05:00Z">
                      <w:rPr>
                        <w:rFonts w:ascii="Cambria Math" w:hAnsi="Cambria Math"/>
                      </w:rPr>
                    </w:rPrChange>
                  </w:rPr>
                  <m:t>-1</m:t>
                </m:r>
              </m:oMath>
            </m:oMathPara>
          </w:p>
        </w:tc>
        <w:tc>
          <w:tcPr>
            <w:tcW w:w="3480" w:type="dxa"/>
            <w:tcBorders>
              <w:top w:val="single" w:sz="4" w:space="0" w:color="auto"/>
            </w:tcBorders>
            <w:shd w:val="clear" w:color="auto" w:fill="auto"/>
          </w:tcPr>
          <w:p w:rsidR="00EA6627" w:rsidRPr="00D62216" w:rsidRDefault="002926C8" w:rsidP="00AD6C99">
            <w:pPr>
              <w:pStyle w:val="affc"/>
              <w:keepNext/>
              <w:rPr>
                <w:rFonts w:hAnsi="Times New Roman"/>
                <w:rPrChange w:id="3495" w:author="凡 张" w:date="2019-05-26T07:05:00Z">
                  <w:rPr>
                    <w:rFonts w:hAnsi="Times New Roman"/>
                  </w:rPr>
                </w:rPrChange>
              </w:rPr>
            </w:pPr>
            <m:oMathPara>
              <m:oMath>
                <m:f>
                  <m:fPr>
                    <m:ctrlPr>
                      <w:rPr>
                        <w:rFonts w:ascii="Cambria Math" w:hAnsi="Cambria Math"/>
                        <w:i/>
                        <w:rPrChange w:id="3496" w:author="凡 张" w:date="2019-05-26T07:05:00Z">
                          <w:rPr>
                            <w:rFonts w:ascii="Cambria Math" w:hAnsi="Cambria Math"/>
                            <w:i/>
                          </w:rPr>
                        </w:rPrChange>
                      </w:rPr>
                    </m:ctrlPr>
                  </m:fPr>
                  <m:num>
                    <m:r>
                      <w:rPr>
                        <w:rFonts w:ascii="Cambria Math" w:hAnsi="Cambria Math"/>
                        <w:rPrChange w:id="3497" w:author="凡 张" w:date="2019-05-26T07:05:00Z">
                          <w:rPr>
                            <w:rFonts w:ascii="Cambria Math" w:hAnsi="Cambria Math"/>
                          </w:rPr>
                        </w:rPrChange>
                      </w:rPr>
                      <m:t>4</m:t>
                    </m:r>
                  </m:num>
                  <m:den>
                    <m:r>
                      <w:rPr>
                        <w:rFonts w:ascii="Cambria Math" w:hAnsi="Cambria Math"/>
                        <w:rPrChange w:id="3498" w:author="凡 张" w:date="2019-05-26T07:05:00Z">
                          <w:rPr>
                            <w:rFonts w:ascii="Cambria Math" w:hAnsi="Cambria Math"/>
                          </w:rPr>
                        </w:rPrChange>
                      </w:rPr>
                      <m:t>π</m:t>
                    </m:r>
                  </m:den>
                </m:f>
                <m:nary>
                  <m:naryPr>
                    <m:chr m:val="∑"/>
                    <m:ctrlPr>
                      <w:rPr>
                        <w:rFonts w:ascii="Cambria Math" w:hAnsi="Cambria Math"/>
                        <w:i/>
                        <w:rPrChange w:id="3499" w:author="凡 张" w:date="2019-05-26T07:05:00Z">
                          <w:rPr>
                            <w:rFonts w:ascii="Cambria Math" w:hAnsi="Cambria Math"/>
                            <w:i/>
                          </w:rPr>
                        </w:rPrChange>
                      </w:rPr>
                    </m:ctrlPr>
                  </m:naryPr>
                  <m:sub>
                    <m:r>
                      <w:rPr>
                        <w:rFonts w:ascii="Cambria Math" w:hAnsi="Cambria Math"/>
                        <w:rPrChange w:id="3500" w:author="凡 张" w:date="2019-05-26T07:05:00Z">
                          <w:rPr>
                            <w:rFonts w:ascii="Cambria Math" w:hAnsi="Cambria Math"/>
                          </w:rPr>
                        </w:rPrChange>
                      </w:rPr>
                      <m:t>n=1,3,5…</m:t>
                    </m:r>
                  </m:sub>
                  <m:sup>
                    <m:r>
                      <w:rPr>
                        <w:rFonts w:ascii="Cambria Math" w:hAnsi="Cambria Math"/>
                        <w:rPrChange w:id="3501" w:author="凡 张" w:date="2019-05-26T07:05:00Z">
                          <w:rPr>
                            <w:rFonts w:ascii="Cambria Math" w:hAnsi="Cambria Math"/>
                          </w:rPr>
                        </w:rPrChange>
                      </w:rPr>
                      <m:t>∞</m:t>
                    </m:r>
                  </m:sup>
                  <m:e>
                    <m:f>
                      <m:fPr>
                        <m:ctrlPr>
                          <w:rPr>
                            <w:rFonts w:ascii="Cambria Math" w:hAnsi="Cambria Math"/>
                            <w:i/>
                            <w:rPrChange w:id="3502" w:author="凡 张" w:date="2019-05-26T07:05:00Z">
                              <w:rPr>
                                <w:rFonts w:ascii="Cambria Math" w:hAnsi="Cambria Math"/>
                                <w:i/>
                              </w:rPr>
                            </w:rPrChange>
                          </w:rPr>
                        </m:ctrlPr>
                      </m:fPr>
                      <m:num>
                        <m:r>
                          <w:rPr>
                            <w:rFonts w:ascii="Cambria Math" w:hAnsi="Cambria Math"/>
                            <w:rPrChange w:id="3503" w:author="凡 张" w:date="2019-05-26T07:05:00Z">
                              <w:rPr>
                                <w:rFonts w:ascii="Cambria Math" w:hAnsi="Cambria Math"/>
                              </w:rPr>
                            </w:rPrChange>
                          </w:rPr>
                          <m:t>1</m:t>
                        </m:r>
                      </m:num>
                      <m:den>
                        <m:r>
                          <w:rPr>
                            <w:rFonts w:ascii="Cambria Math" w:hAnsi="Cambria Math"/>
                            <w:rPrChange w:id="3504" w:author="凡 张" w:date="2019-05-26T07:05:00Z">
                              <w:rPr>
                                <w:rFonts w:ascii="Cambria Math" w:hAnsi="Cambria Math"/>
                              </w:rPr>
                            </w:rPrChange>
                          </w:rPr>
                          <m:t>n</m:t>
                        </m:r>
                      </m:den>
                    </m:f>
                    <m:func>
                      <m:funcPr>
                        <m:ctrlPr>
                          <w:rPr>
                            <w:rFonts w:ascii="Cambria Math" w:hAnsi="Cambria Math"/>
                            <w:i/>
                            <w:rPrChange w:id="3505" w:author="凡 张" w:date="2019-05-26T07:05:00Z">
                              <w:rPr>
                                <w:rFonts w:ascii="Cambria Math" w:hAnsi="Cambria Math"/>
                                <w:i/>
                              </w:rPr>
                            </w:rPrChange>
                          </w:rPr>
                        </m:ctrlPr>
                      </m:funcPr>
                      <m:fName>
                        <m:r>
                          <m:rPr>
                            <m:sty m:val="p"/>
                          </m:rPr>
                          <w:rPr>
                            <w:rFonts w:ascii="Cambria Math" w:hAnsi="Cambria Math"/>
                            <w:rPrChange w:id="3506" w:author="凡 张" w:date="2019-05-26T07:05:00Z">
                              <w:rPr>
                                <w:rFonts w:ascii="Cambria Math" w:hAnsi="Cambria Math"/>
                              </w:rPr>
                            </w:rPrChange>
                          </w:rPr>
                          <m:t>sin</m:t>
                        </m:r>
                        <m:ctrlPr>
                          <w:rPr>
                            <w:rFonts w:ascii="Cambria Math" w:hAnsi="Cambria Math"/>
                            <w:rPrChange w:id="3507" w:author="凡 张" w:date="2019-05-26T07:05:00Z">
                              <w:rPr>
                                <w:rFonts w:ascii="Cambria Math" w:hAnsi="Cambria Math"/>
                              </w:rPr>
                            </w:rPrChange>
                          </w:rPr>
                        </m:ctrlPr>
                      </m:fName>
                      <m:e>
                        <m:d>
                          <m:dPr>
                            <m:ctrlPr>
                              <w:rPr>
                                <w:rFonts w:ascii="Cambria Math" w:hAnsi="Cambria Math"/>
                                <w:i/>
                                <w:rPrChange w:id="3508" w:author="凡 张" w:date="2019-05-26T07:05:00Z">
                                  <w:rPr>
                                    <w:rFonts w:ascii="Cambria Math" w:hAnsi="Cambria Math"/>
                                    <w:i/>
                                  </w:rPr>
                                </w:rPrChange>
                              </w:rPr>
                            </m:ctrlPr>
                          </m:dPr>
                          <m:e>
                            <m:f>
                              <m:fPr>
                                <m:ctrlPr>
                                  <w:rPr>
                                    <w:rFonts w:ascii="Cambria Math" w:hAnsi="Cambria Math"/>
                                    <w:i/>
                                    <w:rPrChange w:id="3509" w:author="凡 张" w:date="2019-05-26T07:05:00Z">
                                      <w:rPr>
                                        <w:rFonts w:ascii="Cambria Math" w:hAnsi="Cambria Math"/>
                                        <w:i/>
                                      </w:rPr>
                                    </w:rPrChange>
                                  </w:rPr>
                                </m:ctrlPr>
                              </m:fPr>
                              <m:num>
                                <m:r>
                                  <w:rPr>
                                    <w:rFonts w:ascii="Cambria Math" w:hAnsi="Cambria Math"/>
                                    <w:rPrChange w:id="3510" w:author="凡 张" w:date="2019-05-26T07:05:00Z">
                                      <w:rPr>
                                        <w:rFonts w:ascii="Cambria Math" w:hAnsi="Cambria Math"/>
                                      </w:rPr>
                                    </w:rPrChange>
                                  </w:rPr>
                                  <m:t>nπx</m:t>
                                </m:r>
                              </m:num>
                              <m:den>
                                <m:r>
                                  <w:rPr>
                                    <w:rFonts w:ascii="Cambria Math" w:hAnsi="Cambria Math"/>
                                    <w:rPrChange w:id="3511" w:author="凡 张" w:date="2019-05-26T07:05:00Z">
                                      <w:rPr>
                                        <w:rFonts w:ascii="Cambria Math" w:hAnsi="Cambria Math"/>
                                      </w:rPr>
                                    </w:rPrChange>
                                  </w:rPr>
                                  <m:t>L</m:t>
                                </m:r>
                              </m:den>
                            </m:f>
                          </m:e>
                        </m:d>
                      </m:e>
                    </m:func>
                  </m:e>
                </m:nary>
              </m:oMath>
            </m:oMathPara>
          </w:p>
        </w:tc>
      </w:tr>
      <w:tr w:rsidR="00EA6627" w:rsidRPr="00D62216" w:rsidTr="003D6761">
        <w:trPr>
          <w:cantSplit/>
          <w:trHeight w:val="935"/>
        </w:trPr>
        <w:tc>
          <w:tcPr>
            <w:tcW w:w="2116" w:type="dxa"/>
            <w:shd w:val="clear" w:color="auto" w:fill="auto"/>
          </w:tcPr>
          <w:p w:rsidR="00EA6627" w:rsidRPr="00D62216" w:rsidRDefault="00EA6627" w:rsidP="003D6761">
            <w:pPr>
              <w:pStyle w:val="affc"/>
              <w:keepNext/>
              <w:rPr>
                <w:rFonts w:hAnsi="Times New Roman"/>
                <w:rPrChange w:id="3512" w:author="凡 张" w:date="2019-05-26T07:05:00Z">
                  <w:rPr>
                    <w:rFonts w:hAnsi="Times New Roman"/>
                  </w:rPr>
                </w:rPrChange>
              </w:rPr>
            </w:pPr>
            <w:r w:rsidRPr="00D62216">
              <w:rPr>
                <w:rFonts w:hAnsi="Times New Roman"/>
                <w:rPrChange w:id="3513" w:author="凡 张" w:date="2019-05-26T07:05:00Z">
                  <w:rPr>
                    <w:rFonts w:hAnsi="Times New Roman"/>
                  </w:rPr>
                </w:rPrChange>
              </w:rPr>
              <w:t>锯齿波</w:t>
            </w:r>
          </w:p>
        </w:tc>
        <w:tc>
          <w:tcPr>
            <w:tcW w:w="3485" w:type="dxa"/>
            <w:shd w:val="clear" w:color="auto" w:fill="auto"/>
          </w:tcPr>
          <w:p w:rsidR="00EA6627" w:rsidRPr="00D62216" w:rsidRDefault="002926C8" w:rsidP="00AD6C99">
            <w:pPr>
              <w:pStyle w:val="affc"/>
              <w:keepNext/>
              <w:rPr>
                <w:rFonts w:hAnsi="Times New Roman"/>
                <w:rPrChange w:id="3514" w:author="凡 张" w:date="2019-05-26T07:05:00Z">
                  <w:rPr>
                    <w:rFonts w:hAnsi="Times New Roman"/>
                  </w:rPr>
                </w:rPrChange>
              </w:rPr>
            </w:pPr>
            <m:oMathPara>
              <m:oMath>
                <m:f>
                  <m:fPr>
                    <m:ctrlPr>
                      <w:rPr>
                        <w:rFonts w:ascii="Cambria Math" w:hAnsi="Cambria Math"/>
                        <w:i/>
                        <w:rPrChange w:id="3515" w:author="凡 张" w:date="2019-05-26T07:05:00Z">
                          <w:rPr>
                            <w:rFonts w:ascii="Cambria Math" w:hAnsi="Cambria Math"/>
                            <w:i/>
                          </w:rPr>
                        </w:rPrChange>
                      </w:rPr>
                    </m:ctrlPr>
                  </m:fPr>
                  <m:num>
                    <m:r>
                      <w:rPr>
                        <w:rFonts w:ascii="Cambria Math" w:hAnsi="Cambria Math"/>
                        <w:rPrChange w:id="3516" w:author="凡 张" w:date="2019-05-26T07:05:00Z">
                          <w:rPr>
                            <w:rFonts w:ascii="Cambria Math" w:hAnsi="Cambria Math"/>
                          </w:rPr>
                        </w:rPrChange>
                      </w:rPr>
                      <m:t>x</m:t>
                    </m:r>
                  </m:num>
                  <m:den>
                    <m:r>
                      <w:rPr>
                        <w:rFonts w:ascii="Cambria Math" w:hAnsi="Cambria Math"/>
                        <w:rPrChange w:id="3517" w:author="凡 张" w:date="2019-05-26T07:05:00Z">
                          <w:rPr>
                            <w:rFonts w:ascii="Cambria Math" w:hAnsi="Cambria Math"/>
                          </w:rPr>
                        </w:rPrChange>
                      </w:rPr>
                      <m:t>2L</m:t>
                    </m:r>
                  </m:den>
                </m:f>
              </m:oMath>
            </m:oMathPara>
          </w:p>
        </w:tc>
        <w:tc>
          <w:tcPr>
            <w:tcW w:w="3480" w:type="dxa"/>
            <w:shd w:val="clear" w:color="auto" w:fill="auto"/>
          </w:tcPr>
          <w:p w:rsidR="00EA6627" w:rsidRPr="00D62216" w:rsidRDefault="002926C8" w:rsidP="00AD6C99">
            <w:pPr>
              <w:pStyle w:val="affc"/>
              <w:keepNext/>
              <w:rPr>
                <w:rFonts w:hAnsi="Times New Roman"/>
                <w:rPrChange w:id="3518" w:author="凡 张" w:date="2019-05-26T07:05:00Z">
                  <w:rPr>
                    <w:rFonts w:hAnsi="Times New Roman"/>
                  </w:rPr>
                </w:rPrChange>
              </w:rPr>
            </w:pPr>
            <m:oMathPara>
              <m:oMath>
                <m:f>
                  <m:fPr>
                    <m:ctrlPr>
                      <w:rPr>
                        <w:rFonts w:ascii="Cambria Math" w:hAnsi="Cambria Math"/>
                        <w:i/>
                        <w:rPrChange w:id="3519" w:author="凡 张" w:date="2019-05-26T07:05:00Z">
                          <w:rPr>
                            <w:rFonts w:ascii="Cambria Math" w:hAnsi="Cambria Math"/>
                            <w:i/>
                          </w:rPr>
                        </w:rPrChange>
                      </w:rPr>
                    </m:ctrlPr>
                  </m:fPr>
                  <m:num>
                    <m:r>
                      <w:rPr>
                        <w:rFonts w:ascii="Cambria Math" w:hAnsi="Cambria Math"/>
                        <w:rPrChange w:id="3520" w:author="凡 张" w:date="2019-05-26T07:05:00Z">
                          <w:rPr>
                            <w:rFonts w:ascii="Cambria Math" w:hAnsi="Cambria Math"/>
                          </w:rPr>
                        </w:rPrChange>
                      </w:rPr>
                      <m:t>1</m:t>
                    </m:r>
                  </m:num>
                  <m:den>
                    <m:r>
                      <w:rPr>
                        <w:rFonts w:ascii="Cambria Math" w:hAnsi="Cambria Math"/>
                        <w:rPrChange w:id="3521" w:author="凡 张" w:date="2019-05-26T07:05:00Z">
                          <w:rPr>
                            <w:rFonts w:ascii="Cambria Math" w:hAnsi="Cambria Math"/>
                          </w:rPr>
                        </w:rPrChange>
                      </w:rPr>
                      <m:t>2</m:t>
                    </m:r>
                  </m:den>
                </m:f>
                <m:r>
                  <w:rPr>
                    <w:rFonts w:ascii="Cambria Math" w:hAnsi="Cambria Math"/>
                    <w:rPrChange w:id="3522" w:author="凡 张" w:date="2019-05-26T07:05:00Z">
                      <w:rPr>
                        <w:rFonts w:ascii="Cambria Math" w:hAnsi="Cambria Math"/>
                      </w:rPr>
                    </w:rPrChange>
                  </w:rPr>
                  <m:t>-</m:t>
                </m:r>
                <m:f>
                  <m:fPr>
                    <m:ctrlPr>
                      <w:rPr>
                        <w:rFonts w:ascii="Cambria Math" w:hAnsi="Cambria Math"/>
                        <w:i/>
                        <w:rPrChange w:id="3523" w:author="凡 张" w:date="2019-05-26T07:05:00Z">
                          <w:rPr>
                            <w:rFonts w:ascii="Cambria Math" w:hAnsi="Cambria Math"/>
                            <w:i/>
                          </w:rPr>
                        </w:rPrChange>
                      </w:rPr>
                    </m:ctrlPr>
                  </m:fPr>
                  <m:num>
                    <m:r>
                      <w:rPr>
                        <w:rFonts w:ascii="Cambria Math" w:hAnsi="Cambria Math"/>
                        <w:rPrChange w:id="3524" w:author="凡 张" w:date="2019-05-26T07:05:00Z">
                          <w:rPr>
                            <w:rFonts w:ascii="Cambria Math" w:hAnsi="Cambria Math"/>
                          </w:rPr>
                        </w:rPrChange>
                      </w:rPr>
                      <m:t>1</m:t>
                    </m:r>
                  </m:num>
                  <m:den>
                    <m:r>
                      <w:rPr>
                        <w:rFonts w:ascii="Cambria Math" w:hAnsi="Cambria Math"/>
                        <w:rPrChange w:id="3525" w:author="凡 张" w:date="2019-05-26T07:05:00Z">
                          <w:rPr>
                            <w:rFonts w:ascii="Cambria Math" w:hAnsi="Cambria Math"/>
                          </w:rPr>
                        </w:rPrChange>
                      </w:rPr>
                      <m:t>π</m:t>
                    </m:r>
                  </m:den>
                </m:f>
                <m:nary>
                  <m:naryPr>
                    <m:chr m:val="∑"/>
                    <m:ctrlPr>
                      <w:rPr>
                        <w:rFonts w:ascii="Cambria Math" w:hAnsi="Cambria Math"/>
                        <w:i/>
                        <w:rPrChange w:id="3526" w:author="凡 张" w:date="2019-05-26T07:05:00Z">
                          <w:rPr>
                            <w:rFonts w:ascii="Cambria Math" w:hAnsi="Cambria Math"/>
                            <w:i/>
                          </w:rPr>
                        </w:rPrChange>
                      </w:rPr>
                    </m:ctrlPr>
                  </m:naryPr>
                  <m:sub>
                    <m:r>
                      <w:rPr>
                        <w:rFonts w:ascii="Cambria Math" w:hAnsi="Cambria Math"/>
                        <w:rPrChange w:id="3527" w:author="凡 张" w:date="2019-05-26T07:05:00Z">
                          <w:rPr>
                            <w:rFonts w:ascii="Cambria Math" w:hAnsi="Cambria Math"/>
                          </w:rPr>
                        </w:rPrChange>
                      </w:rPr>
                      <m:t>n=1</m:t>
                    </m:r>
                  </m:sub>
                  <m:sup>
                    <m:r>
                      <w:rPr>
                        <w:rFonts w:ascii="Cambria Math" w:hAnsi="Cambria Math"/>
                        <w:rPrChange w:id="3528" w:author="凡 张" w:date="2019-05-26T07:05:00Z">
                          <w:rPr>
                            <w:rFonts w:ascii="Cambria Math" w:hAnsi="Cambria Math"/>
                          </w:rPr>
                        </w:rPrChange>
                      </w:rPr>
                      <m:t>∞</m:t>
                    </m:r>
                  </m:sup>
                  <m:e>
                    <m:f>
                      <m:fPr>
                        <m:ctrlPr>
                          <w:rPr>
                            <w:rFonts w:ascii="Cambria Math" w:hAnsi="Cambria Math"/>
                            <w:i/>
                            <w:rPrChange w:id="3529" w:author="凡 张" w:date="2019-05-26T07:05:00Z">
                              <w:rPr>
                                <w:rFonts w:ascii="Cambria Math" w:hAnsi="Cambria Math"/>
                                <w:i/>
                              </w:rPr>
                            </w:rPrChange>
                          </w:rPr>
                        </m:ctrlPr>
                      </m:fPr>
                      <m:num>
                        <m:r>
                          <w:rPr>
                            <w:rFonts w:ascii="Cambria Math" w:hAnsi="Cambria Math"/>
                            <w:rPrChange w:id="3530" w:author="凡 张" w:date="2019-05-26T07:05:00Z">
                              <w:rPr>
                                <w:rFonts w:ascii="Cambria Math" w:hAnsi="Cambria Math"/>
                              </w:rPr>
                            </w:rPrChange>
                          </w:rPr>
                          <m:t>1</m:t>
                        </m:r>
                      </m:num>
                      <m:den>
                        <m:r>
                          <w:rPr>
                            <w:rFonts w:ascii="Cambria Math" w:hAnsi="Cambria Math"/>
                            <w:rPrChange w:id="3531" w:author="凡 张" w:date="2019-05-26T07:05:00Z">
                              <w:rPr>
                                <w:rFonts w:ascii="Cambria Math" w:hAnsi="Cambria Math"/>
                              </w:rPr>
                            </w:rPrChange>
                          </w:rPr>
                          <m:t>n</m:t>
                        </m:r>
                      </m:den>
                    </m:f>
                    <m:func>
                      <m:funcPr>
                        <m:ctrlPr>
                          <w:rPr>
                            <w:rFonts w:ascii="Cambria Math" w:hAnsi="Cambria Math"/>
                            <w:i/>
                            <w:rPrChange w:id="3532" w:author="凡 张" w:date="2019-05-26T07:05:00Z">
                              <w:rPr>
                                <w:rFonts w:ascii="Cambria Math" w:hAnsi="Cambria Math"/>
                                <w:i/>
                              </w:rPr>
                            </w:rPrChange>
                          </w:rPr>
                        </m:ctrlPr>
                      </m:funcPr>
                      <m:fName>
                        <m:r>
                          <m:rPr>
                            <m:sty m:val="p"/>
                          </m:rPr>
                          <w:rPr>
                            <w:rFonts w:ascii="Cambria Math" w:hAnsi="Cambria Math"/>
                            <w:rPrChange w:id="3533" w:author="凡 张" w:date="2019-05-26T07:05:00Z">
                              <w:rPr>
                                <w:rFonts w:ascii="Cambria Math" w:hAnsi="Cambria Math"/>
                              </w:rPr>
                            </w:rPrChange>
                          </w:rPr>
                          <m:t>sin</m:t>
                        </m:r>
                        <m:ctrlPr>
                          <w:rPr>
                            <w:rFonts w:ascii="Cambria Math" w:hAnsi="Cambria Math"/>
                            <w:rPrChange w:id="3534" w:author="凡 张" w:date="2019-05-26T07:05:00Z">
                              <w:rPr>
                                <w:rFonts w:ascii="Cambria Math" w:hAnsi="Cambria Math"/>
                              </w:rPr>
                            </w:rPrChange>
                          </w:rPr>
                        </m:ctrlPr>
                      </m:fName>
                      <m:e>
                        <m:d>
                          <m:dPr>
                            <m:ctrlPr>
                              <w:rPr>
                                <w:rFonts w:ascii="Cambria Math" w:hAnsi="Cambria Math"/>
                                <w:i/>
                                <w:rPrChange w:id="3535" w:author="凡 张" w:date="2019-05-26T07:05:00Z">
                                  <w:rPr>
                                    <w:rFonts w:ascii="Cambria Math" w:hAnsi="Cambria Math"/>
                                    <w:i/>
                                  </w:rPr>
                                </w:rPrChange>
                              </w:rPr>
                            </m:ctrlPr>
                          </m:dPr>
                          <m:e>
                            <m:f>
                              <m:fPr>
                                <m:ctrlPr>
                                  <w:rPr>
                                    <w:rFonts w:ascii="Cambria Math" w:hAnsi="Cambria Math"/>
                                    <w:i/>
                                    <w:rPrChange w:id="3536" w:author="凡 张" w:date="2019-05-26T07:05:00Z">
                                      <w:rPr>
                                        <w:rFonts w:ascii="Cambria Math" w:hAnsi="Cambria Math"/>
                                        <w:i/>
                                      </w:rPr>
                                    </w:rPrChange>
                                  </w:rPr>
                                </m:ctrlPr>
                              </m:fPr>
                              <m:num>
                                <m:r>
                                  <w:rPr>
                                    <w:rFonts w:ascii="Cambria Math" w:hAnsi="Cambria Math"/>
                                    <w:rPrChange w:id="3537" w:author="凡 张" w:date="2019-05-26T07:05:00Z">
                                      <w:rPr>
                                        <w:rFonts w:ascii="Cambria Math" w:hAnsi="Cambria Math"/>
                                      </w:rPr>
                                    </w:rPrChange>
                                  </w:rPr>
                                  <m:t>nπx</m:t>
                                </m:r>
                              </m:num>
                              <m:den>
                                <m:r>
                                  <w:rPr>
                                    <w:rFonts w:ascii="Cambria Math" w:hAnsi="Cambria Math"/>
                                    <w:rPrChange w:id="3538" w:author="凡 张" w:date="2019-05-26T07:05:00Z">
                                      <w:rPr>
                                        <w:rFonts w:ascii="Cambria Math" w:hAnsi="Cambria Math"/>
                                      </w:rPr>
                                    </w:rPrChange>
                                  </w:rPr>
                                  <m:t>L</m:t>
                                </m:r>
                              </m:den>
                            </m:f>
                          </m:e>
                        </m:d>
                      </m:e>
                    </m:func>
                  </m:e>
                </m:nary>
              </m:oMath>
            </m:oMathPara>
          </w:p>
        </w:tc>
      </w:tr>
      <w:tr w:rsidR="00EA6627" w:rsidRPr="00D62216" w:rsidTr="003D6761">
        <w:trPr>
          <w:cantSplit/>
          <w:trHeight w:val="969"/>
        </w:trPr>
        <w:tc>
          <w:tcPr>
            <w:tcW w:w="2116" w:type="dxa"/>
            <w:shd w:val="clear" w:color="auto" w:fill="auto"/>
          </w:tcPr>
          <w:p w:rsidR="00EA6627" w:rsidRPr="00D62216" w:rsidRDefault="00EA6627" w:rsidP="003D6761">
            <w:pPr>
              <w:pStyle w:val="affc"/>
              <w:keepNext/>
              <w:rPr>
                <w:rFonts w:hAnsi="Times New Roman"/>
                <w:rPrChange w:id="3539" w:author="凡 张" w:date="2019-05-26T07:05:00Z">
                  <w:rPr>
                    <w:rFonts w:hAnsi="Times New Roman"/>
                  </w:rPr>
                </w:rPrChange>
              </w:rPr>
            </w:pPr>
            <w:r w:rsidRPr="00D62216">
              <w:rPr>
                <w:rFonts w:hAnsi="Times New Roman"/>
                <w:rPrChange w:id="3540" w:author="凡 张" w:date="2019-05-26T07:05:00Z">
                  <w:rPr>
                    <w:rFonts w:hAnsi="Times New Roman"/>
                  </w:rPr>
                </w:rPrChange>
              </w:rPr>
              <w:t>三角波</w:t>
            </w:r>
          </w:p>
        </w:tc>
        <w:tc>
          <w:tcPr>
            <w:tcW w:w="3485" w:type="dxa"/>
            <w:shd w:val="clear" w:color="auto" w:fill="auto"/>
          </w:tcPr>
          <w:p w:rsidR="00EA6627" w:rsidRPr="00D62216" w:rsidRDefault="00A1102B" w:rsidP="00AD6C99">
            <w:pPr>
              <w:pStyle w:val="affc"/>
              <w:keepNext/>
              <w:rPr>
                <w:rFonts w:hAnsi="Times New Roman"/>
                <w:rPrChange w:id="3541" w:author="凡 张" w:date="2019-05-26T07:05:00Z">
                  <w:rPr>
                    <w:rFonts w:hAnsi="Times New Roman"/>
                  </w:rPr>
                </w:rPrChange>
              </w:rPr>
            </w:pPr>
            <m:oMathPara>
              <m:oMath>
                <m:r>
                  <w:rPr>
                    <w:rFonts w:ascii="Cambria Math" w:hAnsi="Cambria Math"/>
                    <w:rPrChange w:id="3542" w:author="凡 张" w:date="2019-05-26T07:05:00Z">
                      <w:rPr>
                        <w:rFonts w:ascii="Cambria Math" w:hAnsi="Cambria Math"/>
                      </w:rPr>
                    </w:rPrChange>
                  </w:rPr>
                  <m:t>T</m:t>
                </m:r>
                <m:d>
                  <m:dPr>
                    <m:ctrlPr>
                      <w:rPr>
                        <w:rFonts w:ascii="Cambria Math" w:hAnsi="Cambria Math"/>
                        <w:i/>
                        <w:rPrChange w:id="3543" w:author="凡 张" w:date="2019-05-26T07:05:00Z">
                          <w:rPr>
                            <w:rFonts w:ascii="Cambria Math" w:hAnsi="Cambria Math"/>
                            <w:i/>
                          </w:rPr>
                        </w:rPrChange>
                      </w:rPr>
                    </m:ctrlPr>
                  </m:dPr>
                  <m:e>
                    <m:r>
                      <w:rPr>
                        <w:rFonts w:ascii="Cambria Math" w:hAnsi="Cambria Math"/>
                        <w:rPrChange w:id="3544" w:author="凡 张" w:date="2019-05-26T07:05:00Z">
                          <w:rPr>
                            <w:rFonts w:ascii="Cambria Math" w:hAnsi="Cambria Math"/>
                          </w:rPr>
                        </w:rPrChange>
                      </w:rPr>
                      <m:t>x</m:t>
                    </m:r>
                  </m:e>
                </m:d>
              </m:oMath>
            </m:oMathPara>
          </w:p>
        </w:tc>
        <w:tc>
          <w:tcPr>
            <w:tcW w:w="3480" w:type="dxa"/>
            <w:shd w:val="clear" w:color="auto" w:fill="auto"/>
          </w:tcPr>
          <w:p w:rsidR="00EA6627" w:rsidRPr="00D62216" w:rsidRDefault="002926C8" w:rsidP="00AD6C99">
            <w:pPr>
              <w:pStyle w:val="affc"/>
              <w:keepNext/>
              <w:rPr>
                <w:rFonts w:hAnsi="Times New Roman"/>
                <w:rPrChange w:id="3545" w:author="凡 张" w:date="2019-05-26T07:05:00Z">
                  <w:rPr>
                    <w:rFonts w:hAnsi="Times New Roman"/>
                  </w:rPr>
                </w:rPrChange>
              </w:rPr>
            </w:pPr>
            <m:oMathPara>
              <m:oMath>
                <m:f>
                  <m:fPr>
                    <m:ctrlPr>
                      <w:rPr>
                        <w:rFonts w:ascii="Cambria Math" w:hAnsi="Cambria Math"/>
                        <w:i/>
                        <w:rPrChange w:id="3546" w:author="凡 张" w:date="2019-05-26T07:05:00Z">
                          <w:rPr>
                            <w:rFonts w:ascii="Cambria Math" w:hAnsi="Cambria Math"/>
                            <w:i/>
                          </w:rPr>
                        </w:rPrChange>
                      </w:rPr>
                    </m:ctrlPr>
                  </m:fPr>
                  <m:num>
                    <m:r>
                      <w:rPr>
                        <w:rFonts w:ascii="Cambria Math" w:hAnsi="Cambria Math"/>
                        <w:rPrChange w:id="3547" w:author="凡 张" w:date="2019-05-26T07:05:00Z">
                          <w:rPr>
                            <w:rFonts w:ascii="Cambria Math" w:hAnsi="Cambria Math"/>
                          </w:rPr>
                        </w:rPrChange>
                      </w:rPr>
                      <m:t>8</m:t>
                    </m:r>
                  </m:num>
                  <m:den>
                    <m:sSup>
                      <m:sSupPr>
                        <m:ctrlPr>
                          <w:rPr>
                            <w:rFonts w:ascii="Cambria Math" w:hAnsi="Cambria Math"/>
                            <w:i/>
                            <w:rPrChange w:id="3548" w:author="凡 张" w:date="2019-05-26T07:05:00Z">
                              <w:rPr>
                                <w:rFonts w:ascii="Cambria Math" w:hAnsi="Cambria Math"/>
                                <w:i/>
                              </w:rPr>
                            </w:rPrChange>
                          </w:rPr>
                        </m:ctrlPr>
                      </m:sSupPr>
                      <m:e>
                        <m:r>
                          <w:rPr>
                            <w:rFonts w:ascii="Cambria Math" w:hAnsi="Cambria Math"/>
                            <w:rPrChange w:id="3549" w:author="凡 张" w:date="2019-05-26T07:05:00Z">
                              <w:rPr>
                                <w:rFonts w:ascii="Cambria Math" w:hAnsi="Cambria Math"/>
                              </w:rPr>
                            </w:rPrChange>
                          </w:rPr>
                          <m:t>π</m:t>
                        </m:r>
                      </m:e>
                      <m:sup>
                        <m:r>
                          <w:rPr>
                            <w:rFonts w:ascii="Cambria Math" w:hAnsi="Cambria Math"/>
                            <w:rPrChange w:id="3550" w:author="凡 张" w:date="2019-05-26T07:05:00Z">
                              <w:rPr>
                                <w:rFonts w:ascii="Cambria Math" w:hAnsi="Cambria Math"/>
                              </w:rPr>
                            </w:rPrChange>
                          </w:rPr>
                          <m:t>2</m:t>
                        </m:r>
                      </m:sup>
                    </m:sSup>
                  </m:den>
                </m:f>
                <m:nary>
                  <m:naryPr>
                    <m:chr m:val="∑"/>
                    <m:ctrlPr>
                      <w:rPr>
                        <w:rFonts w:ascii="Cambria Math" w:hAnsi="Cambria Math"/>
                        <w:i/>
                        <w:rPrChange w:id="3551" w:author="凡 张" w:date="2019-05-26T07:05:00Z">
                          <w:rPr>
                            <w:rFonts w:ascii="Cambria Math" w:hAnsi="Cambria Math"/>
                            <w:i/>
                          </w:rPr>
                        </w:rPrChange>
                      </w:rPr>
                    </m:ctrlPr>
                  </m:naryPr>
                  <m:sub>
                    <m:r>
                      <w:rPr>
                        <w:rFonts w:ascii="Cambria Math" w:hAnsi="Cambria Math"/>
                        <w:rPrChange w:id="3552" w:author="凡 张" w:date="2019-05-26T07:05:00Z">
                          <w:rPr>
                            <w:rFonts w:ascii="Cambria Math" w:hAnsi="Cambria Math"/>
                          </w:rPr>
                        </w:rPrChange>
                      </w:rPr>
                      <m:t>n=1,3,5…</m:t>
                    </m:r>
                  </m:sub>
                  <m:sup>
                    <m:r>
                      <w:rPr>
                        <w:rFonts w:ascii="Cambria Math" w:hAnsi="Cambria Math"/>
                        <w:rPrChange w:id="3553" w:author="凡 张" w:date="2019-05-26T07:05:00Z">
                          <w:rPr>
                            <w:rFonts w:ascii="Cambria Math" w:hAnsi="Cambria Math"/>
                          </w:rPr>
                        </w:rPrChange>
                      </w:rPr>
                      <m:t>∞</m:t>
                    </m:r>
                  </m:sup>
                  <m:e>
                    <m:f>
                      <m:fPr>
                        <m:ctrlPr>
                          <w:rPr>
                            <w:rFonts w:ascii="Cambria Math" w:hAnsi="Cambria Math"/>
                            <w:i/>
                            <w:rPrChange w:id="3554" w:author="凡 张" w:date="2019-05-26T07:05:00Z">
                              <w:rPr>
                                <w:rFonts w:ascii="Cambria Math" w:hAnsi="Cambria Math"/>
                                <w:i/>
                              </w:rPr>
                            </w:rPrChange>
                          </w:rPr>
                        </m:ctrlPr>
                      </m:fPr>
                      <m:num>
                        <m:sSup>
                          <m:sSupPr>
                            <m:ctrlPr>
                              <w:rPr>
                                <w:rFonts w:ascii="Cambria Math" w:hAnsi="Cambria Math"/>
                                <w:i/>
                                <w:rPrChange w:id="3555" w:author="凡 张" w:date="2019-05-26T07:05:00Z">
                                  <w:rPr>
                                    <w:rFonts w:ascii="Cambria Math" w:hAnsi="Cambria Math"/>
                                    <w:i/>
                                  </w:rPr>
                                </w:rPrChange>
                              </w:rPr>
                            </m:ctrlPr>
                          </m:sSupPr>
                          <m:e>
                            <m:d>
                              <m:dPr>
                                <m:ctrlPr>
                                  <w:rPr>
                                    <w:rFonts w:ascii="Cambria Math" w:hAnsi="Cambria Math"/>
                                    <w:i/>
                                    <w:rPrChange w:id="3556" w:author="凡 张" w:date="2019-05-26T07:05:00Z">
                                      <w:rPr>
                                        <w:rFonts w:ascii="Cambria Math" w:hAnsi="Cambria Math"/>
                                        <w:i/>
                                      </w:rPr>
                                    </w:rPrChange>
                                  </w:rPr>
                                </m:ctrlPr>
                              </m:dPr>
                              <m:e>
                                <m:r>
                                  <w:rPr>
                                    <w:rFonts w:ascii="Cambria Math" w:hAnsi="Cambria Math"/>
                                    <w:rPrChange w:id="3557" w:author="凡 张" w:date="2019-05-26T07:05:00Z">
                                      <w:rPr>
                                        <w:rFonts w:ascii="Cambria Math" w:hAnsi="Cambria Math"/>
                                      </w:rPr>
                                    </w:rPrChange>
                                  </w:rPr>
                                  <m:t>-1</m:t>
                                </m:r>
                              </m:e>
                            </m:d>
                          </m:e>
                          <m:sup>
                            <m:f>
                              <m:fPr>
                                <m:ctrlPr>
                                  <w:rPr>
                                    <w:rFonts w:ascii="Cambria Math" w:hAnsi="Cambria Math"/>
                                    <w:i/>
                                    <w:rPrChange w:id="3558" w:author="凡 张" w:date="2019-05-26T07:05:00Z">
                                      <w:rPr>
                                        <w:rFonts w:ascii="Cambria Math" w:hAnsi="Cambria Math"/>
                                        <w:i/>
                                      </w:rPr>
                                    </w:rPrChange>
                                  </w:rPr>
                                </m:ctrlPr>
                              </m:fPr>
                              <m:num>
                                <m:r>
                                  <w:rPr>
                                    <w:rFonts w:ascii="Cambria Math" w:hAnsi="Cambria Math"/>
                                    <w:rPrChange w:id="3559" w:author="凡 张" w:date="2019-05-26T07:05:00Z">
                                      <w:rPr>
                                        <w:rFonts w:ascii="Cambria Math" w:hAnsi="Cambria Math"/>
                                      </w:rPr>
                                    </w:rPrChange>
                                  </w:rPr>
                                  <m:t>n-1</m:t>
                                </m:r>
                              </m:num>
                              <m:den>
                                <m:r>
                                  <w:rPr>
                                    <w:rFonts w:ascii="Cambria Math" w:hAnsi="Cambria Math"/>
                                    <w:rPrChange w:id="3560" w:author="凡 张" w:date="2019-05-26T07:05:00Z">
                                      <w:rPr>
                                        <w:rFonts w:ascii="Cambria Math" w:hAnsi="Cambria Math"/>
                                      </w:rPr>
                                    </w:rPrChange>
                                  </w:rPr>
                                  <m:t>2</m:t>
                                </m:r>
                              </m:den>
                            </m:f>
                          </m:sup>
                        </m:sSup>
                      </m:num>
                      <m:den>
                        <m:sSup>
                          <m:sSupPr>
                            <m:ctrlPr>
                              <w:rPr>
                                <w:rFonts w:ascii="Cambria Math" w:hAnsi="Cambria Math"/>
                                <w:i/>
                                <w:rPrChange w:id="3561" w:author="凡 张" w:date="2019-05-26T07:05:00Z">
                                  <w:rPr>
                                    <w:rFonts w:ascii="Cambria Math" w:hAnsi="Cambria Math"/>
                                    <w:i/>
                                  </w:rPr>
                                </w:rPrChange>
                              </w:rPr>
                            </m:ctrlPr>
                          </m:sSupPr>
                          <m:e>
                            <m:r>
                              <w:rPr>
                                <w:rFonts w:ascii="Cambria Math" w:hAnsi="Cambria Math"/>
                                <w:rPrChange w:id="3562" w:author="凡 张" w:date="2019-05-26T07:05:00Z">
                                  <w:rPr>
                                    <w:rFonts w:ascii="Cambria Math" w:hAnsi="Cambria Math"/>
                                  </w:rPr>
                                </w:rPrChange>
                              </w:rPr>
                              <m:t>n</m:t>
                            </m:r>
                          </m:e>
                          <m:sup>
                            <m:r>
                              <w:rPr>
                                <w:rFonts w:ascii="Cambria Math" w:hAnsi="Cambria Math"/>
                                <w:rPrChange w:id="3563" w:author="凡 张" w:date="2019-05-26T07:05:00Z">
                                  <w:rPr>
                                    <w:rFonts w:ascii="Cambria Math" w:hAnsi="Cambria Math"/>
                                  </w:rPr>
                                </w:rPrChange>
                              </w:rPr>
                              <m:t>2</m:t>
                            </m:r>
                          </m:sup>
                        </m:sSup>
                      </m:den>
                    </m:f>
                    <m:func>
                      <m:funcPr>
                        <m:ctrlPr>
                          <w:rPr>
                            <w:rFonts w:ascii="Cambria Math" w:hAnsi="Cambria Math"/>
                            <w:i/>
                            <w:rPrChange w:id="3564" w:author="凡 张" w:date="2019-05-26T07:05:00Z">
                              <w:rPr>
                                <w:rFonts w:ascii="Cambria Math" w:hAnsi="Cambria Math"/>
                                <w:i/>
                              </w:rPr>
                            </w:rPrChange>
                          </w:rPr>
                        </m:ctrlPr>
                      </m:funcPr>
                      <m:fName>
                        <m:r>
                          <m:rPr>
                            <m:sty m:val="p"/>
                          </m:rPr>
                          <w:rPr>
                            <w:rFonts w:ascii="Cambria Math" w:hAnsi="Cambria Math"/>
                            <w:rPrChange w:id="3565" w:author="凡 张" w:date="2019-05-26T07:05:00Z">
                              <w:rPr>
                                <w:rFonts w:ascii="Cambria Math" w:hAnsi="Cambria Math"/>
                              </w:rPr>
                            </w:rPrChange>
                          </w:rPr>
                          <m:t>sin</m:t>
                        </m:r>
                        <m:ctrlPr>
                          <w:rPr>
                            <w:rFonts w:ascii="Cambria Math" w:hAnsi="Cambria Math"/>
                            <w:rPrChange w:id="3566" w:author="凡 张" w:date="2019-05-26T07:05:00Z">
                              <w:rPr>
                                <w:rFonts w:ascii="Cambria Math" w:hAnsi="Cambria Math"/>
                              </w:rPr>
                            </w:rPrChange>
                          </w:rPr>
                        </m:ctrlPr>
                      </m:fName>
                      <m:e>
                        <m:d>
                          <m:dPr>
                            <m:ctrlPr>
                              <w:rPr>
                                <w:rFonts w:ascii="Cambria Math" w:hAnsi="Cambria Math"/>
                                <w:i/>
                                <w:rPrChange w:id="3567" w:author="凡 张" w:date="2019-05-26T07:05:00Z">
                                  <w:rPr>
                                    <w:rFonts w:ascii="Cambria Math" w:hAnsi="Cambria Math"/>
                                    <w:i/>
                                  </w:rPr>
                                </w:rPrChange>
                              </w:rPr>
                            </m:ctrlPr>
                          </m:dPr>
                          <m:e>
                            <m:f>
                              <m:fPr>
                                <m:ctrlPr>
                                  <w:rPr>
                                    <w:rFonts w:ascii="Cambria Math" w:hAnsi="Cambria Math"/>
                                    <w:i/>
                                    <w:rPrChange w:id="3568" w:author="凡 张" w:date="2019-05-26T07:05:00Z">
                                      <w:rPr>
                                        <w:rFonts w:ascii="Cambria Math" w:hAnsi="Cambria Math"/>
                                        <w:i/>
                                      </w:rPr>
                                    </w:rPrChange>
                                  </w:rPr>
                                </m:ctrlPr>
                              </m:fPr>
                              <m:num>
                                <m:r>
                                  <w:rPr>
                                    <w:rFonts w:ascii="Cambria Math" w:hAnsi="Cambria Math"/>
                                    <w:rPrChange w:id="3569" w:author="凡 张" w:date="2019-05-26T07:05:00Z">
                                      <w:rPr>
                                        <w:rFonts w:ascii="Cambria Math" w:hAnsi="Cambria Math"/>
                                      </w:rPr>
                                    </w:rPrChange>
                                  </w:rPr>
                                  <m:t>nπx</m:t>
                                </m:r>
                              </m:num>
                              <m:den>
                                <m:r>
                                  <w:rPr>
                                    <w:rFonts w:ascii="Cambria Math" w:hAnsi="Cambria Math"/>
                                    <w:rPrChange w:id="3570" w:author="凡 张" w:date="2019-05-26T07:05:00Z">
                                      <w:rPr>
                                        <w:rFonts w:ascii="Cambria Math" w:hAnsi="Cambria Math"/>
                                      </w:rPr>
                                    </w:rPrChange>
                                  </w:rPr>
                                  <m:t>L</m:t>
                                </m:r>
                              </m:den>
                            </m:f>
                          </m:e>
                        </m:d>
                      </m:e>
                    </m:func>
                  </m:e>
                </m:nary>
              </m:oMath>
            </m:oMathPara>
          </w:p>
        </w:tc>
      </w:tr>
    </w:tbl>
    <w:p w:rsidR="00EA6627" w:rsidRPr="00D62216" w:rsidRDefault="00EA6627" w:rsidP="00A35FED">
      <w:pPr>
        <w:pStyle w:val="afff3"/>
        <w:rPr>
          <w:rPrChange w:id="3571" w:author="凡 张" w:date="2019-05-26T07:05:00Z">
            <w:rPr/>
          </w:rPrChange>
        </w:rPr>
      </w:pPr>
    </w:p>
    <w:p w:rsidR="00EA6627" w:rsidRPr="00D62216" w:rsidRDefault="00DD5465" w:rsidP="00A35FED">
      <w:pPr>
        <w:pStyle w:val="afff3"/>
        <w:rPr>
          <w:rPrChange w:id="3572" w:author="凡 张" w:date="2019-05-26T07:05:00Z">
            <w:rPr/>
          </w:rPrChange>
        </w:rPr>
      </w:pPr>
      <w:r w:rsidRPr="00D62216">
        <w:rPr>
          <w:rPrChange w:id="3573" w:author="凡 张" w:date="2019-05-26T07:05:00Z">
            <w:rPr/>
          </w:rPrChange>
        </w:rPr>
        <w:t>当这两个光栅重叠时，总体透过率函数为二者透过率函数之积</w:t>
      </w:r>
      <w:r w:rsidRPr="00D62216">
        <w:rPr>
          <w:rPrChange w:id="3574" w:author="凡 张" w:date="2019-05-26T07:05:00Z">
            <w:rPr/>
          </w:rPrChange>
        </w:rPr>
        <w:t>,</w:t>
      </w:r>
      <w:r w:rsidRPr="00D62216">
        <w:rPr>
          <w:rPrChange w:id="3575" w:author="凡 张" w:date="2019-05-26T07:05:00Z">
            <w:rPr/>
          </w:rPrChange>
        </w:rPr>
        <w:t>可表达如下，</w:t>
      </w:r>
    </w:p>
    <w:p w:rsidR="00EA6627" w:rsidRPr="00D62216" w:rsidRDefault="00EA6627" w:rsidP="00A35FED">
      <w:pPr>
        <w:pStyle w:val="afff3"/>
        <w:rPr>
          <w:rPrChange w:id="3576" w:author="凡 张" w:date="2019-05-26T07:05:00Z">
            <w:rPr/>
          </w:rPrChange>
        </w:rPr>
      </w:pPr>
    </w:p>
    <w:p w:rsidR="00FB4783" w:rsidRPr="003D3E9C" w:rsidDel="003D3E9C" w:rsidRDefault="002926C8" w:rsidP="003D3E9C">
      <w:pPr>
        <w:pStyle w:val="afff3"/>
        <w:rPr>
          <w:del w:id="3577" w:author="凡 张" w:date="2019-05-26T07:47:00Z"/>
          <w:rPrChange w:id="3578" w:author="凡 张" w:date="2019-05-26T07:47:00Z">
            <w:rPr>
              <w:del w:id="3579" w:author="凡 张" w:date="2019-05-26T07:47:00Z"/>
              <w:rFonts w:ascii="Cambria Math" w:hAnsi="Cambria Math"/>
              <w:i/>
            </w:rPr>
          </w:rPrChange>
        </w:rPr>
      </w:pPr>
      <m:oMathPara>
        <m:oMath>
          <m:sSub>
            <m:sSubPr>
              <m:ctrlPr>
                <w:rPr>
                  <w:rFonts w:ascii="Cambria Math" w:hAnsi="Cambria Math"/>
                  <w:rPrChange w:id="3580" w:author="凡 张" w:date="2019-05-26T07:05:00Z">
                    <w:rPr>
                      <w:rFonts w:ascii="Cambria Math" w:hAnsi="Cambria Math"/>
                    </w:rPr>
                  </w:rPrChange>
                </w:rPr>
              </m:ctrlPr>
            </m:sSubPr>
            <m:e>
              <m:r>
                <w:rPr>
                  <w:rFonts w:ascii="Cambria Math" w:hAnsi="Cambria Math"/>
                  <w:rPrChange w:id="3581" w:author="凡 张" w:date="2019-05-26T07:05:00Z">
                    <w:rPr>
                      <w:rFonts w:ascii="Cambria Math" w:hAnsi="Cambria Math"/>
                    </w:rPr>
                  </w:rPrChange>
                </w:rPr>
                <m:t>f</m:t>
              </m:r>
            </m:e>
            <m:sub>
              <m:r>
                <m:rPr>
                  <m:sty m:val="p"/>
                </m:rPr>
                <w:rPr>
                  <w:rFonts w:ascii="Cambria Math" w:hAnsi="Cambria Math"/>
                  <w:rPrChange w:id="3582" w:author="凡 张" w:date="2019-05-26T07:05:00Z">
                    <w:rPr>
                      <w:rFonts w:ascii="Cambria Math" w:hAnsi="Cambria Math"/>
                    </w:rPr>
                  </w:rPrChange>
                </w:rPr>
                <m:t>1</m:t>
              </m:r>
            </m:sub>
          </m:sSub>
          <m:d>
            <m:dPr>
              <m:ctrlPr>
                <w:rPr>
                  <w:rFonts w:ascii="Cambria Math" w:hAnsi="Cambria Math"/>
                  <w:rPrChange w:id="3583" w:author="凡 张" w:date="2019-05-26T07:05:00Z">
                    <w:rPr>
                      <w:rFonts w:ascii="Cambria Math" w:hAnsi="Cambria Math"/>
                    </w:rPr>
                  </w:rPrChange>
                </w:rPr>
              </m:ctrlPr>
            </m:dPr>
            <m:e>
              <m:r>
                <w:rPr>
                  <w:rFonts w:ascii="Cambria Math" w:hAnsi="Cambria Math"/>
                  <w:rPrChange w:id="3584" w:author="凡 张" w:date="2019-05-26T07:05:00Z">
                    <w:rPr>
                      <w:rFonts w:ascii="Cambria Math" w:hAnsi="Cambria Math"/>
                    </w:rPr>
                  </w:rPrChange>
                </w:rPr>
                <m:t>x</m:t>
              </m:r>
              <m:r>
                <m:rPr>
                  <m:sty m:val="p"/>
                </m:rPr>
                <w:rPr>
                  <w:rFonts w:ascii="Cambria Math" w:hAnsi="Cambria Math"/>
                  <w:rPrChange w:id="3585" w:author="凡 张" w:date="2019-05-26T07:05:00Z">
                    <w:rPr>
                      <w:rFonts w:ascii="Cambria Math" w:hAnsi="Cambria Math"/>
                    </w:rPr>
                  </w:rPrChange>
                </w:rPr>
                <m:t xml:space="preserve">, </m:t>
              </m:r>
              <m:r>
                <w:rPr>
                  <w:rFonts w:ascii="Cambria Math" w:hAnsi="Cambria Math"/>
                  <w:rPrChange w:id="3586" w:author="凡 张" w:date="2019-05-26T07:05:00Z">
                    <w:rPr>
                      <w:rFonts w:ascii="Cambria Math" w:hAnsi="Cambria Math"/>
                    </w:rPr>
                  </w:rPrChange>
                </w:rPr>
                <m:t>y</m:t>
              </m:r>
            </m:e>
          </m:d>
          <m:sSub>
            <m:sSubPr>
              <m:ctrlPr>
                <w:rPr>
                  <w:rFonts w:ascii="Cambria Math" w:hAnsi="Cambria Math"/>
                  <w:rPrChange w:id="3587" w:author="凡 张" w:date="2019-05-26T07:05:00Z">
                    <w:rPr>
                      <w:rFonts w:ascii="Cambria Math" w:hAnsi="Cambria Math"/>
                    </w:rPr>
                  </w:rPrChange>
                </w:rPr>
              </m:ctrlPr>
            </m:sSubPr>
            <m:e>
              <m:r>
                <w:rPr>
                  <w:rFonts w:ascii="Cambria Math" w:hAnsi="Cambria Math"/>
                  <w:rPrChange w:id="3588" w:author="凡 张" w:date="2019-05-26T07:05:00Z">
                    <w:rPr>
                      <w:rFonts w:ascii="Cambria Math" w:hAnsi="Cambria Math"/>
                    </w:rPr>
                  </w:rPrChange>
                </w:rPr>
                <m:t>f</m:t>
              </m:r>
            </m:e>
            <m:sub>
              <m:r>
                <m:rPr>
                  <m:sty m:val="p"/>
                </m:rPr>
                <w:rPr>
                  <w:rFonts w:ascii="Cambria Math" w:hAnsi="Cambria Math"/>
                  <w:rPrChange w:id="3589" w:author="凡 张" w:date="2019-05-26T07:05:00Z">
                    <w:rPr>
                      <w:rFonts w:ascii="Cambria Math" w:hAnsi="Cambria Math"/>
                    </w:rPr>
                  </w:rPrChange>
                </w:rPr>
                <m:t>2</m:t>
              </m:r>
            </m:sub>
          </m:sSub>
          <m:d>
            <m:dPr>
              <m:ctrlPr>
                <w:rPr>
                  <w:rFonts w:ascii="Cambria Math" w:hAnsi="Cambria Math"/>
                  <w:rPrChange w:id="3590" w:author="凡 张" w:date="2019-05-26T07:05:00Z">
                    <w:rPr>
                      <w:rFonts w:ascii="Cambria Math" w:hAnsi="Cambria Math"/>
                    </w:rPr>
                  </w:rPrChange>
                </w:rPr>
              </m:ctrlPr>
            </m:dPr>
            <m:e>
              <m:r>
                <w:rPr>
                  <w:rFonts w:ascii="Cambria Math" w:hAnsi="Cambria Math"/>
                  <w:rPrChange w:id="3591" w:author="凡 张" w:date="2019-05-26T07:05:00Z">
                    <w:rPr>
                      <w:rFonts w:ascii="Cambria Math" w:hAnsi="Cambria Math"/>
                    </w:rPr>
                  </w:rPrChange>
                </w:rPr>
                <m:t>x</m:t>
              </m:r>
              <m:r>
                <m:rPr>
                  <m:sty m:val="p"/>
                </m:rPr>
                <w:rPr>
                  <w:rFonts w:ascii="Cambria Math" w:hAnsi="Cambria Math"/>
                  <w:rPrChange w:id="3592" w:author="凡 张" w:date="2019-05-26T07:05:00Z">
                    <w:rPr>
                      <w:rFonts w:ascii="Cambria Math" w:hAnsi="Cambria Math"/>
                    </w:rPr>
                  </w:rPrChange>
                </w:rPr>
                <m:t xml:space="preserve">, </m:t>
              </m:r>
              <m:r>
                <w:rPr>
                  <w:rFonts w:ascii="Cambria Math" w:hAnsi="Cambria Math"/>
                  <w:rPrChange w:id="3593" w:author="凡 张" w:date="2019-05-26T07:05:00Z">
                    <w:rPr>
                      <w:rFonts w:ascii="Cambria Math" w:hAnsi="Cambria Math"/>
                    </w:rPr>
                  </w:rPrChange>
                </w:rPr>
                <m:t>y</m:t>
              </m:r>
            </m:e>
          </m:d>
          <m:r>
            <w:ins w:id="3594" w:author="凡 张" w:date="2019-05-26T07:50:00Z">
              <m:rPr>
                <m:sty m:val="p"/>
              </m:rPr>
              <w:rPr>
                <w:rFonts w:ascii="Cambria Math" w:hAnsi="Cambria Math"/>
                <w:rPrChange w:id="3595" w:author="凡 张" w:date="2019-05-26T07:50:00Z">
                  <w:rPr>
                    <w:rFonts w:ascii="Cambria Math" w:hAnsi="Cambria Math"/>
                  </w:rPr>
                </w:rPrChange>
              </w:rPr>
              <w:br/>
            </w:ins>
          </m:r>
        </m:oMath>
        <m:oMath>
          <m:r>
            <m:rPr>
              <m:sty m:val="p"/>
              <m:aln/>
            </m:rPr>
            <w:rPr>
              <w:rFonts w:ascii="Cambria Math" w:hAnsi="Cambria Math"/>
              <w:rPrChange w:id="3596" w:author="凡 张" w:date="2019-05-26T07:05:00Z">
                <w:rPr>
                  <w:rFonts w:ascii="Cambria Math" w:hAnsi="Cambria Math"/>
                </w:rPr>
              </w:rPrChange>
            </w:rPr>
            <m:t>=</m:t>
          </m:r>
          <m:d>
            <m:dPr>
              <m:ctrlPr>
                <w:rPr>
                  <w:rFonts w:ascii="Cambria Math" w:hAnsi="Cambria Math"/>
                  <w:rPrChange w:id="3597" w:author="凡 张" w:date="2019-05-26T07:05:00Z">
                    <w:rPr>
                      <w:rFonts w:ascii="Cambria Math" w:hAnsi="Cambria Math"/>
                    </w:rPr>
                  </w:rPrChange>
                </w:rPr>
              </m:ctrlPr>
            </m:dPr>
            <m:e>
              <m:sSub>
                <m:sSubPr>
                  <m:ctrlPr>
                    <w:rPr>
                      <w:rFonts w:ascii="Cambria Math" w:hAnsi="Cambria Math"/>
                      <w:rPrChange w:id="3598" w:author="凡 张" w:date="2019-05-26T07:05:00Z">
                        <w:rPr>
                          <w:rFonts w:ascii="Cambria Math" w:hAnsi="Cambria Math"/>
                        </w:rPr>
                      </w:rPrChange>
                    </w:rPr>
                  </m:ctrlPr>
                </m:sSubPr>
                <m:e>
                  <m:r>
                    <w:rPr>
                      <w:rFonts w:ascii="Cambria Math" w:hAnsi="Cambria Math"/>
                      <w:rPrChange w:id="3599" w:author="凡 张" w:date="2019-05-26T07:05:00Z">
                        <w:rPr>
                          <w:rFonts w:ascii="Cambria Math" w:hAnsi="Cambria Math"/>
                        </w:rPr>
                      </w:rPrChange>
                    </w:rPr>
                    <m:t>a</m:t>
                  </m:r>
                </m:e>
                <m:sub>
                  <m:r>
                    <m:rPr>
                      <m:sty m:val="p"/>
                    </m:rPr>
                    <w:rPr>
                      <w:rFonts w:ascii="Cambria Math" w:hAnsi="Cambria Math"/>
                      <w:rPrChange w:id="3600" w:author="凡 张" w:date="2019-05-26T07:05:00Z">
                        <w:rPr>
                          <w:rFonts w:ascii="Cambria Math" w:hAnsi="Cambria Math"/>
                        </w:rPr>
                      </w:rPrChange>
                    </w:rPr>
                    <m:t>1</m:t>
                  </m:r>
                </m:sub>
              </m:sSub>
              <m:r>
                <m:rPr>
                  <m:sty m:val="p"/>
                </m:rPr>
                <w:rPr>
                  <w:rFonts w:ascii="Cambria Math" w:hAnsi="Cambria Math"/>
                  <w:rPrChange w:id="3601" w:author="凡 张" w:date="2019-05-26T07:05:00Z">
                    <w:rPr>
                      <w:rFonts w:ascii="Cambria Math" w:hAnsi="Cambria Math"/>
                    </w:rPr>
                  </w:rPrChange>
                </w:rPr>
                <m:t xml:space="preserve">+ </m:t>
              </m:r>
              <m:nary>
                <m:naryPr>
                  <m:chr m:val="∑"/>
                  <m:limLoc m:val="undOvr"/>
                  <m:ctrlPr>
                    <w:rPr>
                      <w:rFonts w:ascii="Cambria Math" w:hAnsi="Cambria Math"/>
                      <w:rPrChange w:id="3602" w:author="凡 张" w:date="2019-05-26T07:05:00Z">
                        <w:rPr>
                          <w:rFonts w:ascii="Cambria Math" w:hAnsi="Cambria Math"/>
                        </w:rPr>
                      </w:rPrChange>
                    </w:rPr>
                  </m:ctrlPr>
                </m:naryPr>
                <m:sub>
                  <m:r>
                    <w:rPr>
                      <w:rFonts w:ascii="Cambria Math" w:hAnsi="Cambria Math"/>
                      <w:rPrChange w:id="3603" w:author="凡 张" w:date="2019-05-26T07:05:00Z">
                        <w:rPr>
                          <w:rFonts w:ascii="Cambria Math" w:hAnsi="Cambria Math"/>
                        </w:rPr>
                      </w:rPrChange>
                    </w:rPr>
                    <m:t>n</m:t>
                  </m:r>
                  <m:r>
                    <m:rPr>
                      <m:sty m:val="p"/>
                    </m:rPr>
                    <w:rPr>
                      <w:rFonts w:ascii="Cambria Math" w:hAnsi="Cambria Math"/>
                      <w:rPrChange w:id="3604" w:author="凡 张" w:date="2019-05-26T07:05:00Z">
                        <w:rPr>
                          <w:rFonts w:ascii="Cambria Math" w:hAnsi="Cambria Math"/>
                        </w:rPr>
                      </w:rPrChange>
                    </w:rPr>
                    <m:t>=1</m:t>
                  </m:r>
                </m:sub>
                <m:sup>
                  <m:r>
                    <m:rPr>
                      <m:sty m:val="p"/>
                    </m:rPr>
                    <w:rPr>
                      <w:rFonts w:ascii="Cambria Math" w:hAnsi="Cambria Math"/>
                      <w:rPrChange w:id="3605" w:author="凡 张" w:date="2019-05-26T07:05:00Z">
                        <w:rPr>
                          <w:rFonts w:ascii="Cambria Math" w:hAnsi="Cambria Math"/>
                        </w:rPr>
                      </w:rPrChange>
                    </w:rPr>
                    <m:t>∞</m:t>
                  </m:r>
                </m:sup>
                <m:e>
                  <m:sSub>
                    <m:sSubPr>
                      <m:ctrlPr>
                        <w:rPr>
                          <w:rFonts w:ascii="Cambria Math" w:hAnsi="Cambria Math"/>
                          <w:rPrChange w:id="3606" w:author="凡 张" w:date="2019-05-26T07:05:00Z">
                            <w:rPr>
                              <w:rFonts w:ascii="Cambria Math" w:hAnsi="Cambria Math"/>
                            </w:rPr>
                          </w:rPrChange>
                        </w:rPr>
                      </m:ctrlPr>
                    </m:sSubPr>
                    <m:e>
                      <m:r>
                        <w:rPr>
                          <w:rFonts w:ascii="Cambria Math" w:hAnsi="Cambria Math"/>
                          <w:rPrChange w:id="3607" w:author="凡 张" w:date="2019-05-26T07:05:00Z">
                            <w:rPr>
                              <w:rFonts w:ascii="Cambria Math" w:hAnsi="Cambria Math"/>
                            </w:rPr>
                          </w:rPrChange>
                        </w:rPr>
                        <m:t>b</m:t>
                      </m:r>
                    </m:e>
                    <m:sub>
                      <m:r>
                        <m:rPr>
                          <m:sty m:val="p"/>
                        </m:rPr>
                        <w:rPr>
                          <w:rFonts w:ascii="Cambria Math" w:hAnsi="Cambria Math"/>
                          <w:rPrChange w:id="3608" w:author="凡 张" w:date="2019-05-26T07:05:00Z">
                            <w:rPr>
                              <w:rFonts w:ascii="Cambria Math" w:hAnsi="Cambria Math"/>
                            </w:rPr>
                          </w:rPrChange>
                        </w:rPr>
                        <m:t>1</m:t>
                      </m:r>
                      <m:r>
                        <w:rPr>
                          <w:rFonts w:ascii="Cambria Math" w:hAnsi="Cambria Math"/>
                          <w:rPrChange w:id="3609" w:author="凡 张" w:date="2019-05-26T07:05:00Z">
                            <w:rPr>
                              <w:rFonts w:ascii="Cambria Math" w:hAnsi="Cambria Math"/>
                            </w:rPr>
                          </w:rPrChange>
                        </w:rPr>
                        <m:t>n</m:t>
                      </m:r>
                    </m:sub>
                  </m:sSub>
                  <m:func>
                    <m:funcPr>
                      <m:ctrlPr>
                        <w:rPr>
                          <w:rFonts w:ascii="Cambria Math" w:hAnsi="Cambria Math"/>
                          <w:rPrChange w:id="3610" w:author="凡 张" w:date="2019-05-26T07:05:00Z">
                            <w:rPr>
                              <w:rFonts w:ascii="Cambria Math" w:hAnsi="Cambria Math"/>
                            </w:rPr>
                          </w:rPrChange>
                        </w:rPr>
                      </m:ctrlPr>
                    </m:funcPr>
                    <m:fName>
                      <m:r>
                        <m:rPr>
                          <m:sty m:val="p"/>
                        </m:rPr>
                        <w:rPr>
                          <w:rFonts w:ascii="Cambria Math" w:hAnsi="Cambria Math"/>
                          <w:rPrChange w:id="3611" w:author="凡 张" w:date="2019-05-26T07:05:00Z">
                            <w:rPr>
                              <w:rFonts w:ascii="Cambria Math" w:hAnsi="Cambria Math"/>
                            </w:rPr>
                          </w:rPrChange>
                        </w:rPr>
                        <m:t>cos</m:t>
                      </m:r>
                    </m:fName>
                    <m:e>
                      <m:d>
                        <m:dPr>
                          <m:begChr m:val="["/>
                          <m:endChr m:val="]"/>
                          <m:ctrlPr>
                            <w:rPr>
                              <w:rFonts w:ascii="Cambria Math" w:hAnsi="Cambria Math"/>
                              <w:rPrChange w:id="3612" w:author="凡 张" w:date="2019-05-26T07:05:00Z">
                                <w:rPr>
                                  <w:rFonts w:ascii="Cambria Math" w:hAnsi="Cambria Math"/>
                                </w:rPr>
                              </w:rPrChange>
                            </w:rPr>
                          </m:ctrlPr>
                        </m:dPr>
                        <m:e>
                          <m:r>
                            <w:rPr>
                              <w:rFonts w:ascii="Cambria Math" w:hAnsi="Cambria Math"/>
                              <w:rPrChange w:id="3613" w:author="凡 张" w:date="2019-05-26T07:05:00Z">
                                <w:rPr>
                                  <w:rFonts w:ascii="Cambria Math" w:hAnsi="Cambria Math"/>
                                </w:rPr>
                              </w:rPrChange>
                            </w:rPr>
                            <m:t>n</m:t>
                          </m:r>
                          <m:sSub>
                            <m:sSubPr>
                              <m:ctrlPr>
                                <w:rPr>
                                  <w:rFonts w:ascii="Cambria Math" w:hAnsi="Cambria Math"/>
                                  <w:rPrChange w:id="3614" w:author="凡 张" w:date="2019-05-26T07:05:00Z">
                                    <w:rPr>
                                      <w:rFonts w:ascii="Cambria Math" w:hAnsi="Cambria Math"/>
                                    </w:rPr>
                                  </w:rPrChange>
                                </w:rPr>
                              </m:ctrlPr>
                            </m:sSubPr>
                            <m:e>
                              <m:r>
                                <w:rPr>
                                  <w:rFonts w:ascii="Cambria Math" w:hAnsi="Cambria Math"/>
                                  <w:rPrChange w:id="3615" w:author="凡 张" w:date="2019-05-26T07:05:00Z">
                                    <w:rPr>
                                      <w:rFonts w:ascii="Cambria Math" w:hAnsi="Cambria Math"/>
                                    </w:rPr>
                                  </w:rPrChange>
                                </w:rPr>
                                <m:t>ϕ</m:t>
                              </m:r>
                            </m:e>
                            <m:sub>
                              <m:r>
                                <m:rPr>
                                  <m:sty m:val="p"/>
                                </m:rPr>
                                <w:rPr>
                                  <w:rFonts w:ascii="Cambria Math" w:hAnsi="Cambria Math"/>
                                  <w:rPrChange w:id="3616" w:author="凡 张" w:date="2019-05-26T07:05:00Z">
                                    <w:rPr>
                                      <w:rFonts w:ascii="Cambria Math" w:hAnsi="Cambria Math"/>
                                    </w:rPr>
                                  </w:rPrChange>
                                </w:rPr>
                                <m:t>1</m:t>
                              </m:r>
                            </m:sub>
                          </m:sSub>
                          <m:d>
                            <m:dPr>
                              <m:ctrlPr>
                                <w:rPr>
                                  <w:rFonts w:ascii="Cambria Math" w:hAnsi="Cambria Math"/>
                                  <w:rPrChange w:id="3617" w:author="凡 张" w:date="2019-05-26T07:05:00Z">
                                    <w:rPr>
                                      <w:rFonts w:ascii="Cambria Math" w:hAnsi="Cambria Math"/>
                                    </w:rPr>
                                  </w:rPrChange>
                                </w:rPr>
                              </m:ctrlPr>
                            </m:dPr>
                            <m:e>
                              <m:r>
                                <w:rPr>
                                  <w:rFonts w:ascii="Cambria Math" w:hAnsi="Cambria Math"/>
                                  <w:rPrChange w:id="3618" w:author="凡 张" w:date="2019-05-26T07:05:00Z">
                                    <w:rPr>
                                      <w:rFonts w:ascii="Cambria Math" w:hAnsi="Cambria Math"/>
                                    </w:rPr>
                                  </w:rPrChange>
                                </w:rPr>
                                <m:t>x</m:t>
                              </m:r>
                              <m:r>
                                <m:rPr>
                                  <m:sty m:val="p"/>
                                </m:rPr>
                                <w:rPr>
                                  <w:rFonts w:ascii="Cambria Math" w:hAnsi="Cambria Math"/>
                                  <w:rPrChange w:id="3619" w:author="凡 张" w:date="2019-05-26T07:05:00Z">
                                    <w:rPr>
                                      <w:rFonts w:ascii="Cambria Math" w:hAnsi="Cambria Math"/>
                                    </w:rPr>
                                  </w:rPrChange>
                                </w:rPr>
                                <m:t xml:space="preserve">, </m:t>
                              </m:r>
                              <m:r>
                                <w:rPr>
                                  <w:rFonts w:ascii="Cambria Math" w:hAnsi="Cambria Math"/>
                                  <w:rPrChange w:id="3620" w:author="凡 张" w:date="2019-05-26T07:05:00Z">
                                    <w:rPr>
                                      <w:rFonts w:ascii="Cambria Math" w:hAnsi="Cambria Math"/>
                                    </w:rPr>
                                  </w:rPrChange>
                                </w:rPr>
                                <m:t>y</m:t>
                              </m:r>
                            </m:e>
                          </m:d>
                        </m:e>
                      </m:d>
                    </m:e>
                  </m:func>
                </m:e>
              </m:nary>
            </m:e>
          </m:d>
          <m:d>
            <m:dPr>
              <m:ctrlPr>
                <w:rPr>
                  <w:rFonts w:ascii="Cambria Math" w:hAnsi="Cambria Math"/>
                  <w:rPrChange w:id="3621" w:author="凡 张" w:date="2019-05-26T07:05:00Z">
                    <w:rPr>
                      <w:rFonts w:ascii="Cambria Math" w:hAnsi="Cambria Math"/>
                    </w:rPr>
                  </w:rPrChange>
                </w:rPr>
              </m:ctrlPr>
            </m:dPr>
            <m:e>
              <m:sSub>
                <m:sSubPr>
                  <m:ctrlPr>
                    <w:rPr>
                      <w:rFonts w:ascii="Cambria Math" w:hAnsi="Cambria Math"/>
                      <w:rPrChange w:id="3622" w:author="凡 张" w:date="2019-05-26T07:05:00Z">
                        <w:rPr>
                          <w:rFonts w:ascii="Cambria Math" w:hAnsi="Cambria Math"/>
                        </w:rPr>
                      </w:rPrChange>
                    </w:rPr>
                  </m:ctrlPr>
                </m:sSubPr>
                <m:e>
                  <m:r>
                    <w:rPr>
                      <w:rFonts w:ascii="Cambria Math" w:hAnsi="Cambria Math"/>
                      <w:rPrChange w:id="3623" w:author="凡 张" w:date="2019-05-26T07:05:00Z">
                        <w:rPr>
                          <w:rFonts w:ascii="Cambria Math" w:hAnsi="Cambria Math"/>
                        </w:rPr>
                      </w:rPrChange>
                    </w:rPr>
                    <m:t>a</m:t>
                  </m:r>
                </m:e>
                <m:sub>
                  <m:r>
                    <m:rPr>
                      <m:sty m:val="p"/>
                    </m:rPr>
                    <w:rPr>
                      <w:rFonts w:ascii="Cambria Math" w:hAnsi="Cambria Math"/>
                      <w:rPrChange w:id="3624" w:author="凡 张" w:date="2019-05-26T07:05:00Z">
                        <w:rPr>
                          <w:rFonts w:ascii="Cambria Math" w:hAnsi="Cambria Math"/>
                        </w:rPr>
                      </w:rPrChange>
                    </w:rPr>
                    <m:t>2</m:t>
                  </m:r>
                </m:sub>
              </m:sSub>
              <m:r>
                <m:rPr>
                  <m:sty m:val="p"/>
                </m:rPr>
                <w:rPr>
                  <w:rFonts w:ascii="Cambria Math" w:hAnsi="Cambria Math"/>
                  <w:rPrChange w:id="3625" w:author="凡 张" w:date="2019-05-26T07:05:00Z">
                    <w:rPr>
                      <w:rFonts w:ascii="Cambria Math" w:hAnsi="Cambria Math"/>
                    </w:rPr>
                  </w:rPrChange>
                </w:rPr>
                <m:t xml:space="preserve">+ </m:t>
              </m:r>
              <m:nary>
                <m:naryPr>
                  <m:chr m:val="∑"/>
                  <m:limLoc m:val="undOvr"/>
                  <m:ctrlPr>
                    <w:rPr>
                      <w:rFonts w:ascii="Cambria Math" w:hAnsi="Cambria Math"/>
                      <w:rPrChange w:id="3626" w:author="凡 张" w:date="2019-05-26T07:05:00Z">
                        <w:rPr>
                          <w:rFonts w:ascii="Cambria Math" w:hAnsi="Cambria Math"/>
                        </w:rPr>
                      </w:rPrChange>
                    </w:rPr>
                  </m:ctrlPr>
                </m:naryPr>
                <m:sub>
                  <m:r>
                    <w:rPr>
                      <w:rFonts w:ascii="Cambria Math" w:hAnsi="Cambria Math"/>
                      <w:rPrChange w:id="3627" w:author="凡 张" w:date="2019-05-26T07:05:00Z">
                        <w:rPr>
                          <w:rFonts w:ascii="Cambria Math" w:hAnsi="Cambria Math"/>
                        </w:rPr>
                      </w:rPrChange>
                    </w:rPr>
                    <m:t>m</m:t>
                  </m:r>
                  <m:r>
                    <m:rPr>
                      <m:sty m:val="p"/>
                    </m:rPr>
                    <w:rPr>
                      <w:rFonts w:ascii="Cambria Math" w:hAnsi="Cambria Math"/>
                      <w:rPrChange w:id="3628" w:author="凡 张" w:date="2019-05-26T07:05:00Z">
                        <w:rPr>
                          <w:rFonts w:ascii="Cambria Math" w:hAnsi="Cambria Math"/>
                        </w:rPr>
                      </w:rPrChange>
                    </w:rPr>
                    <m:t>=1</m:t>
                  </m:r>
                </m:sub>
                <m:sup>
                  <m:r>
                    <m:rPr>
                      <m:sty m:val="p"/>
                    </m:rPr>
                    <w:rPr>
                      <w:rFonts w:ascii="Cambria Math" w:hAnsi="Cambria Math"/>
                      <w:rPrChange w:id="3629" w:author="凡 张" w:date="2019-05-26T07:05:00Z">
                        <w:rPr>
                          <w:rFonts w:ascii="Cambria Math" w:hAnsi="Cambria Math"/>
                        </w:rPr>
                      </w:rPrChange>
                    </w:rPr>
                    <m:t>∞</m:t>
                  </m:r>
                </m:sup>
                <m:e>
                  <m:sSub>
                    <m:sSubPr>
                      <m:ctrlPr>
                        <w:rPr>
                          <w:rFonts w:ascii="Cambria Math" w:hAnsi="Cambria Math"/>
                          <w:rPrChange w:id="3630" w:author="凡 张" w:date="2019-05-26T07:05:00Z">
                            <w:rPr>
                              <w:rFonts w:ascii="Cambria Math" w:hAnsi="Cambria Math"/>
                            </w:rPr>
                          </w:rPrChange>
                        </w:rPr>
                      </m:ctrlPr>
                    </m:sSubPr>
                    <m:e>
                      <m:r>
                        <w:rPr>
                          <w:rFonts w:ascii="Cambria Math" w:hAnsi="Cambria Math"/>
                          <w:rPrChange w:id="3631" w:author="凡 张" w:date="2019-05-26T07:05:00Z">
                            <w:rPr>
                              <w:rFonts w:ascii="Cambria Math" w:hAnsi="Cambria Math"/>
                            </w:rPr>
                          </w:rPrChange>
                        </w:rPr>
                        <m:t>b</m:t>
                      </m:r>
                    </m:e>
                    <m:sub>
                      <m:r>
                        <m:rPr>
                          <m:sty m:val="p"/>
                        </m:rPr>
                        <w:rPr>
                          <w:rFonts w:ascii="Cambria Math" w:hAnsi="Cambria Math"/>
                          <w:rPrChange w:id="3632" w:author="凡 张" w:date="2019-05-26T07:05:00Z">
                            <w:rPr>
                              <w:rFonts w:ascii="Cambria Math" w:hAnsi="Cambria Math"/>
                            </w:rPr>
                          </w:rPrChange>
                        </w:rPr>
                        <m:t>1</m:t>
                      </m:r>
                      <m:r>
                        <w:rPr>
                          <w:rFonts w:ascii="Cambria Math" w:hAnsi="Cambria Math"/>
                          <w:rPrChange w:id="3633" w:author="凡 张" w:date="2019-05-26T07:05:00Z">
                            <w:rPr>
                              <w:rFonts w:ascii="Cambria Math" w:hAnsi="Cambria Math"/>
                            </w:rPr>
                          </w:rPrChange>
                        </w:rPr>
                        <m:t>m</m:t>
                      </m:r>
                    </m:sub>
                  </m:sSub>
                  <m:func>
                    <m:funcPr>
                      <m:ctrlPr>
                        <w:rPr>
                          <w:rFonts w:ascii="Cambria Math" w:hAnsi="Cambria Math"/>
                          <w:rPrChange w:id="3634" w:author="凡 张" w:date="2019-05-26T07:05:00Z">
                            <w:rPr>
                              <w:rFonts w:ascii="Cambria Math" w:hAnsi="Cambria Math"/>
                            </w:rPr>
                          </w:rPrChange>
                        </w:rPr>
                      </m:ctrlPr>
                    </m:funcPr>
                    <m:fName>
                      <m:r>
                        <m:rPr>
                          <m:sty m:val="p"/>
                        </m:rPr>
                        <w:rPr>
                          <w:rFonts w:ascii="Cambria Math" w:hAnsi="Cambria Math"/>
                          <w:rPrChange w:id="3635" w:author="凡 张" w:date="2019-05-26T07:05:00Z">
                            <w:rPr>
                              <w:rFonts w:ascii="Cambria Math" w:hAnsi="Cambria Math"/>
                            </w:rPr>
                          </w:rPrChange>
                        </w:rPr>
                        <m:t>cos</m:t>
                      </m:r>
                    </m:fName>
                    <m:e>
                      <m:d>
                        <m:dPr>
                          <m:begChr m:val="["/>
                          <m:endChr m:val="]"/>
                          <m:ctrlPr>
                            <w:rPr>
                              <w:rFonts w:ascii="Cambria Math" w:hAnsi="Cambria Math"/>
                              <w:rPrChange w:id="3636" w:author="凡 张" w:date="2019-05-26T07:05:00Z">
                                <w:rPr>
                                  <w:rFonts w:ascii="Cambria Math" w:hAnsi="Cambria Math"/>
                                </w:rPr>
                              </w:rPrChange>
                            </w:rPr>
                          </m:ctrlPr>
                        </m:dPr>
                        <m:e>
                          <m:r>
                            <w:rPr>
                              <w:rFonts w:ascii="Cambria Math" w:hAnsi="Cambria Math"/>
                              <w:rPrChange w:id="3637" w:author="凡 张" w:date="2019-05-26T07:05:00Z">
                                <w:rPr>
                                  <w:rFonts w:ascii="Cambria Math" w:hAnsi="Cambria Math"/>
                                </w:rPr>
                              </w:rPrChange>
                            </w:rPr>
                            <m:t>m</m:t>
                          </m:r>
                          <m:sSub>
                            <m:sSubPr>
                              <m:ctrlPr>
                                <w:rPr>
                                  <w:rFonts w:ascii="Cambria Math" w:hAnsi="Cambria Math"/>
                                  <w:rPrChange w:id="3638" w:author="凡 张" w:date="2019-05-26T07:05:00Z">
                                    <w:rPr>
                                      <w:rFonts w:ascii="Cambria Math" w:hAnsi="Cambria Math"/>
                                    </w:rPr>
                                  </w:rPrChange>
                                </w:rPr>
                              </m:ctrlPr>
                            </m:sSubPr>
                            <m:e>
                              <m:r>
                                <w:rPr>
                                  <w:rFonts w:ascii="Cambria Math" w:hAnsi="Cambria Math"/>
                                  <w:rPrChange w:id="3639" w:author="凡 张" w:date="2019-05-26T07:05:00Z">
                                    <w:rPr>
                                      <w:rFonts w:ascii="Cambria Math" w:hAnsi="Cambria Math"/>
                                    </w:rPr>
                                  </w:rPrChange>
                                </w:rPr>
                                <m:t>ϕ</m:t>
                              </m:r>
                            </m:e>
                            <m:sub>
                              <m:r>
                                <m:rPr>
                                  <m:sty m:val="p"/>
                                </m:rPr>
                                <w:rPr>
                                  <w:rFonts w:ascii="Cambria Math" w:hAnsi="Cambria Math"/>
                                  <w:rPrChange w:id="3640" w:author="凡 张" w:date="2019-05-26T07:05:00Z">
                                    <w:rPr>
                                      <w:rFonts w:ascii="Cambria Math" w:hAnsi="Cambria Math"/>
                                    </w:rPr>
                                  </w:rPrChange>
                                </w:rPr>
                                <m:t>2</m:t>
                              </m:r>
                            </m:sub>
                          </m:sSub>
                          <m:d>
                            <m:dPr>
                              <m:ctrlPr>
                                <w:rPr>
                                  <w:rFonts w:ascii="Cambria Math" w:hAnsi="Cambria Math"/>
                                  <w:rPrChange w:id="3641" w:author="凡 张" w:date="2019-05-26T07:05:00Z">
                                    <w:rPr>
                                      <w:rFonts w:ascii="Cambria Math" w:hAnsi="Cambria Math"/>
                                    </w:rPr>
                                  </w:rPrChange>
                                </w:rPr>
                              </m:ctrlPr>
                            </m:dPr>
                            <m:e>
                              <m:r>
                                <w:rPr>
                                  <w:rFonts w:ascii="Cambria Math" w:hAnsi="Cambria Math"/>
                                  <w:rPrChange w:id="3642" w:author="凡 张" w:date="2019-05-26T07:05:00Z">
                                    <w:rPr>
                                      <w:rFonts w:ascii="Cambria Math" w:hAnsi="Cambria Math"/>
                                    </w:rPr>
                                  </w:rPrChange>
                                </w:rPr>
                                <m:t>x</m:t>
                              </m:r>
                              <m:r>
                                <m:rPr>
                                  <m:sty m:val="p"/>
                                </m:rPr>
                                <w:rPr>
                                  <w:rFonts w:ascii="Cambria Math" w:hAnsi="Cambria Math"/>
                                  <w:rPrChange w:id="3643" w:author="凡 张" w:date="2019-05-26T07:05:00Z">
                                    <w:rPr>
                                      <w:rFonts w:ascii="Cambria Math" w:hAnsi="Cambria Math"/>
                                    </w:rPr>
                                  </w:rPrChange>
                                </w:rPr>
                                <m:t xml:space="preserve">, </m:t>
                              </m:r>
                              <m:r>
                                <w:rPr>
                                  <w:rFonts w:ascii="Cambria Math" w:hAnsi="Cambria Math"/>
                                  <w:rPrChange w:id="3644" w:author="凡 张" w:date="2019-05-26T07:05:00Z">
                                    <w:rPr>
                                      <w:rFonts w:ascii="Cambria Math" w:hAnsi="Cambria Math"/>
                                    </w:rPr>
                                  </w:rPrChange>
                                </w:rPr>
                                <m:t>y</m:t>
                              </m:r>
                            </m:e>
                          </m:d>
                        </m:e>
                      </m:d>
                    </m:e>
                  </m:func>
                </m:e>
              </m:nary>
            </m:e>
          </m:d>
          <m:r>
            <m:rPr>
              <m:sty m:val="p"/>
            </m:rPr>
            <w:rPr>
              <w:rFonts w:ascii="Cambria Math" w:hAnsi="Cambria Math"/>
              <w:rPrChange w:id="3645" w:author="凡 张" w:date="2019-05-26T07:05:00Z">
                <w:rPr>
                  <w:rFonts w:ascii="Cambria Math" w:hAnsi="Cambria Math"/>
                </w:rPr>
              </w:rPrChange>
            </w:rPr>
            <w:br/>
          </m:r>
        </m:oMath>
        <m:oMath>
          <m:r>
            <m:rPr>
              <m:sty m:val="p"/>
            </m:rPr>
            <w:rPr>
              <w:rFonts w:ascii="Cambria Math" w:hAnsi="Cambria Math"/>
              <w:rPrChange w:id="3646" w:author="凡 张" w:date="2019-05-26T07:05:00Z">
                <w:rPr>
                  <w:rFonts w:ascii="Cambria Math" w:hAnsi="Cambria Math"/>
                </w:rPr>
              </w:rPrChange>
            </w:rPr>
            <m:t>=</m:t>
          </m:r>
          <m:sSub>
            <m:sSubPr>
              <m:ctrlPr>
                <w:rPr>
                  <w:rFonts w:ascii="Cambria Math" w:hAnsi="Cambria Math"/>
                  <w:rPrChange w:id="3647" w:author="凡 张" w:date="2019-05-26T07:05:00Z">
                    <w:rPr>
                      <w:rFonts w:ascii="Cambria Math" w:hAnsi="Cambria Math"/>
                    </w:rPr>
                  </w:rPrChange>
                </w:rPr>
              </m:ctrlPr>
            </m:sSubPr>
            <m:e>
              <m:r>
                <w:rPr>
                  <w:rFonts w:ascii="Cambria Math" w:hAnsi="Cambria Math"/>
                  <w:rPrChange w:id="3648" w:author="凡 张" w:date="2019-05-26T07:05:00Z">
                    <w:rPr>
                      <w:rFonts w:ascii="Cambria Math" w:hAnsi="Cambria Math"/>
                    </w:rPr>
                  </w:rPrChange>
                </w:rPr>
                <m:t>a</m:t>
              </m:r>
            </m:e>
            <m:sub>
              <m:r>
                <m:rPr>
                  <m:sty m:val="p"/>
                </m:rPr>
                <w:rPr>
                  <w:rFonts w:ascii="Cambria Math" w:hAnsi="Cambria Math"/>
                  <w:rPrChange w:id="3649" w:author="凡 张" w:date="2019-05-26T07:05:00Z">
                    <w:rPr>
                      <w:rFonts w:ascii="Cambria Math" w:hAnsi="Cambria Math"/>
                    </w:rPr>
                  </w:rPrChange>
                </w:rPr>
                <m:t>1</m:t>
              </m:r>
            </m:sub>
          </m:sSub>
          <m:sSub>
            <m:sSubPr>
              <m:ctrlPr>
                <w:rPr>
                  <w:rFonts w:ascii="Cambria Math" w:hAnsi="Cambria Math"/>
                  <w:rPrChange w:id="3650" w:author="凡 张" w:date="2019-05-26T07:05:00Z">
                    <w:rPr>
                      <w:rFonts w:ascii="Cambria Math" w:hAnsi="Cambria Math"/>
                    </w:rPr>
                  </w:rPrChange>
                </w:rPr>
              </m:ctrlPr>
            </m:sSubPr>
            <m:e>
              <m:r>
                <w:rPr>
                  <w:rFonts w:ascii="Cambria Math" w:hAnsi="Cambria Math"/>
                  <w:rPrChange w:id="3651" w:author="凡 张" w:date="2019-05-26T07:05:00Z">
                    <w:rPr>
                      <w:rFonts w:ascii="Cambria Math" w:hAnsi="Cambria Math"/>
                    </w:rPr>
                  </w:rPrChange>
                </w:rPr>
                <m:t>a</m:t>
              </m:r>
            </m:e>
            <m:sub>
              <m:r>
                <m:rPr>
                  <m:sty m:val="p"/>
                </m:rPr>
                <w:rPr>
                  <w:rFonts w:ascii="Cambria Math" w:hAnsi="Cambria Math"/>
                  <w:rPrChange w:id="3652" w:author="凡 张" w:date="2019-05-26T07:05:00Z">
                    <w:rPr>
                      <w:rFonts w:ascii="Cambria Math" w:hAnsi="Cambria Math"/>
                    </w:rPr>
                  </w:rPrChange>
                </w:rPr>
                <m:t>2</m:t>
              </m:r>
            </m:sub>
          </m:sSub>
          <m:r>
            <m:rPr>
              <m:sty m:val="p"/>
            </m:rPr>
            <w:rPr>
              <w:rFonts w:ascii="Cambria Math" w:hAnsi="Cambria Math"/>
              <w:rPrChange w:id="3653" w:author="凡 张" w:date="2019-05-26T07:05:00Z">
                <w:rPr>
                  <w:rFonts w:ascii="Cambria Math" w:hAnsi="Cambria Math"/>
                </w:rPr>
              </w:rPrChange>
            </w:rPr>
            <m:t>+</m:t>
          </m:r>
          <m:sSub>
            <m:sSubPr>
              <m:ctrlPr>
                <w:rPr>
                  <w:rFonts w:ascii="Cambria Math" w:hAnsi="Cambria Math"/>
                  <w:rPrChange w:id="3654" w:author="凡 张" w:date="2019-05-26T07:05:00Z">
                    <w:rPr>
                      <w:rFonts w:ascii="Cambria Math" w:hAnsi="Cambria Math"/>
                    </w:rPr>
                  </w:rPrChange>
                </w:rPr>
              </m:ctrlPr>
            </m:sSubPr>
            <m:e>
              <m:r>
                <w:rPr>
                  <w:rFonts w:ascii="Cambria Math" w:hAnsi="Cambria Math"/>
                  <w:rPrChange w:id="3655" w:author="凡 张" w:date="2019-05-26T07:05:00Z">
                    <w:rPr>
                      <w:rFonts w:ascii="Cambria Math" w:hAnsi="Cambria Math"/>
                    </w:rPr>
                  </w:rPrChange>
                </w:rPr>
                <m:t>a</m:t>
              </m:r>
            </m:e>
            <m:sub>
              <m:r>
                <m:rPr>
                  <m:sty m:val="p"/>
                </m:rPr>
                <w:rPr>
                  <w:rFonts w:ascii="Cambria Math" w:hAnsi="Cambria Math"/>
                  <w:rPrChange w:id="3656" w:author="凡 张" w:date="2019-05-26T07:05:00Z">
                    <w:rPr>
                      <w:rFonts w:ascii="Cambria Math" w:hAnsi="Cambria Math"/>
                    </w:rPr>
                  </w:rPrChange>
                </w:rPr>
                <m:t>1</m:t>
              </m:r>
            </m:sub>
          </m:sSub>
          <m:nary>
            <m:naryPr>
              <m:chr m:val="∑"/>
              <m:limLoc m:val="undOvr"/>
              <m:ctrlPr>
                <w:rPr>
                  <w:rFonts w:ascii="Cambria Math" w:hAnsi="Cambria Math"/>
                  <w:rPrChange w:id="3657" w:author="凡 张" w:date="2019-05-26T07:05:00Z">
                    <w:rPr>
                      <w:rFonts w:ascii="Cambria Math" w:hAnsi="Cambria Math"/>
                    </w:rPr>
                  </w:rPrChange>
                </w:rPr>
              </m:ctrlPr>
            </m:naryPr>
            <m:sub>
              <m:r>
                <w:rPr>
                  <w:rFonts w:ascii="Cambria Math" w:hAnsi="Cambria Math"/>
                  <w:rPrChange w:id="3658" w:author="凡 张" w:date="2019-05-26T07:05:00Z">
                    <w:rPr>
                      <w:rFonts w:ascii="Cambria Math" w:hAnsi="Cambria Math"/>
                    </w:rPr>
                  </w:rPrChange>
                </w:rPr>
                <m:t>m</m:t>
              </m:r>
              <m:r>
                <m:rPr>
                  <m:sty m:val="p"/>
                </m:rPr>
                <w:rPr>
                  <w:rFonts w:ascii="Cambria Math" w:hAnsi="Cambria Math"/>
                  <w:rPrChange w:id="3659" w:author="凡 张" w:date="2019-05-26T07:05:00Z">
                    <w:rPr>
                      <w:rFonts w:ascii="Cambria Math" w:hAnsi="Cambria Math"/>
                    </w:rPr>
                  </w:rPrChange>
                </w:rPr>
                <m:t>=1</m:t>
              </m:r>
            </m:sub>
            <m:sup>
              <m:r>
                <m:rPr>
                  <m:sty m:val="p"/>
                </m:rPr>
                <w:rPr>
                  <w:rFonts w:ascii="Cambria Math" w:hAnsi="Cambria Math"/>
                  <w:rPrChange w:id="3660" w:author="凡 张" w:date="2019-05-26T07:05:00Z">
                    <w:rPr>
                      <w:rFonts w:ascii="Cambria Math" w:hAnsi="Cambria Math"/>
                    </w:rPr>
                  </w:rPrChange>
                </w:rPr>
                <m:t>∞</m:t>
              </m:r>
            </m:sup>
            <m:e>
              <m:sSub>
                <m:sSubPr>
                  <m:ctrlPr>
                    <w:rPr>
                      <w:rFonts w:ascii="Cambria Math" w:hAnsi="Cambria Math"/>
                      <w:rPrChange w:id="3661" w:author="凡 张" w:date="2019-05-26T07:05:00Z">
                        <w:rPr>
                          <w:rFonts w:ascii="Cambria Math" w:hAnsi="Cambria Math"/>
                        </w:rPr>
                      </w:rPrChange>
                    </w:rPr>
                  </m:ctrlPr>
                </m:sSubPr>
                <m:e>
                  <m:r>
                    <w:rPr>
                      <w:rFonts w:ascii="Cambria Math" w:hAnsi="Cambria Math"/>
                      <w:rPrChange w:id="3662" w:author="凡 张" w:date="2019-05-26T07:05:00Z">
                        <w:rPr>
                          <w:rFonts w:ascii="Cambria Math" w:hAnsi="Cambria Math"/>
                        </w:rPr>
                      </w:rPrChange>
                    </w:rPr>
                    <m:t>b</m:t>
                  </m:r>
                </m:e>
                <m:sub>
                  <m:r>
                    <m:rPr>
                      <m:sty m:val="p"/>
                    </m:rPr>
                    <w:rPr>
                      <w:rFonts w:ascii="Cambria Math" w:hAnsi="Cambria Math"/>
                      <w:rPrChange w:id="3663" w:author="凡 张" w:date="2019-05-26T07:05:00Z">
                        <w:rPr>
                          <w:rFonts w:ascii="Cambria Math" w:hAnsi="Cambria Math"/>
                        </w:rPr>
                      </w:rPrChange>
                    </w:rPr>
                    <m:t>1</m:t>
                  </m:r>
                  <m:r>
                    <w:rPr>
                      <w:rFonts w:ascii="Cambria Math" w:hAnsi="Cambria Math"/>
                      <w:rPrChange w:id="3664" w:author="凡 张" w:date="2019-05-26T07:05:00Z">
                        <w:rPr>
                          <w:rFonts w:ascii="Cambria Math" w:hAnsi="Cambria Math"/>
                        </w:rPr>
                      </w:rPrChange>
                    </w:rPr>
                    <m:t>m</m:t>
                  </m:r>
                </m:sub>
              </m:sSub>
              <m:func>
                <m:funcPr>
                  <m:ctrlPr>
                    <w:rPr>
                      <w:rFonts w:ascii="Cambria Math" w:hAnsi="Cambria Math"/>
                      <w:rPrChange w:id="3665" w:author="凡 张" w:date="2019-05-26T07:05:00Z">
                        <w:rPr>
                          <w:rFonts w:ascii="Cambria Math" w:hAnsi="Cambria Math"/>
                        </w:rPr>
                      </w:rPrChange>
                    </w:rPr>
                  </m:ctrlPr>
                </m:funcPr>
                <m:fName>
                  <m:r>
                    <m:rPr>
                      <m:sty m:val="p"/>
                    </m:rPr>
                    <w:rPr>
                      <w:rFonts w:ascii="Cambria Math" w:hAnsi="Cambria Math"/>
                      <w:rPrChange w:id="3666" w:author="凡 张" w:date="2019-05-26T07:05:00Z">
                        <w:rPr>
                          <w:rFonts w:ascii="Cambria Math" w:hAnsi="Cambria Math"/>
                        </w:rPr>
                      </w:rPrChange>
                    </w:rPr>
                    <m:t>cos</m:t>
                  </m:r>
                </m:fName>
                <m:e>
                  <m:d>
                    <m:dPr>
                      <m:begChr m:val="["/>
                      <m:endChr m:val="]"/>
                      <m:ctrlPr>
                        <w:rPr>
                          <w:rFonts w:ascii="Cambria Math" w:hAnsi="Cambria Math"/>
                          <w:rPrChange w:id="3667" w:author="凡 张" w:date="2019-05-26T07:05:00Z">
                            <w:rPr>
                              <w:rFonts w:ascii="Cambria Math" w:hAnsi="Cambria Math"/>
                            </w:rPr>
                          </w:rPrChange>
                        </w:rPr>
                      </m:ctrlPr>
                    </m:dPr>
                    <m:e>
                      <m:r>
                        <w:rPr>
                          <w:rFonts w:ascii="Cambria Math" w:hAnsi="Cambria Math"/>
                          <w:rPrChange w:id="3668" w:author="凡 张" w:date="2019-05-26T07:05:00Z">
                            <w:rPr>
                              <w:rFonts w:ascii="Cambria Math" w:hAnsi="Cambria Math"/>
                            </w:rPr>
                          </w:rPrChange>
                        </w:rPr>
                        <m:t>m</m:t>
                      </m:r>
                      <m:sSub>
                        <m:sSubPr>
                          <m:ctrlPr>
                            <w:rPr>
                              <w:rFonts w:ascii="Cambria Math" w:hAnsi="Cambria Math"/>
                              <w:rPrChange w:id="3669" w:author="凡 张" w:date="2019-05-26T07:05:00Z">
                                <w:rPr>
                                  <w:rFonts w:ascii="Cambria Math" w:hAnsi="Cambria Math"/>
                                </w:rPr>
                              </w:rPrChange>
                            </w:rPr>
                          </m:ctrlPr>
                        </m:sSubPr>
                        <m:e>
                          <m:r>
                            <w:rPr>
                              <w:rFonts w:ascii="Cambria Math" w:hAnsi="Cambria Math"/>
                              <w:rPrChange w:id="3670" w:author="凡 张" w:date="2019-05-26T07:05:00Z">
                                <w:rPr>
                                  <w:rFonts w:ascii="Cambria Math" w:hAnsi="Cambria Math"/>
                                </w:rPr>
                              </w:rPrChange>
                            </w:rPr>
                            <m:t>ϕ</m:t>
                          </m:r>
                        </m:e>
                        <m:sub>
                          <m:r>
                            <m:rPr>
                              <m:sty m:val="p"/>
                            </m:rPr>
                            <w:rPr>
                              <w:rFonts w:ascii="Cambria Math" w:hAnsi="Cambria Math"/>
                              <w:rPrChange w:id="3671" w:author="凡 张" w:date="2019-05-26T07:05:00Z">
                                <w:rPr>
                                  <w:rFonts w:ascii="Cambria Math" w:hAnsi="Cambria Math"/>
                                </w:rPr>
                              </w:rPrChange>
                            </w:rPr>
                            <m:t>2</m:t>
                          </m:r>
                        </m:sub>
                      </m:sSub>
                      <m:d>
                        <m:dPr>
                          <m:ctrlPr>
                            <w:rPr>
                              <w:rFonts w:ascii="Cambria Math" w:hAnsi="Cambria Math"/>
                              <w:rPrChange w:id="3672" w:author="凡 张" w:date="2019-05-26T07:05:00Z">
                                <w:rPr>
                                  <w:rFonts w:ascii="Cambria Math" w:hAnsi="Cambria Math"/>
                                </w:rPr>
                              </w:rPrChange>
                            </w:rPr>
                          </m:ctrlPr>
                        </m:dPr>
                        <m:e>
                          <m:r>
                            <w:rPr>
                              <w:rFonts w:ascii="Cambria Math" w:hAnsi="Cambria Math"/>
                              <w:rPrChange w:id="3673" w:author="凡 张" w:date="2019-05-26T07:05:00Z">
                                <w:rPr>
                                  <w:rFonts w:ascii="Cambria Math" w:hAnsi="Cambria Math"/>
                                </w:rPr>
                              </w:rPrChange>
                            </w:rPr>
                            <m:t>x</m:t>
                          </m:r>
                          <m:r>
                            <m:rPr>
                              <m:sty m:val="p"/>
                            </m:rPr>
                            <w:rPr>
                              <w:rFonts w:ascii="Cambria Math" w:hAnsi="Cambria Math"/>
                              <w:rPrChange w:id="3674" w:author="凡 张" w:date="2019-05-26T07:05:00Z">
                                <w:rPr>
                                  <w:rFonts w:ascii="Cambria Math" w:hAnsi="Cambria Math"/>
                                </w:rPr>
                              </w:rPrChange>
                            </w:rPr>
                            <m:t xml:space="preserve">, </m:t>
                          </m:r>
                          <m:r>
                            <w:rPr>
                              <w:rFonts w:ascii="Cambria Math" w:hAnsi="Cambria Math"/>
                              <w:rPrChange w:id="3675" w:author="凡 张" w:date="2019-05-26T07:05:00Z">
                                <w:rPr>
                                  <w:rFonts w:ascii="Cambria Math" w:hAnsi="Cambria Math"/>
                                </w:rPr>
                              </w:rPrChange>
                            </w:rPr>
                            <m:t>y</m:t>
                          </m:r>
                        </m:e>
                      </m:d>
                    </m:e>
                  </m:d>
                </m:e>
              </m:func>
            </m:e>
          </m:nary>
          <m:r>
            <m:rPr>
              <m:sty m:val="p"/>
            </m:rPr>
            <w:rPr>
              <w:rFonts w:ascii="Cambria Math" w:hAnsi="Cambria Math"/>
              <w:rPrChange w:id="3676" w:author="凡 张" w:date="2019-05-26T07:05:00Z">
                <w:rPr>
                  <w:rFonts w:ascii="Cambria Math" w:hAnsi="Cambria Math"/>
                </w:rPr>
              </w:rPrChange>
            </w:rPr>
            <m:t>+</m:t>
          </m:r>
          <m:sSub>
            <m:sSubPr>
              <m:ctrlPr>
                <w:rPr>
                  <w:rFonts w:ascii="Cambria Math" w:hAnsi="Cambria Math"/>
                  <w:rPrChange w:id="3677" w:author="凡 张" w:date="2019-05-26T07:05:00Z">
                    <w:rPr>
                      <w:rFonts w:ascii="Cambria Math" w:hAnsi="Cambria Math"/>
                    </w:rPr>
                  </w:rPrChange>
                </w:rPr>
              </m:ctrlPr>
            </m:sSubPr>
            <m:e>
              <m:r>
                <w:rPr>
                  <w:rFonts w:ascii="Cambria Math" w:hAnsi="Cambria Math"/>
                  <w:rPrChange w:id="3678" w:author="凡 张" w:date="2019-05-26T07:05:00Z">
                    <w:rPr>
                      <w:rFonts w:ascii="Cambria Math" w:hAnsi="Cambria Math"/>
                    </w:rPr>
                  </w:rPrChange>
                </w:rPr>
                <m:t>a</m:t>
              </m:r>
            </m:e>
            <m:sub>
              <m:r>
                <m:rPr>
                  <m:sty m:val="p"/>
                </m:rPr>
                <w:rPr>
                  <w:rFonts w:ascii="Cambria Math" w:hAnsi="Cambria Math"/>
                  <w:rPrChange w:id="3679" w:author="凡 张" w:date="2019-05-26T07:05:00Z">
                    <w:rPr>
                      <w:rFonts w:ascii="Cambria Math" w:hAnsi="Cambria Math"/>
                    </w:rPr>
                  </w:rPrChange>
                </w:rPr>
                <m:t>2</m:t>
              </m:r>
            </m:sub>
          </m:sSub>
          <m:nary>
            <m:naryPr>
              <m:chr m:val="∑"/>
              <m:limLoc m:val="undOvr"/>
              <m:ctrlPr>
                <w:rPr>
                  <w:rFonts w:ascii="Cambria Math" w:hAnsi="Cambria Math"/>
                  <w:rPrChange w:id="3680" w:author="凡 张" w:date="2019-05-26T07:05:00Z">
                    <w:rPr>
                      <w:rFonts w:ascii="Cambria Math" w:hAnsi="Cambria Math"/>
                    </w:rPr>
                  </w:rPrChange>
                </w:rPr>
              </m:ctrlPr>
            </m:naryPr>
            <m:sub>
              <m:r>
                <w:rPr>
                  <w:rFonts w:ascii="Cambria Math" w:hAnsi="Cambria Math"/>
                  <w:rPrChange w:id="3681" w:author="凡 张" w:date="2019-05-26T07:05:00Z">
                    <w:rPr>
                      <w:rFonts w:ascii="Cambria Math" w:hAnsi="Cambria Math"/>
                    </w:rPr>
                  </w:rPrChange>
                </w:rPr>
                <m:t>n</m:t>
              </m:r>
              <m:r>
                <m:rPr>
                  <m:sty m:val="p"/>
                </m:rPr>
                <w:rPr>
                  <w:rFonts w:ascii="Cambria Math" w:hAnsi="Cambria Math"/>
                  <w:rPrChange w:id="3682" w:author="凡 张" w:date="2019-05-26T07:05:00Z">
                    <w:rPr>
                      <w:rFonts w:ascii="Cambria Math" w:hAnsi="Cambria Math"/>
                    </w:rPr>
                  </w:rPrChange>
                </w:rPr>
                <m:t>=1</m:t>
              </m:r>
            </m:sub>
            <m:sup>
              <m:r>
                <m:rPr>
                  <m:sty m:val="p"/>
                </m:rPr>
                <w:rPr>
                  <w:rFonts w:ascii="Cambria Math" w:hAnsi="Cambria Math"/>
                  <w:rPrChange w:id="3683" w:author="凡 张" w:date="2019-05-26T07:05:00Z">
                    <w:rPr>
                      <w:rFonts w:ascii="Cambria Math" w:hAnsi="Cambria Math"/>
                    </w:rPr>
                  </w:rPrChange>
                </w:rPr>
                <m:t>∞</m:t>
              </m:r>
            </m:sup>
            <m:e>
              <m:sSub>
                <m:sSubPr>
                  <m:ctrlPr>
                    <w:rPr>
                      <w:rFonts w:ascii="Cambria Math" w:hAnsi="Cambria Math"/>
                      <w:rPrChange w:id="3684" w:author="凡 张" w:date="2019-05-26T07:05:00Z">
                        <w:rPr>
                          <w:rFonts w:ascii="Cambria Math" w:hAnsi="Cambria Math"/>
                        </w:rPr>
                      </w:rPrChange>
                    </w:rPr>
                  </m:ctrlPr>
                </m:sSubPr>
                <m:e>
                  <m:r>
                    <w:rPr>
                      <w:rFonts w:ascii="Cambria Math" w:hAnsi="Cambria Math"/>
                      <w:rPrChange w:id="3685" w:author="凡 张" w:date="2019-05-26T07:05:00Z">
                        <w:rPr>
                          <w:rFonts w:ascii="Cambria Math" w:hAnsi="Cambria Math"/>
                        </w:rPr>
                      </w:rPrChange>
                    </w:rPr>
                    <m:t>b</m:t>
                  </m:r>
                </m:e>
                <m:sub>
                  <m:r>
                    <m:rPr>
                      <m:sty m:val="p"/>
                    </m:rPr>
                    <w:rPr>
                      <w:rFonts w:ascii="Cambria Math" w:hAnsi="Cambria Math"/>
                      <w:rPrChange w:id="3686" w:author="凡 张" w:date="2019-05-26T07:05:00Z">
                        <w:rPr>
                          <w:rFonts w:ascii="Cambria Math" w:hAnsi="Cambria Math"/>
                        </w:rPr>
                      </w:rPrChange>
                    </w:rPr>
                    <m:t>1</m:t>
                  </m:r>
                  <m:r>
                    <w:rPr>
                      <w:rFonts w:ascii="Cambria Math" w:hAnsi="Cambria Math"/>
                      <w:rPrChange w:id="3687" w:author="凡 张" w:date="2019-05-26T07:05:00Z">
                        <w:rPr>
                          <w:rFonts w:ascii="Cambria Math" w:hAnsi="Cambria Math"/>
                        </w:rPr>
                      </w:rPrChange>
                    </w:rPr>
                    <m:t>n</m:t>
                  </m:r>
                </m:sub>
              </m:sSub>
              <m:func>
                <m:funcPr>
                  <m:ctrlPr>
                    <w:rPr>
                      <w:rFonts w:ascii="Cambria Math" w:hAnsi="Cambria Math"/>
                      <w:rPrChange w:id="3688" w:author="凡 张" w:date="2019-05-26T07:05:00Z">
                        <w:rPr>
                          <w:rFonts w:ascii="Cambria Math" w:hAnsi="Cambria Math"/>
                        </w:rPr>
                      </w:rPrChange>
                    </w:rPr>
                  </m:ctrlPr>
                </m:funcPr>
                <m:fName>
                  <m:r>
                    <m:rPr>
                      <m:sty m:val="p"/>
                    </m:rPr>
                    <w:rPr>
                      <w:rFonts w:ascii="Cambria Math" w:hAnsi="Cambria Math"/>
                      <w:rPrChange w:id="3689" w:author="凡 张" w:date="2019-05-26T07:05:00Z">
                        <w:rPr>
                          <w:rFonts w:ascii="Cambria Math" w:hAnsi="Cambria Math"/>
                        </w:rPr>
                      </w:rPrChange>
                    </w:rPr>
                    <m:t>cos</m:t>
                  </m:r>
                </m:fName>
                <m:e>
                  <m:d>
                    <m:dPr>
                      <m:begChr m:val="["/>
                      <m:endChr m:val="]"/>
                      <m:ctrlPr>
                        <w:rPr>
                          <w:rFonts w:ascii="Cambria Math" w:hAnsi="Cambria Math"/>
                          <w:rPrChange w:id="3690" w:author="凡 张" w:date="2019-05-26T07:05:00Z">
                            <w:rPr>
                              <w:rFonts w:ascii="Cambria Math" w:hAnsi="Cambria Math"/>
                            </w:rPr>
                          </w:rPrChange>
                        </w:rPr>
                      </m:ctrlPr>
                    </m:dPr>
                    <m:e>
                      <m:r>
                        <w:rPr>
                          <w:rFonts w:ascii="Cambria Math" w:hAnsi="Cambria Math"/>
                          <w:rPrChange w:id="3691" w:author="凡 张" w:date="2019-05-26T07:05:00Z">
                            <w:rPr>
                              <w:rFonts w:ascii="Cambria Math" w:hAnsi="Cambria Math"/>
                            </w:rPr>
                          </w:rPrChange>
                        </w:rPr>
                        <m:t>n</m:t>
                      </m:r>
                      <m:sSub>
                        <m:sSubPr>
                          <m:ctrlPr>
                            <w:rPr>
                              <w:rFonts w:ascii="Cambria Math" w:hAnsi="Cambria Math"/>
                              <w:rPrChange w:id="3692" w:author="凡 张" w:date="2019-05-26T07:05:00Z">
                                <w:rPr>
                                  <w:rFonts w:ascii="Cambria Math" w:hAnsi="Cambria Math"/>
                                </w:rPr>
                              </w:rPrChange>
                            </w:rPr>
                          </m:ctrlPr>
                        </m:sSubPr>
                        <m:e>
                          <m:r>
                            <w:rPr>
                              <w:rFonts w:ascii="Cambria Math" w:hAnsi="Cambria Math"/>
                              <w:rPrChange w:id="3693" w:author="凡 张" w:date="2019-05-26T07:05:00Z">
                                <w:rPr>
                                  <w:rFonts w:ascii="Cambria Math" w:hAnsi="Cambria Math"/>
                                </w:rPr>
                              </w:rPrChange>
                            </w:rPr>
                            <m:t>ϕ</m:t>
                          </m:r>
                        </m:e>
                        <m:sub>
                          <m:r>
                            <m:rPr>
                              <m:sty m:val="p"/>
                            </m:rPr>
                            <w:rPr>
                              <w:rFonts w:ascii="Cambria Math" w:hAnsi="Cambria Math"/>
                              <w:rPrChange w:id="3694" w:author="凡 张" w:date="2019-05-26T07:05:00Z">
                                <w:rPr>
                                  <w:rFonts w:ascii="Cambria Math" w:hAnsi="Cambria Math"/>
                                </w:rPr>
                              </w:rPrChange>
                            </w:rPr>
                            <m:t>1</m:t>
                          </m:r>
                        </m:sub>
                      </m:sSub>
                      <m:d>
                        <m:dPr>
                          <m:ctrlPr>
                            <w:rPr>
                              <w:rFonts w:ascii="Cambria Math" w:hAnsi="Cambria Math"/>
                              <w:rPrChange w:id="3695" w:author="凡 张" w:date="2019-05-26T07:05:00Z">
                                <w:rPr>
                                  <w:rFonts w:ascii="Cambria Math" w:hAnsi="Cambria Math"/>
                                </w:rPr>
                              </w:rPrChange>
                            </w:rPr>
                          </m:ctrlPr>
                        </m:dPr>
                        <m:e>
                          <m:r>
                            <w:rPr>
                              <w:rFonts w:ascii="Cambria Math" w:hAnsi="Cambria Math"/>
                              <w:rPrChange w:id="3696" w:author="凡 张" w:date="2019-05-26T07:05:00Z">
                                <w:rPr>
                                  <w:rFonts w:ascii="Cambria Math" w:hAnsi="Cambria Math"/>
                                </w:rPr>
                              </w:rPrChange>
                            </w:rPr>
                            <m:t>x</m:t>
                          </m:r>
                          <m:r>
                            <m:rPr>
                              <m:sty m:val="p"/>
                            </m:rPr>
                            <w:rPr>
                              <w:rFonts w:ascii="Cambria Math" w:hAnsi="Cambria Math"/>
                              <w:rPrChange w:id="3697" w:author="凡 张" w:date="2019-05-26T07:05:00Z">
                                <w:rPr>
                                  <w:rFonts w:ascii="Cambria Math" w:hAnsi="Cambria Math"/>
                                </w:rPr>
                              </w:rPrChange>
                            </w:rPr>
                            <m:t xml:space="preserve">, </m:t>
                          </m:r>
                          <m:r>
                            <w:rPr>
                              <w:rFonts w:ascii="Cambria Math" w:hAnsi="Cambria Math"/>
                              <w:rPrChange w:id="3698" w:author="凡 张" w:date="2019-05-26T07:05:00Z">
                                <w:rPr>
                                  <w:rFonts w:ascii="Cambria Math" w:hAnsi="Cambria Math"/>
                                </w:rPr>
                              </w:rPrChange>
                            </w:rPr>
                            <m:t>y</m:t>
                          </m:r>
                        </m:e>
                      </m:d>
                    </m:e>
                  </m:d>
                </m:e>
              </m:func>
            </m:e>
          </m:nary>
          <m:r>
            <m:rPr>
              <m:sty m:val="p"/>
            </m:rPr>
            <w:rPr>
              <w:rFonts w:ascii="Cambria Math" w:hAnsi="Cambria Math"/>
              <w:rPrChange w:id="3699" w:author="凡 张" w:date="2019-05-26T07:05:00Z">
                <w:rPr>
                  <w:rFonts w:ascii="Cambria Math" w:hAnsi="Cambria Math"/>
                </w:rPr>
              </w:rPrChange>
            </w:rPr>
            <m:t>+</m:t>
          </m:r>
          <m:nary>
            <m:naryPr>
              <m:chr m:val="∑"/>
              <m:limLoc m:val="undOvr"/>
              <m:ctrlPr>
                <w:rPr>
                  <w:rFonts w:ascii="Cambria Math" w:hAnsi="Cambria Math"/>
                  <w:rPrChange w:id="3700" w:author="凡 张" w:date="2019-05-26T07:05:00Z">
                    <w:rPr>
                      <w:rFonts w:ascii="Cambria Math" w:hAnsi="Cambria Math"/>
                    </w:rPr>
                  </w:rPrChange>
                </w:rPr>
              </m:ctrlPr>
            </m:naryPr>
            <m:sub>
              <m:r>
                <w:rPr>
                  <w:rFonts w:ascii="Cambria Math" w:hAnsi="Cambria Math"/>
                  <w:rPrChange w:id="3701" w:author="凡 张" w:date="2019-05-26T07:05:00Z">
                    <w:rPr>
                      <w:rFonts w:ascii="Cambria Math" w:hAnsi="Cambria Math"/>
                    </w:rPr>
                  </w:rPrChange>
                </w:rPr>
                <m:t>n</m:t>
              </m:r>
              <m:r>
                <m:rPr>
                  <m:sty m:val="p"/>
                </m:rPr>
                <w:rPr>
                  <w:rFonts w:ascii="Cambria Math" w:hAnsi="Cambria Math"/>
                  <w:rPrChange w:id="3702" w:author="凡 张" w:date="2019-05-26T07:05:00Z">
                    <w:rPr>
                      <w:rFonts w:ascii="Cambria Math" w:hAnsi="Cambria Math"/>
                    </w:rPr>
                  </w:rPrChange>
                </w:rPr>
                <m:t>=1</m:t>
              </m:r>
            </m:sub>
            <m:sup>
              <m:r>
                <m:rPr>
                  <m:sty m:val="p"/>
                </m:rPr>
                <w:rPr>
                  <w:rFonts w:ascii="Cambria Math" w:hAnsi="Cambria Math"/>
                  <w:rPrChange w:id="3703" w:author="凡 张" w:date="2019-05-26T07:05:00Z">
                    <w:rPr>
                      <w:rFonts w:ascii="Cambria Math" w:hAnsi="Cambria Math"/>
                    </w:rPr>
                  </w:rPrChange>
                </w:rPr>
                <m:t>∞</m:t>
              </m:r>
            </m:sup>
            <m:e>
              <m:sSub>
                <m:sSubPr>
                  <m:ctrlPr>
                    <w:rPr>
                      <w:rFonts w:ascii="Cambria Math" w:hAnsi="Cambria Math"/>
                      <w:rPrChange w:id="3704" w:author="凡 张" w:date="2019-05-26T07:05:00Z">
                        <w:rPr>
                          <w:rFonts w:ascii="Cambria Math" w:hAnsi="Cambria Math"/>
                        </w:rPr>
                      </w:rPrChange>
                    </w:rPr>
                  </m:ctrlPr>
                </m:sSubPr>
                <m:e>
                  <m:r>
                    <w:rPr>
                      <w:rFonts w:ascii="Cambria Math" w:hAnsi="Cambria Math"/>
                      <w:rPrChange w:id="3705" w:author="凡 张" w:date="2019-05-26T07:05:00Z">
                        <w:rPr>
                          <w:rFonts w:ascii="Cambria Math" w:hAnsi="Cambria Math"/>
                        </w:rPr>
                      </w:rPrChange>
                    </w:rPr>
                    <m:t>b</m:t>
                  </m:r>
                </m:e>
                <m:sub>
                  <m:r>
                    <m:rPr>
                      <m:sty m:val="p"/>
                    </m:rPr>
                    <w:rPr>
                      <w:rFonts w:ascii="Cambria Math" w:hAnsi="Cambria Math"/>
                      <w:rPrChange w:id="3706" w:author="凡 张" w:date="2019-05-26T07:05:00Z">
                        <w:rPr>
                          <w:rFonts w:ascii="Cambria Math" w:hAnsi="Cambria Math"/>
                        </w:rPr>
                      </w:rPrChange>
                    </w:rPr>
                    <m:t>1</m:t>
                  </m:r>
                  <m:r>
                    <w:rPr>
                      <w:rFonts w:ascii="Cambria Math" w:hAnsi="Cambria Math"/>
                      <w:rPrChange w:id="3707" w:author="凡 张" w:date="2019-05-26T07:05:00Z">
                        <w:rPr>
                          <w:rFonts w:ascii="Cambria Math" w:hAnsi="Cambria Math"/>
                        </w:rPr>
                      </w:rPrChange>
                    </w:rPr>
                    <m:t>n</m:t>
                  </m:r>
                </m:sub>
              </m:sSub>
              <m:func>
                <m:funcPr>
                  <m:ctrlPr>
                    <w:rPr>
                      <w:rFonts w:ascii="Cambria Math" w:hAnsi="Cambria Math"/>
                      <w:rPrChange w:id="3708" w:author="凡 张" w:date="2019-05-26T07:05:00Z">
                        <w:rPr>
                          <w:rFonts w:ascii="Cambria Math" w:hAnsi="Cambria Math"/>
                        </w:rPr>
                      </w:rPrChange>
                    </w:rPr>
                  </m:ctrlPr>
                </m:funcPr>
                <m:fName>
                  <m:r>
                    <m:rPr>
                      <m:sty m:val="p"/>
                    </m:rPr>
                    <w:rPr>
                      <w:rFonts w:ascii="Cambria Math" w:hAnsi="Cambria Math"/>
                      <w:rPrChange w:id="3709" w:author="凡 张" w:date="2019-05-26T07:05:00Z">
                        <w:rPr>
                          <w:rFonts w:ascii="Cambria Math" w:hAnsi="Cambria Math"/>
                        </w:rPr>
                      </w:rPrChange>
                    </w:rPr>
                    <m:t>cos</m:t>
                  </m:r>
                </m:fName>
                <m:e>
                  <m:d>
                    <m:dPr>
                      <m:begChr m:val="["/>
                      <m:endChr m:val="]"/>
                      <m:ctrlPr>
                        <w:rPr>
                          <w:rFonts w:ascii="Cambria Math" w:hAnsi="Cambria Math"/>
                          <w:rPrChange w:id="3710" w:author="凡 张" w:date="2019-05-26T07:05:00Z">
                            <w:rPr>
                              <w:rFonts w:ascii="Cambria Math" w:hAnsi="Cambria Math"/>
                            </w:rPr>
                          </w:rPrChange>
                        </w:rPr>
                      </m:ctrlPr>
                    </m:dPr>
                    <m:e>
                      <m:r>
                        <w:rPr>
                          <w:rFonts w:ascii="Cambria Math" w:hAnsi="Cambria Math"/>
                          <w:rPrChange w:id="3711" w:author="凡 张" w:date="2019-05-26T07:05:00Z">
                            <w:rPr>
                              <w:rFonts w:ascii="Cambria Math" w:hAnsi="Cambria Math"/>
                            </w:rPr>
                          </w:rPrChange>
                        </w:rPr>
                        <m:t>n</m:t>
                      </m:r>
                      <m:sSub>
                        <m:sSubPr>
                          <m:ctrlPr>
                            <w:rPr>
                              <w:rFonts w:ascii="Cambria Math" w:hAnsi="Cambria Math"/>
                              <w:rPrChange w:id="3712" w:author="凡 张" w:date="2019-05-26T07:05:00Z">
                                <w:rPr>
                                  <w:rFonts w:ascii="Cambria Math" w:hAnsi="Cambria Math"/>
                                </w:rPr>
                              </w:rPrChange>
                            </w:rPr>
                          </m:ctrlPr>
                        </m:sSubPr>
                        <m:e>
                          <m:r>
                            <w:rPr>
                              <w:rFonts w:ascii="Cambria Math" w:hAnsi="Cambria Math"/>
                              <w:rPrChange w:id="3713" w:author="凡 张" w:date="2019-05-26T07:05:00Z">
                                <w:rPr>
                                  <w:rFonts w:ascii="Cambria Math" w:hAnsi="Cambria Math"/>
                                </w:rPr>
                              </w:rPrChange>
                            </w:rPr>
                            <m:t>ϕ</m:t>
                          </m:r>
                        </m:e>
                        <m:sub>
                          <m:r>
                            <m:rPr>
                              <m:sty m:val="p"/>
                            </m:rPr>
                            <w:rPr>
                              <w:rFonts w:ascii="Cambria Math" w:hAnsi="Cambria Math"/>
                              <w:rPrChange w:id="3714" w:author="凡 张" w:date="2019-05-26T07:05:00Z">
                                <w:rPr>
                                  <w:rFonts w:ascii="Cambria Math" w:hAnsi="Cambria Math"/>
                                </w:rPr>
                              </w:rPrChange>
                            </w:rPr>
                            <m:t>1</m:t>
                          </m:r>
                        </m:sub>
                      </m:sSub>
                      <m:d>
                        <m:dPr>
                          <m:ctrlPr>
                            <w:rPr>
                              <w:rFonts w:ascii="Cambria Math" w:hAnsi="Cambria Math"/>
                              <w:rPrChange w:id="3715" w:author="凡 张" w:date="2019-05-26T07:05:00Z">
                                <w:rPr>
                                  <w:rFonts w:ascii="Cambria Math" w:hAnsi="Cambria Math"/>
                                </w:rPr>
                              </w:rPrChange>
                            </w:rPr>
                          </m:ctrlPr>
                        </m:dPr>
                        <m:e>
                          <m:r>
                            <w:rPr>
                              <w:rFonts w:ascii="Cambria Math" w:hAnsi="Cambria Math"/>
                              <w:rPrChange w:id="3716" w:author="凡 张" w:date="2019-05-26T07:05:00Z">
                                <w:rPr>
                                  <w:rFonts w:ascii="Cambria Math" w:hAnsi="Cambria Math"/>
                                </w:rPr>
                              </w:rPrChange>
                            </w:rPr>
                            <m:t>x</m:t>
                          </m:r>
                          <m:r>
                            <m:rPr>
                              <m:sty m:val="p"/>
                            </m:rPr>
                            <w:rPr>
                              <w:rFonts w:ascii="Cambria Math" w:hAnsi="Cambria Math"/>
                              <w:rPrChange w:id="3717" w:author="凡 张" w:date="2019-05-26T07:05:00Z">
                                <w:rPr>
                                  <w:rFonts w:ascii="Cambria Math" w:hAnsi="Cambria Math"/>
                                </w:rPr>
                              </w:rPrChange>
                            </w:rPr>
                            <m:t xml:space="preserve">, </m:t>
                          </m:r>
                          <m:r>
                            <w:rPr>
                              <w:rFonts w:ascii="Cambria Math" w:hAnsi="Cambria Math"/>
                              <w:rPrChange w:id="3718" w:author="凡 张" w:date="2019-05-26T07:05:00Z">
                                <w:rPr>
                                  <w:rFonts w:ascii="Cambria Math" w:hAnsi="Cambria Math"/>
                                </w:rPr>
                              </w:rPrChange>
                            </w:rPr>
                            <m:t>y</m:t>
                          </m:r>
                        </m:e>
                      </m:d>
                    </m:e>
                  </m:d>
                </m:e>
              </m:func>
            </m:e>
          </m:nary>
          <m:nary>
            <m:naryPr>
              <m:chr m:val="∑"/>
              <m:limLoc m:val="undOvr"/>
              <m:ctrlPr>
                <w:rPr>
                  <w:rFonts w:ascii="Cambria Math" w:hAnsi="Cambria Math"/>
                  <w:rPrChange w:id="3719" w:author="凡 张" w:date="2019-05-26T07:05:00Z">
                    <w:rPr>
                      <w:rFonts w:ascii="Cambria Math" w:hAnsi="Cambria Math"/>
                    </w:rPr>
                  </w:rPrChange>
                </w:rPr>
              </m:ctrlPr>
            </m:naryPr>
            <m:sub>
              <m:r>
                <w:rPr>
                  <w:rFonts w:ascii="Cambria Math" w:hAnsi="Cambria Math"/>
                  <w:rPrChange w:id="3720" w:author="凡 张" w:date="2019-05-26T07:05:00Z">
                    <w:rPr>
                      <w:rFonts w:ascii="Cambria Math" w:hAnsi="Cambria Math"/>
                    </w:rPr>
                  </w:rPrChange>
                </w:rPr>
                <m:t>m</m:t>
              </m:r>
              <m:r>
                <m:rPr>
                  <m:sty m:val="p"/>
                </m:rPr>
                <w:rPr>
                  <w:rFonts w:ascii="Cambria Math" w:hAnsi="Cambria Math"/>
                  <w:rPrChange w:id="3721" w:author="凡 张" w:date="2019-05-26T07:05:00Z">
                    <w:rPr>
                      <w:rFonts w:ascii="Cambria Math" w:hAnsi="Cambria Math"/>
                    </w:rPr>
                  </w:rPrChange>
                </w:rPr>
                <m:t>=1</m:t>
              </m:r>
            </m:sub>
            <m:sup>
              <m:r>
                <m:rPr>
                  <m:sty m:val="p"/>
                </m:rPr>
                <w:rPr>
                  <w:rFonts w:ascii="Cambria Math" w:hAnsi="Cambria Math"/>
                  <w:rPrChange w:id="3722" w:author="凡 张" w:date="2019-05-26T07:05:00Z">
                    <w:rPr>
                      <w:rFonts w:ascii="Cambria Math" w:hAnsi="Cambria Math"/>
                    </w:rPr>
                  </w:rPrChange>
                </w:rPr>
                <m:t>∞</m:t>
              </m:r>
            </m:sup>
            <m:e>
              <m:sSub>
                <m:sSubPr>
                  <m:ctrlPr>
                    <w:rPr>
                      <w:rFonts w:ascii="Cambria Math" w:hAnsi="Cambria Math"/>
                      <w:rPrChange w:id="3723" w:author="凡 张" w:date="2019-05-26T07:05:00Z">
                        <w:rPr>
                          <w:rFonts w:ascii="Cambria Math" w:hAnsi="Cambria Math"/>
                        </w:rPr>
                      </w:rPrChange>
                    </w:rPr>
                  </m:ctrlPr>
                </m:sSubPr>
                <m:e>
                  <m:r>
                    <w:rPr>
                      <w:rFonts w:ascii="Cambria Math" w:hAnsi="Cambria Math"/>
                      <w:rPrChange w:id="3724" w:author="凡 张" w:date="2019-05-26T07:05:00Z">
                        <w:rPr>
                          <w:rFonts w:ascii="Cambria Math" w:hAnsi="Cambria Math"/>
                        </w:rPr>
                      </w:rPrChange>
                    </w:rPr>
                    <m:t>b</m:t>
                  </m:r>
                </m:e>
                <m:sub>
                  <m:r>
                    <m:rPr>
                      <m:sty m:val="p"/>
                    </m:rPr>
                    <w:rPr>
                      <w:rFonts w:ascii="Cambria Math" w:hAnsi="Cambria Math"/>
                      <w:rPrChange w:id="3725" w:author="凡 张" w:date="2019-05-26T07:05:00Z">
                        <w:rPr>
                          <w:rFonts w:ascii="Cambria Math" w:hAnsi="Cambria Math"/>
                        </w:rPr>
                      </w:rPrChange>
                    </w:rPr>
                    <m:t>1</m:t>
                  </m:r>
                  <m:r>
                    <w:rPr>
                      <w:rFonts w:ascii="Cambria Math" w:hAnsi="Cambria Math"/>
                      <w:rPrChange w:id="3726" w:author="凡 张" w:date="2019-05-26T07:05:00Z">
                        <w:rPr>
                          <w:rFonts w:ascii="Cambria Math" w:hAnsi="Cambria Math"/>
                        </w:rPr>
                      </w:rPrChange>
                    </w:rPr>
                    <m:t>m</m:t>
                  </m:r>
                </m:sub>
              </m:sSub>
              <m:func>
                <m:funcPr>
                  <m:ctrlPr>
                    <w:rPr>
                      <w:rFonts w:ascii="Cambria Math" w:hAnsi="Cambria Math"/>
                      <w:rPrChange w:id="3727" w:author="凡 张" w:date="2019-05-26T07:05:00Z">
                        <w:rPr>
                          <w:rFonts w:ascii="Cambria Math" w:hAnsi="Cambria Math"/>
                        </w:rPr>
                      </w:rPrChange>
                    </w:rPr>
                  </m:ctrlPr>
                </m:funcPr>
                <m:fName>
                  <m:r>
                    <m:rPr>
                      <m:sty m:val="p"/>
                    </m:rPr>
                    <w:rPr>
                      <w:rFonts w:ascii="Cambria Math" w:hAnsi="Cambria Math"/>
                      <w:rPrChange w:id="3728" w:author="凡 张" w:date="2019-05-26T07:05:00Z">
                        <w:rPr>
                          <w:rFonts w:ascii="Cambria Math" w:hAnsi="Cambria Math"/>
                        </w:rPr>
                      </w:rPrChange>
                    </w:rPr>
                    <m:t>cos</m:t>
                  </m:r>
                </m:fName>
                <m:e>
                  <m:d>
                    <m:dPr>
                      <m:begChr m:val="["/>
                      <m:endChr m:val="]"/>
                      <m:ctrlPr>
                        <w:rPr>
                          <w:rFonts w:ascii="Cambria Math" w:hAnsi="Cambria Math"/>
                          <w:rPrChange w:id="3729" w:author="凡 张" w:date="2019-05-26T07:05:00Z">
                            <w:rPr>
                              <w:rFonts w:ascii="Cambria Math" w:hAnsi="Cambria Math"/>
                            </w:rPr>
                          </w:rPrChange>
                        </w:rPr>
                      </m:ctrlPr>
                    </m:dPr>
                    <m:e>
                      <m:r>
                        <w:rPr>
                          <w:rFonts w:ascii="Cambria Math" w:hAnsi="Cambria Math"/>
                          <w:rPrChange w:id="3730" w:author="凡 张" w:date="2019-05-26T07:05:00Z">
                            <w:rPr>
                              <w:rFonts w:ascii="Cambria Math" w:hAnsi="Cambria Math"/>
                            </w:rPr>
                          </w:rPrChange>
                        </w:rPr>
                        <m:t>m</m:t>
                      </m:r>
                      <m:sSub>
                        <m:sSubPr>
                          <m:ctrlPr>
                            <w:rPr>
                              <w:rFonts w:ascii="Cambria Math" w:hAnsi="Cambria Math"/>
                              <w:rPrChange w:id="3731" w:author="凡 张" w:date="2019-05-26T07:05:00Z">
                                <w:rPr>
                                  <w:rFonts w:ascii="Cambria Math" w:hAnsi="Cambria Math"/>
                                </w:rPr>
                              </w:rPrChange>
                            </w:rPr>
                          </m:ctrlPr>
                        </m:sSubPr>
                        <m:e>
                          <m:r>
                            <w:rPr>
                              <w:rFonts w:ascii="Cambria Math" w:hAnsi="Cambria Math"/>
                              <w:rPrChange w:id="3732" w:author="凡 张" w:date="2019-05-26T07:05:00Z">
                                <w:rPr>
                                  <w:rFonts w:ascii="Cambria Math" w:hAnsi="Cambria Math"/>
                                </w:rPr>
                              </w:rPrChange>
                            </w:rPr>
                            <m:t>ϕ</m:t>
                          </m:r>
                        </m:e>
                        <m:sub>
                          <m:r>
                            <m:rPr>
                              <m:sty m:val="p"/>
                            </m:rPr>
                            <w:rPr>
                              <w:rFonts w:ascii="Cambria Math" w:hAnsi="Cambria Math"/>
                              <w:rPrChange w:id="3733" w:author="凡 张" w:date="2019-05-26T07:05:00Z">
                                <w:rPr>
                                  <w:rFonts w:ascii="Cambria Math" w:hAnsi="Cambria Math"/>
                                </w:rPr>
                              </w:rPrChange>
                            </w:rPr>
                            <m:t>2</m:t>
                          </m:r>
                        </m:sub>
                      </m:sSub>
                      <m:d>
                        <m:dPr>
                          <m:ctrlPr>
                            <w:rPr>
                              <w:rFonts w:ascii="Cambria Math" w:hAnsi="Cambria Math"/>
                              <w:rPrChange w:id="3734" w:author="凡 张" w:date="2019-05-26T07:05:00Z">
                                <w:rPr>
                                  <w:rFonts w:ascii="Cambria Math" w:hAnsi="Cambria Math"/>
                                </w:rPr>
                              </w:rPrChange>
                            </w:rPr>
                          </m:ctrlPr>
                        </m:dPr>
                        <m:e>
                          <m:r>
                            <w:rPr>
                              <w:rFonts w:ascii="Cambria Math" w:hAnsi="Cambria Math"/>
                              <w:rPrChange w:id="3735" w:author="凡 张" w:date="2019-05-26T07:05:00Z">
                                <w:rPr>
                                  <w:rFonts w:ascii="Cambria Math" w:hAnsi="Cambria Math"/>
                                </w:rPr>
                              </w:rPrChange>
                            </w:rPr>
                            <m:t>x</m:t>
                          </m:r>
                          <m:r>
                            <m:rPr>
                              <m:sty m:val="p"/>
                            </m:rPr>
                            <w:rPr>
                              <w:rFonts w:ascii="Cambria Math" w:hAnsi="Cambria Math"/>
                              <w:rPrChange w:id="3736" w:author="凡 张" w:date="2019-05-26T07:05:00Z">
                                <w:rPr>
                                  <w:rFonts w:ascii="Cambria Math" w:hAnsi="Cambria Math"/>
                                </w:rPr>
                              </w:rPrChange>
                            </w:rPr>
                            <m:t xml:space="preserve">, </m:t>
                          </m:r>
                          <m:r>
                            <w:rPr>
                              <w:rFonts w:ascii="Cambria Math" w:hAnsi="Cambria Math"/>
                              <w:rPrChange w:id="3737" w:author="凡 张" w:date="2019-05-26T07:05:00Z">
                                <w:rPr>
                                  <w:rFonts w:ascii="Cambria Math" w:hAnsi="Cambria Math"/>
                                </w:rPr>
                              </w:rPrChange>
                            </w:rPr>
                            <m:t>y</m:t>
                          </m:r>
                        </m:e>
                      </m:d>
                    </m:e>
                  </m:d>
                </m:e>
              </m:func>
            </m:e>
          </m:nary>
          <m:r>
            <m:rPr>
              <m:sty m:val="p"/>
            </m:rPr>
            <w:rPr>
              <w:rFonts w:ascii="Cambria Math" w:hAnsi="Cambria Math"/>
              <w:rPrChange w:id="3738" w:author="凡 张" w:date="2019-05-26T07:05:00Z">
                <w:rPr>
                  <w:rFonts w:ascii="Cambria Math" w:hAnsi="Cambria Math"/>
                </w:rPr>
              </w:rPrChange>
            </w:rPr>
            <w:br/>
          </m:r>
        </m:oMath>
        <m:oMath>
          <m:eqArr>
            <m:eqArrPr>
              <m:ctrlPr>
                <w:ins w:id="3739" w:author="凡 张" w:date="2019-05-26T07:47:00Z">
                  <w:rPr>
                    <w:rFonts w:ascii="Cambria Math" w:hAnsi="Cambria Math"/>
                    <w:rPrChange w:id="3740" w:author="凡 张" w:date="2019-05-26T07:50:00Z">
                      <w:rPr>
                        <w:rFonts w:ascii="Cambria Math" w:hAnsi="Cambria Math"/>
                      </w:rPr>
                    </w:rPrChange>
                  </w:rPr>
                </w:ins>
              </m:ctrlPr>
            </m:eqArrPr>
            <m:e>
              <m:r>
                <m:rPr>
                  <m:sty m:val="p"/>
                  <m:aln/>
                </m:rPr>
                <w:rPr>
                  <w:rFonts w:ascii="Cambria Math" w:hAnsi="Cambria Math"/>
                  <w:rPrChange w:id="3741" w:author="凡 张" w:date="2019-05-26T07:05:00Z">
                    <w:rPr>
                      <w:rFonts w:ascii="Cambria Math" w:hAnsi="Cambria Math"/>
                    </w:rPr>
                  </w:rPrChange>
                </w:rPr>
                <m:t>=</m:t>
              </m:r>
              <m:sSub>
                <m:sSubPr>
                  <m:ctrlPr>
                    <w:rPr>
                      <w:rFonts w:ascii="Cambria Math" w:hAnsi="Cambria Math"/>
                      <w:rPrChange w:id="3742" w:author="凡 张" w:date="2019-05-26T07:05:00Z">
                        <w:rPr>
                          <w:rFonts w:ascii="Cambria Math" w:hAnsi="Cambria Math"/>
                        </w:rPr>
                      </w:rPrChange>
                    </w:rPr>
                  </m:ctrlPr>
                </m:sSubPr>
                <m:e>
                  <m:r>
                    <w:rPr>
                      <w:rFonts w:ascii="Cambria Math" w:hAnsi="Cambria Math"/>
                      <w:rPrChange w:id="3743" w:author="凡 张" w:date="2019-05-26T07:05:00Z">
                        <w:rPr>
                          <w:rFonts w:ascii="Cambria Math" w:hAnsi="Cambria Math"/>
                        </w:rPr>
                      </w:rPrChange>
                    </w:rPr>
                    <m:t>a</m:t>
                  </m:r>
                </m:e>
                <m:sub>
                  <m:r>
                    <m:rPr>
                      <m:sty m:val="p"/>
                    </m:rPr>
                    <w:rPr>
                      <w:rFonts w:ascii="Cambria Math" w:hAnsi="Cambria Math"/>
                      <w:rPrChange w:id="3744" w:author="凡 张" w:date="2019-05-26T07:05:00Z">
                        <w:rPr>
                          <w:rFonts w:ascii="Cambria Math" w:hAnsi="Cambria Math"/>
                        </w:rPr>
                      </w:rPrChange>
                    </w:rPr>
                    <m:t>1</m:t>
                  </m:r>
                </m:sub>
              </m:sSub>
              <m:sSub>
                <m:sSubPr>
                  <m:ctrlPr>
                    <w:rPr>
                      <w:rFonts w:ascii="Cambria Math" w:hAnsi="Cambria Math"/>
                      <w:rPrChange w:id="3745" w:author="凡 张" w:date="2019-05-26T07:05:00Z">
                        <w:rPr>
                          <w:rFonts w:ascii="Cambria Math" w:hAnsi="Cambria Math"/>
                        </w:rPr>
                      </w:rPrChange>
                    </w:rPr>
                  </m:ctrlPr>
                </m:sSubPr>
                <m:e>
                  <m:r>
                    <w:rPr>
                      <w:rFonts w:ascii="Cambria Math" w:hAnsi="Cambria Math"/>
                      <w:rPrChange w:id="3746" w:author="凡 张" w:date="2019-05-26T07:05:00Z">
                        <w:rPr>
                          <w:rFonts w:ascii="Cambria Math" w:hAnsi="Cambria Math"/>
                        </w:rPr>
                      </w:rPrChange>
                    </w:rPr>
                    <m:t>a</m:t>
                  </m:r>
                </m:e>
                <m:sub>
                  <m:r>
                    <m:rPr>
                      <m:sty m:val="p"/>
                    </m:rPr>
                    <w:rPr>
                      <w:rFonts w:ascii="Cambria Math" w:hAnsi="Cambria Math"/>
                      <w:rPrChange w:id="3747" w:author="凡 张" w:date="2019-05-26T07:05:00Z">
                        <w:rPr>
                          <w:rFonts w:ascii="Cambria Math" w:hAnsi="Cambria Math"/>
                        </w:rPr>
                      </w:rPrChange>
                    </w:rPr>
                    <m:t>2</m:t>
                  </m:r>
                </m:sub>
              </m:sSub>
              <m:r>
                <m:rPr>
                  <m:sty m:val="p"/>
                </m:rPr>
                <w:rPr>
                  <w:rFonts w:ascii="Cambria Math" w:hAnsi="Cambria Math"/>
                  <w:rPrChange w:id="3748" w:author="凡 张" w:date="2019-05-26T07:05:00Z">
                    <w:rPr>
                      <w:rFonts w:ascii="Cambria Math" w:hAnsi="Cambria Math"/>
                    </w:rPr>
                  </w:rPrChange>
                </w:rPr>
                <m:t>+</m:t>
              </m:r>
              <m:sSub>
                <m:sSubPr>
                  <m:ctrlPr>
                    <w:rPr>
                      <w:rFonts w:ascii="Cambria Math" w:hAnsi="Cambria Math"/>
                      <w:rPrChange w:id="3749" w:author="凡 张" w:date="2019-05-26T07:05:00Z">
                        <w:rPr>
                          <w:rFonts w:ascii="Cambria Math" w:hAnsi="Cambria Math"/>
                        </w:rPr>
                      </w:rPrChange>
                    </w:rPr>
                  </m:ctrlPr>
                </m:sSubPr>
                <m:e>
                  <m:r>
                    <w:rPr>
                      <w:rFonts w:ascii="Cambria Math" w:hAnsi="Cambria Math"/>
                      <w:rPrChange w:id="3750" w:author="凡 张" w:date="2019-05-26T07:05:00Z">
                        <w:rPr>
                          <w:rFonts w:ascii="Cambria Math" w:hAnsi="Cambria Math"/>
                        </w:rPr>
                      </w:rPrChange>
                    </w:rPr>
                    <m:t>a</m:t>
                  </m:r>
                </m:e>
                <m:sub>
                  <m:r>
                    <m:rPr>
                      <m:sty m:val="p"/>
                    </m:rPr>
                    <w:rPr>
                      <w:rFonts w:ascii="Cambria Math" w:hAnsi="Cambria Math"/>
                      <w:rPrChange w:id="3751" w:author="凡 张" w:date="2019-05-26T07:05:00Z">
                        <w:rPr>
                          <w:rFonts w:ascii="Cambria Math" w:hAnsi="Cambria Math"/>
                        </w:rPr>
                      </w:rPrChange>
                    </w:rPr>
                    <m:t>1</m:t>
                  </m:r>
                </m:sub>
              </m:sSub>
              <m:nary>
                <m:naryPr>
                  <m:chr m:val="∑"/>
                  <m:limLoc m:val="undOvr"/>
                  <m:ctrlPr>
                    <w:rPr>
                      <w:rFonts w:ascii="Cambria Math" w:hAnsi="Cambria Math"/>
                      <w:rPrChange w:id="3752" w:author="凡 张" w:date="2019-05-26T07:05:00Z">
                        <w:rPr>
                          <w:rFonts w:ascii="Cambria Math" w:hAnsi="Cambria Math"/>
                        </w:rPr>
                      </w:rPrChange>
                    </w:rPr>
                  </m:ctrlPr>
                </m:naryPr>
                <m:sub>
                  <m:r>
                    <w:rPr>
                      <w:rFonts w:ascii="Cambria Math" w:hAnsi="Cambria Math"/>
                      <w:rPrChange w:id="3753" w:author="凡 张" w:date="2019-05-26T07:05:00Z">
                        <w:rPr>
                          <w:rFonts w:ascii="Cambria Math" w:hAnsi="Cambria Math"/>
                        </w:rPr>
                      </w:rPrChange>
                    </w:rPr>
                    <m:t>m</m:t>
                  </m:r>
                  <m:r>
                    <m:rPr>
                      <m:sty m:val="p"/>
                    </m:rPr>
                    <w:rPr>
                      <w:rFonts w:ascii="Cambria Math" w:hAnsi="Cambria Math"/>
                      <w:rPrChange w:id="3754" w:author="凡 张" w:date="2019-05-26T07:05:00Z">
                        <w:rPr>
                          <w:rFonts w:ascii="Cambria Math" w:hAnsi="Cambria Math"/>
                        </w:rPr>
                      </w:rPrChange>
                    </w:rPr>
                    <m:t>=1</m:t>
                  </m:r>
                </m:sub>
                <m:sup>
                  <m:r>
                    <m:rPr>
                      <m:sty m:val="p"/>
                    </m:rPr>
                    <w:rPr>
                      <w:rFonts w:ascii="Cambria Math" w:hAnsi="Cambria Math"/>
                      <w:rPrChange w:id="3755" w:author="凡 张" w:date="2019-05-26T07:05:00Z">
                        <w:rPr>
                          <w:rFonts w:ascii="Cambria Math" w:hAnsi="Cambria Math"/>
                        </w:rPr>
                      </w:rPrChange>
                    </w:rPr>
                    <m:t>∞</m:t>
                  </m:r>
                </m:sup>
                <m:e>
                  <m:sSub>
                    <m:sSubPr>
                      <m:ctrlPr>
                        <w:rPr>
                          <w:rFonts w:ascii="Cambria Math" w:hAnsi="Cambria Math"/>
                          <w:rPrChange w:id="3756" w:author="凡 张" w:date="2019-05-26T07:05:00Z">
                            <w:rPr>
                              <w:rFonts w:ascii="Cambria Math" w:hAnsi="Cambria Math"/>
                            </w:rPr>
                          </w:rPrChange>
                        </w:rPr>
                      </m:ctrlPr>
                    </m:sSubPr>
                    <m:e>
                      <m:r>
                        <w:rPr>
                          <w:rFonts w:ascii="Cambria Math" w:hAnsi="Cambria Math"/>
                          <w:rPrChange w:id="3757" w:author="凡 张" w:date="2019-05-26T07:05:00Z">
                            <w:rPr>
                              <w:rFonts w:ascii="Cambria Math" w:hAnsi="Cambria Math"/>
                            </w:rPr>
                          </w:rPrChange>
                        </w:rPr>
                        <m:t>b</m:t>
                      </m:r>
                    </m:e>
                    <m:sub>
                      <m:r>
                        <m:rPr>
                          <m:sty m:val="p"/>
                        </m:rPr>
                        <w:rPr>
                          <w:rFonts w:ascii="Cambria Math" w:hAnsi="Cambria Math"/>
                          <w:rPrChange w:id="3758" w:author="凡 张" w:date="2019-05-26T07:05:00Z">
                            <w:rPr>
                              <w:rFonts w:ascii="Cambria Math" w:hAnsi="Cambria Math"/>
                            </w:rPr>
                          </w:rPrChange>
                        </w:rPr>
                        <m:t>1</m:t>
                      </m:r>
                      <m:r>
                        <w:rPr>
                          <w:rFonts w:ascii="Cambria Math" w:hAnsi="Cambria Math"/>
                          <w:rPrChange w:id="3759" w:author="凡 张" w:date="2019-05-26T07:05:00Z">
                            <w:rPr>
                              <w:rFonts w:ascii="Cambria Math" w:hAnsi="Cambria Math"/>
                            </w:rPr>
                          </w:rPrChange>
                        </w:rPr>
                        <m:t>m</m:t>
                      </m:r>
                    </m:sub>
                  </m:sSub>
                  <m:func>
                    <m:funcPr>
                      <m:ctrlPr>
                        <w:rPr>
                          <w:rFonts w:ascii="Cambria Math" w:hAnsi="Cambria Math"/>
                          <w:rPrChange w:id="3760" w:author="凡 张" w:date="2019-05-26T07:05:00Z">
                            <w:rPr>
                              <w:rFonts w:ascii="Cambria Math" w:hAnsi="Cambria Math"/>
                            </w:rPr>
                          </w:rPrChange>
                        </w:rPr>
                      </m:ctrlPr>
                    </m:funcPr>
                    <m:fName>
                      <m:r>
                        <m:rPr>
                          <m:sty m:val="p"/>
                        </m:rPr>
                        <w:rPr>
                          <w:rFonts w:ascii="Cambria Math" w:hAnsi="Cambria Math"/>
                          <w:rPrChange w:id="3761" w:author="凡 张" w:date="2019-05-26T07:05:00Z">
                            <w:rPr>
                              <w:rFonts w:ascii="Cambria Math" w:hAnsi="Cambria Math"/>
                            </w:rPr>
                          </w:rPrChange>
                        </w:rPr>
                        <m:t>cos</m:t>
                      </m:r>
                    </m:fName>
                    <m:e>
                      <m:d>
                        <m:dPr>
                          <m:begChr m:val="["/>
                          <m:endChr m:val="]"/>
                          <m:ctrlPr>
                            <w:rPr>
                              <w:rFonts w:ascii="Cambria Math" w:hAnsi="Cambria Math"/>
                              <w:rPrChange w:id="3762" w:author="凡 张" w:date="2019-05-26T07:05:00Z">
                                <w:rPr>
                                  <w:rFonts w:ascii="Cambria Math" w:hAnsi="Cambria Math"/>
                                </w:rPr>
                              </w:rPrChange>
                            </w:rPr>
                          </m:ctrlPr>
                        </m:dPr>
                        <m:e>
                          <m:r>
                            <w:rPr>
                              <w:rFonts w:ascii="Cambria Math" w:hAnsi="Cambria Math"/>
                              <w:rPrChange w:id="3763" w:author="凡 张" w:date="2019-05-26T07:05:00Z">
                                <w:rPr>
                                  <w:rFonts w:ascii="Cambria Math" w:hAnsi="Cambria Math"/>
                                </w:rPr>
                              </w:rPrChange>
                            </w:rPr>
                            <m:t>m</m:t>
                          </m:r>
                          <m:sSub>
                            <m:sSubPr>
                              <m:ctrlPr>
                                <w:rPr>
                                  <w:rFonts w:ascii="Cambria Math" w:hAnsi="Cambria Math"/>
                                  <w:rPrChange w:id="3764" w:author="凡 张" w:date="2019-05-26T07:05:00Z">
                                    <w:rPr>
                                      <w:rFonts w:ascii="Cambria Math" w:hAnsi="Cambria Math"/>
                                    </w:rPr>
                                  </w:rPrChange>
                                </w:rPr>
                              </m:ctrlPr>
                            </m:sSubPr>
                            <m:e>
                              <m:r>
                                <w:rPr>
                                  <w:rFonts w:ascii="Cambria Math" w:hAnsi="Cambria Math"/>
                                  <w:rPrChange w:id="3765" w:author="凡 张" w:date="2019-05-26T07:05:00Z">
                                    <w:rPr>
                                      <w:rFonts w:ascii="Cambria Math" w:hAnsi="Cambria Math"/>
                                    </w:rPr>
                                  </w:rPrChange>
                                </w:rPr>
                                <m:t>ϕ</m:t>
                              </m:r>
                            </m:e>
                            <m:sub>
                              <m:r>
                                <m:rPr>
                                  <m:sty m:val="p"/>
                                </m:rPr>
                                <w:rPr>
                                  <w:rFonts w:ascii="Cambria Math" w:hAnsi="Cambria Math"/>
                                  <w:rPrChange w:id="3766" w:author="凡 张" w:date="2019-05-26T07:05:00Z">
                                    <w:rPr>
                                      <w:rFonts w:ascii="Cambria Math" w:hAnsi="Cambria Math"/>
                                    </w:rPr>
                                  </w:rPrChange>
                                </w:rPr>
                                <m:t>2</m:t>
                              </m:r>
                            </m:sub>
                          </m:sSub>
                          <m:d>
                            <m:dPr>
                              <m:ctrlPr>
                                <w:rPr>
                                  <w:rFonts w:ascii="Cambria Math" w:hAnsi="Cambria Math"/>
                                  <w:rPrChange w:id="3767" w:author="凡 张" w:date="2019-05-26T07:05:00Z">
                                    <w:rPr>
                                      <w:rFonts w:ascii="Cambria Math" w:hAnsi="Cambria Math"/>
                                    </w:rPr>
                                  </w:rPrChange>
                                </w:rPr>
                              </m:ctrlPr>
                            </m:dPr>
                            <m:e>
                              <m:r>
                                <w:rPr>
                                  <w:rFonts w:ascii="Cambria Math" w:hAnsi="Cambria Math"/>
                                  <w:rPrChange w:id="3768" w:author="凡 张" w:date="2019-05-26T07:05:00Z">
                                    <w:rPr>
                                      <w:rFonts w:ascii="Cambria Math" w:hAnsi="Cambria Math"/>
                                    </w:rPr>
                                  </w:rPrChange>
                                </w:rPr>
                                <m:t>x</m:t>
                              </m:r>
                              <m:r>
                                <m:rPr>
                                  <m:sty m:val="p"/>
                                </m:rPr>
                                <w:rPr>
                                  <w:rFonts w:ascii="Cambria Math" w:hAnsi="Cambria Math"/>
                                  <w:rPrChange w:id="3769" w:author="凡 张" w:date="2019-05-26T07:05:00Z">
                                    <w:rPr>
                                      <w:rFonts w:ascii="Cambria Math" w:hAnsi="Cambria Math"/>
                                    </w:rPr>
                                  </w:rPrChange>
                                </w:rPr>
                                <m:t xml:space="preserve">, </m:t>
                              </m:r>
                              <m:r>
                                <w:rPr>
                                  <w:rFonts w:ascii="Cambria Math" w:hAnsi="Cambria Math"/>
                                  <w:rPrChange w:id="3770" w:author="凡 张" w:date="2019-05-26T07:05:00Z">
                                    <w:rPr>
                                      <w:rFonts w:ascii="Cambria Math" w:hAnsi="Cambria Math"/>
                                    </w:rPr>
                                  </w:rPrChange>
                                </w:rPr>
                                <m:t>y</m:t>
                              </m:r>
                            </m:e>
                          </m:d>
                        </m:e>
                      </m:d>
                    </m:e>
                  </m:func>
                </m:e>
              </m:nary>
              <m:r>
                <m:rPr>
                  <m:sty m:val="p"/>
                </m:rPr>
                <w:rPr>
                  <w:rFonts w:ascii="Cambria Math" w:hAnsi="Cambria Math"/>
                  <w:rPrChange w:id="3771" w:author="凡 张" w:date="2019-05-26T07:05:00Z">
                    <w:rPr>
                      <w:rFonts w:ascii="Cambria Math" w:hAnsi="Cambria Math"/>
                    </w:rPr>
                  </w:rPrChange>
                </w:rPr>
                <m:t>+</m:t>
              </m:r>
              <m:sSub>
                <m:sSubPr>
                  <m:ctrlPr>
                    <w:rPr>
                      <w:rFonts w:ascii="Cambria Math" w:hAnsi="Cambria Math"/>
                      <w:rPrChange w:id="3772" w:author="凡 张" w:date="2019-05-26T07:05:00Z">
                        <w:rPr>
                          <w:rFonts w:ascii="Cambria Math" w:hAnsi="Cambria Math"/>
                        </w:rPr>
                      </w:rPrChange>
                    </w:rPr>
                  </m:ctrlPr>
                </m:sSubPr>
                <m:e>
                  <m:r>
                    <w:rPr>
                      <w:rFonts w:ascii="Cambria Math" w:hAnsi="Cambria Math"/>
                      <w:rPrChange w:id="3773" w:author="凡 张" w:date="2019-05-26T07:05:00Z">
                        <w:rPr>
                          <w:rFonts w:ascii="Cambria Math" w:hAnsi="Cambria Math"/>
                        </w:rPr>
                      </w:rPrChange>
                    </w:rPr>
                    <m:t>a</m:t>
                  </m:r>
                </m:e>
                <m:sub>
                  <m:r>
                    <m:rPr>
                      <m:sty m:val="p"/>
                    </m:rPr>
                    <w:rPr>
                      <w:rFonts w:ascii="Cambria Math" w:hAnsi="Cambria Math"/>
                      <w:rPrChange w:id="3774" w:author="凡 张" w:date="2019-05-26T07:05:00Z">
                        <w:rPr>
                          <w:rFonts w:ascii="Cambria Math" w:hAnsi="Cambria Math"/>
                        </w:rPr>
                      </w:rPrChange>
                    </w:rPr>
                    <m:t>2</m:t>
                  </m:r>
                </m:sub>
              </m:sSub>
              <m:nary>
                <m:naryPr>
                  <m:chr m:val="∑"/>
                  <m:limLoc m:val="undOvr"/>
                  <m:ctrlPr>
                    <w:rPr>
                      <w:rFonts w:ascii="Cambria Math" w:hAnsi="Cambria Math"/>
                      <w:rPrChange w:id="3775" w:author="凡 张" w:date="2019-05-26T07:05:00Z">
                        <w:rPr>
                          <w:rFonts w:ascii="Cambria Math" w:hAnsi="Cambria Math"/>
                        </w:rPr>
                      </w:rPrChange>
                    </w:rPr>
                  </m:ctrlPr>
                </m:naryPr>
                <m:sub>
                  <m:r>
                    <w:rPr>
                      <w:rFonts w:ascii="Cambria Math" w:hAnsi="Cambria Math"/>
                      <w:rPrChange w:id="3776" w:author="凡 张" w:date="2019-05-26T07:05:00Z">
                        <w:rPr>
                          <w:rFonts w:ascii="Cambria Math" w:hAnsi="Cambria Math"/>
                        </w:rPr>
                      </w:rPrChange>
                    </w:rPr>
                    <m:t>n</m:t>
                  </m:r>
                  <m:r>
                    <m:rPr>
                      <m:sty m:val="p"/>
                    </m:rPr>
                    <w:rPr>
                      <w:rFonts w:ascii="Cambria Math" w:hAnsi="Cambria Math"/>
                      <w:rPrChange w:id="3777" w:author="凡 张" w:date="2019-05-26T07:05:00Z">
                        <w:rPr>
                          <w:rFonts w:ascii="Cambria Math" w:hAnsi="Cambria Math"/>
                        </w:rPr>
                      </w:rPrChange>
                    </w:rPr>
                    <m:t>=1</m:t>
                  </m:r>
                </m:sub>
                <m:sup>
                  <m:r>
                    <m:rPr>
                      <m:sty m:val="p"/>
                    </m:rPr>
                    <w:rPr>
                      <w:rFonts w:ascii="Cambria Math" w:hAnsi="Cambria Math"/>
                      <w:rPrChange w:id="3778" w:author="凡 张" w:date="2019-05-26T07:05:00Z">
                        <w:rPr>
                          <w:rFonts w:ascii="Cambria Math" w:hAnsi="Cambria Math"/>
                        </w:rPr>
                      </w:rPrChange>
                    </w:rPr>
                    <m:t>∞</m:t>
                  </m:r>
                </m:sup>
                <m:e>
                  <m:sSub>
                    <m:sSubPr>
                      <m:ctrlPr>
                        <w:rPr>
                          <w:rFonts w:ascii="Cambria Math" w:hAnsi="Cambria Math"/>
                          <w:rPrChange w:id="3779" w:author="凡 张" w:date="2019-05-26T07:05:00Z">
                            <w:rPr>
                              <w:rFonts w:ascii="Cambria Math" w:hAnsi="Cambria Math"/>
                            </w:rPr>
                          </w:rPrChange>
                        </w:rPr>
                      </m:ctrlPr>
                    </m:sSubPr>
                    <m:e>
                      <m:r>
                        <w:rPr>
                          <w:rFonts w:ascii="Cambria Math" w:hAnsi="Cambria Math"/>
                          <w:rPrChange w:id="3780" w:author="凡 张" w:date="2019-05-26T07:05:00Z">
                            <w:rPr>
                              <w:rFonts w:ascii="Cambria Math" w:hAnsi="Cambria Math"/>
                            </w:rPr>
                          </w:rPrChange>
                        </w:rPr>
                        <m:t>b</m:t>
                      </m:r>
                    </m:e>
                    <m:sub>
                      <m:r>
                        <m:rPr>
                          <m:sty m:val="p"/>
                        </m:rPr>
                        <w:rPr>
                          <w:rFonts w:ascii="Cambria Math" w:hAnsi="Cambria Math"/>
                          <w:rPrChange w:id="3781" w:author="凡 张" w:date="2019-05-26T07:05:00Z">
                            <w:rPr>
                              <w:rFonts w:ascii="Cambria Math" w:hAnsi="Cambria Math"/>
                            </w:rPr>
                          </w:rPrChange>
                        </w:rPr>
                        <m:t>1</m:t>
                      </m:r>
                      <m:r>
                        <w:rPr>
                          <w:rFonts w:ascii="Cambria Math" w:hAnsi="Cambria Math"/>
                          <w:rPrChange w:id="3782" w:author="凡 张" w:date="2019-05-26T07:05:00Z">
                            <w:rPr>
                              <w:rFonts w:ascii="Cambria Math" w:hAnsi="Cambria Math"/>
                            </w:rPr>
                          </w:rPrChange>
                        </w:rPr>
                        <m:t>n</m:t>
                      </m:r>
                    </m:sub>
                  </m:sSub>
                  <m:func>
                    <m:funcPr>
                      <m:ctrlPr>
                        <w:rPr>
                          <w:rFonts w:ascii="Cambria Math" w:hAnsi="Cambria Math"/>
                          <w:rPrChange w:id="3783" w:author="凡 张" w:date="2019-05-26T07:05:00Z">
                            <w:rPr>
                              <w:rFonts w:ascii="Cambria Math" w:hAnsi="Cambria Math"/>
                            </w:rPr>
                          </w:rPrChange>
                        </w:rPr>
                      </m:ctrlPr>
                    </m:funcPr>
                    <m:fName>
                      <m:r>
                        <m:rPr>
                          <m:sty m:val="p"/>
                        </m:rPr>
                        <w:rPr>
                          <w:rFonts w:ascii="Cambria Math" w:hAnsi="Cambria Math"/>
                          <w:rPrChange w:id="3784" w:author="凡 张" w:date="2019-05-26T07:05:00Z">
                            <w:rPr>
                              <w:rFonts w:ascii="Cambria Math" w:hAnsi="Cambria Math"/>
                            </w:rPr>
                          </w:rPrChange>
                        </w:rPr>
                        <m:t>cos</m:t>
                      </m:r>
                    </m:fName>
                    <m:e>
                      <m:d>
                        <m:dPr>
                          <m:begChr m:val="["/>
                          <m:endChr m:val="]"/>
                          <m:ctrlPr>
                            <w:rPr>
                              <w:rFonts w:ascii="Cambria Math" w:hAnsi="Cambria Math"/>
                              <w:rPrChange w:id="3785" w:author="凡 张" w:date="2019-05-26T07:05:00Z">
                                <w:rPr>
                                  <w:rFonts w:ascii="Cambria Math" w:hAnsi="Cambria Math"/>
                                </w:rPr>
                              </w:rPrChange>
                            </w:rPr>
                          </m:ctrlPr>
                        </m:dPr>
                        <m:e>
                          <m:r>
                            <w:rPr>
                              <w:rFonts w:ascii="Cambria Math" w:hAnsi="Cambria Math"/>
                              <w:rPrChange w:id="3786" w:author="凡 张" w:date="2019-05-26T07:05:00Z">
                                <w:rPr>
                                  <w:rFonts w:ascii="Cambria Math" w:hAnsi="Cambria Math"/>
                                </w:rPr>
                              </w:rPrChange>
                            </w:rPr>
                            <m:t>n</m:t>
                          </m:r>
                          <m:sSub>
                            <m:sSubPr>
                              <m:ctrlPr>
                                <w:rPr>
                                  <w:rFonts w:ascii="Cambria Math" w:hAnsi="Cambria Math"/>
                                  <w:rPrChange w:id="3787" w:author="凡 张" w:date="2019-05-26T07:05:00Z">
                                    <w:rPr>
                                      <w:rFonts w:ascii="Cambria Math" w:hAnsi="Cambria Math"/>
                                    </w:rPr>
                                  </w:rPrChange>
                                </w:rPr>
                              </m:ctrlPr>
                            </m:sSubPr>
                            <m:e>
                              <m:r>
                                <w:rPr>
                                  <w:rFonts w:ascii="Cambria Math" w:hAnsi="Cambria Math"/>
                                  <w:rPrChange w:id="3788" w:author="凡 张" w:date="2019-05-26T07:05:00Z">
                                    <w:rPr>
                                      <w:rFonts w:ascii="Cambria Math" w:hAnsi="Cambria Math"/>
                                    </w:rPr>
                                  </w:rPrChange>
                                </w:rPr>
                                <m:t>ϕ</m:t>
                              </m:r>
                            </m:e>
                            <m:sub>
                              <m:r>
                                <m:rPr>
                                  <m:sty m:val="p"/>
                                </m:rPr>
                                <w:rPr>
                                  <w:rFonts w:ascii="Cambria Math" w:hAnsi="Cambria Math"/>
                                  <w:rPrChange w:id="3789" w:author="凡 张" w:date="2019-05-26T07:05:00Z">
                                    <w:rPr>
                                      <w:rFonts w:ascii="Cambria Math" w:hAnsi="Cambria Math"/>
                                    </w:rPr>
                                  </w:rPrChange>
                                </w:rPr>
                                <m:t>1</m:t>
                              </m:r>
                            </m:sub>
                          </m:sSub>
                          <m:d>
                            <m:dPr>
                              <m:ctrlPr>
                                <w:rPr>
                                  <w:rFonts w:ascii="Cambria Math" w:hAnsi="Cambria Math"/>
                                  <w:rPrChange w:id="3790" w:author="凡 张" w:date="2019-05-26T07:05:00Z">
                                    <w:rPr>
                                      <w:rFonts w:ascii="Cambria Math" w:hAnsi="Cambria Math"/>
                                    </w:rPr>
                                  </w:rPrChange>
                                </w:rPr>
                              </m:ctrlPr>
                            </m:dPr>
                            <m:e>
                              <m:r>
                                <w:rPr>
                                  <w:rFonts w:ascii="Cambria Math" w:hAnsi="Cambria Math"/>
                                  <w:rPrChange w:id="3791" w:author="凡 张" w:date="2019-05-26T07:05:00Z">
                                    <w:rPr>
                                      <w:rFonts w:ascii="Cambria Math" w:hAnsi="Cambria Math"/>
                                    </w:rPr>
                                  </w:rPrChange>
                                </w:rPr>
                                <m:t>x</m:t>
                              </m:r>
                              <m:r>
                                <m:rPr>
                                  <m:sty m:val="p"/>
                                </m:rPr>
                                <w:rPr>
                                  <w:rFonts w:ascii="Cambria Math" w:hAnsi="Cambria Math"/>
                                  <w:rPrChange w:id="3792" w:author="凡 张" w:date="2019-05-26T07:05:00Z">
                                    <w:rPr>
                                      <w:rFonts w:ascii="Cambria Math" w:hAnsi="Cambria Math"/>
                                    </w:rPr>
                                  </w:rPrChange>
                                </w:rPr>
                                <m:t xml:space="preserve">, </m:t>
                              </m:r>
                              <m:r>
                                <w:rPr>
                                  <w:rFonts w:ascii="Cambria Math" w:hAnsi="Cambria Math"/>
                                  <w:rPrChange w:id="3793" w:author="凡 张" w:date="2019-05-26T07:05:00Z">
                                    <w:rPr>
                                      <w:rFonts w:ascii="Cambria Math" w:hAnsi="Cambria Math"/>
                                    </w:rPr>
                                  </w:rPrChange>
                                </w:rPr>
                                <m:t>y</m:t>
                              </m:r>
                            </m:e>
                          </m:d>
                        </m:e>
                      </m:d>
                    </m:e>
                  </m:func>
                </m:e>
              </m:nary>
              <m:r>
                <m:rPr>
                  <m:sty m:val="p"/>
                </m:rPr>
                <w:rPr>
                  <w:rFonts w:ascii="Cambria Math" w:hAnsi="Cambria Math"/>
                  <w:rPrChange w:id="3794" w:author="凡 张" w:date="2019-05-26T07:05:00Z">
                    <w:rPr>
                      <w:rFonts w:ascii="Cambria Math" w:hAnsi="Cambria Math"/>
                    </w:rPr>
                  </w:rPrChange>
                </w:rPr>
                <m:t>+</m:t>
              </m:r>
              <m:ctrlPr>
                <w:rPr>
                  <w:rFonts w:ascii="Cambria Math" w:eastAsia="Cambria Math" w:hAnsi="Cambria Math" w:cs="Cambria Math"/>
                  <w:i/>
                  <w:rPrChange w:id="3795" w:author="凡 张" w:date="2019-05-26T07:50:00Z">
                    <w:rPr>
                      <w:rFonts w:ascii="Cambria Math" w:eastAsia="Cambria Math" w:hAnsi="Cambria Math" w:cs="Cambria Math"/>
                      <w:i/>
                    </w:rPr>
                  </w:rPrChange>
                </w:rPr>
              </m:ctrlPr>
            </m:e>
            <m:e>
              <m:nary>
                <m:naryPr>
                  <m:chr m:val="∑"/>
                  <m:limLoc m:val="undOvr"/>
                  <m:ctrlPr>
                    <w:rPr>
                      <w:rFonts w:ascii="Cambria Math" w:hAnsi="Cambria Math"/>
                      <w:rPrChange w:id="3796" w:author="凡 张" w:date="2019-05-26T07:05:00Z">
                        <w:rPr>
                          <w:rFonts w:ascii="Cambria Math" w:hAnsi="Cambria Math"/>
                        </w:rPr>
                      </w:rPrChange>
                    </w:rPr>
                  </m:ctrlPr>
                </m:naryPr>
                <m:sub>
                  <m:r>
                    <w:rPr>
                      <w:rFonts w:ascii="Cambria Math" w:hAnsi="Cambria Math"/>
                      <w:rPrChange w:id="3797" w:author="凡 张" w:date="2019-05-26T07:05:00Z">
                        <w:rPr>
                          <w:rFonts w:ascii="Cambria Math" w:hAnsi="Cambria Math"/>
                        </w:rPr>
                      </w:rPrChange>
                    </w:rPr>
                    <m:t>n</m:t>
                  </m:r>
                  <m:r>
                    <m:rPr>
                      <m:sty m:val="p"/>
                    </m:rPr>
                    <w:rPr>
                      <w:rFonts w:ascii="Cambria Math" w:hAnsi="Cambria Math"/>
                      <w:rPrChange w:id="3798" w:author="凡 张" w:date="2019-05-26T07:05:00Z">
                        <w:rPr>
                          <w:rFonts w:ascii="Cambria Math" w:hAnsi="Cambria Math"/>
                        </w:rPr>
                      </w:rPrChange>
                    </w:rPr>
                    <m:t>=1</m:t>
                  </m:r>
                </m:sub>
                <m:sup>
                  <m:r>
                    <m:rPr>
                      <m:sty m:val="p"/>
                    </m:rPr>
                    <w:rPr>
                      <w:rFonts w:ascii="Cambria Math" w:hAnsi="Cambria Math"/>
                      <w:rPrChange w:id="3799" w:author="凡 张" w:date="2019-05-26T07:05:00Z">
                        <w:rPr>
                          <w:rFonts w:ascii="Cambria Math" w:hAnsi="Cambria Math"/>
                        </w:rPr>
                      </w:rPrChange>
                    </w:rPr>
                    <m:t>∞</m:t>
                  </m:r>
                </m:sup>
                <m:e>
                  <m:nary>
                    <m:naryPr>
                      <m:chr m:val="∑"/>
                      <m:limLoc m:val="undOvr"/>
                      <m:ctrlPr>
                        <w:rPr>
                          <w:rFonts w:ascii="Cambria Math" w:hAnsi="Cambria Math"/>
                          <w:rPrChange w:id="3800" w:author="凡 张" w:date="2019-05-26T07:05:00Z">
                            <w:rPr>
                              <w:rFonts w:ascii="Cambria Math" w:hAnsi="Cambria Math"/>
                            </w:rPr>
                          </w:rPrChange>
                        </w:rPr>
                      </m:ctrlPr>
                    </m:naryPr>
                    <m:sub>
                      <m:r>
                        <w:rPr>
                          <w:rFonts w:ascii="Cambria Math" w:hAnsi="Cambria Math"/>
                          <w:rPrChange w:id="3801" w:author="凡 张" w:date="2019-05-26T07:05:00Z">
                            <w:rPr>
                              <w:rFonts w:ascii="Cambria Math" w:hAnsi="Cambria Math"/>
                            </w:rPr>
                          </w:rPrChange>
                        </w:rPr>
                        <m:t>m</m:t>
                      </m:r>
                      <m:r>
                        <m:rPr>
                          <m:sty m:val="p"/>
                        </m:rPr>
                        <w:rPr>
                          <w:rFonts w:ascii="Cambria Math" w:hAnsi="Cambria Math"/>
                          <w:rPrChange w:id="3802" w:author="凡 张" w:date="2019-05-26T07:05:00Z">
                            <w:rPr>
                              <w:rFonts w:ascii="Cambria Math" w:hAnsi="Cambria Math"/>
                            </w:rPr>
                          </w:rPrChange>
                        </w:rPr>
                        <m:t>=1</m:t>
                      </m:r>
                    </m:sub>
                    <m:sup>
                      <m:r>
                        <m:rPr>
                          <m:sty m:val="p"/>
                        </m:rPr>
                        <w:rPr>
                          <w:rFonts w:ascii="Cambria Math" w:hAnsi="Cambria Math"/>
                          <w:rPrChange w:id="3803" w:author="凡 张" w:date="2019-05-26T07:05:00Z">
                            <w:rPr>
                              <w:rFonts w:ascii="Cambria Math" w:hAnsi="Cambria Math"/>
                            </w:rPr>
                          </w:rPrChange>
                        </w:rPr>
                        <m:t>∞</m:t>
                      </m:r>
                    </m:sup>
                    <m:e>
                      <m:sSub>
                        <m:sSubPr>
                          <m:ctrlPr>
                            <w:rPr>
                              <w:rFonts w:ascii="Cambria Math" w:hAnsi="Cambria Math"/>
                              <w:rPrChange w:id="3804" w:author="凡 张" w:date="2019-05-26T07:05:00Z">
                                <w:rPr>
                                  <w:rFonts w:ascii="Cambria Math" w:hAnsi="Cambria Math"/>
                                </w:rPr>
                              </w:rPrChange>
                            </w:rPr>
                          </m:ctrlPr>
                        </m:sSubPr>
                        <m:e>
                          <m:r>
                            <w:rPr>
                              <w:rFonts w:ascii="Cambria Math" w:hAnsi="Cambria Math"/>
                              <w:rPrChange w:id="3805" w:author="凡 张" w:date="2019-05-26T07:05:00Z">
                                <w:rPr>
                                  <w:rFonts w:ascii="Cambria Math" w:hAnsi="Cambria Math"/>
                                </w:rPr>
                              </w:rPrChange>
                            </w:rPr>
                            <m:t>b</m:t>
                          </m:r>
                        </m:e>
                        <m:sub>
                          <m:r>
                            <m:rPr>
                              <m:sty m:val="p"/>
                            </m:rPr>
                            <w:rPr>
                              <w:rFonts w:ascii="Cambria Math" w:hAnsi="Cambria Math"/>
                              <w:rPrChange w:id="3806" w:author="凡 张" w:date="2019-05-26T07:05:00Z">
                                <w:rPr>
                                  <w:rFonts w:ascii="Cambria Math" w:hAnsi="Cambria Math"/>
                                </w:rPr>
                              </w:rPrChange>
                            </w:rPr>
                            <m:t>1</m:t>
                          </m:r>
                          <m:r>
                            <w:rPr>
                              <w:rFonts w:ascii="Cambria Math" w:hAnsi="Cambria Math"/>
                              <w:rPrChange w:id="3807" w:author="凡 张" w:date="2019-05-26T07:05:00Z">
                                <w:rPr>
                                  <w:rFonts w:ascii="Cambria Math" w:hAnsi="Cambria Math"/>
                                </w:rPr>
                              </w:rPrChange>
                            </w:rPr>
                            <m:t>n</m:t>
                          </m:r>
                        </m:sub>
                      </m:sSub>
                      <m:sSub>
                        <m:sSubPr>
                          <m:ctrlPr>
                            <w:rPr>
                              <w:rFonts w:ascii="Cambria Math" w:hAnsi="Cambria Math"/>
                              <w:rPrChange w:id="3808" w:author="凡 张" w:date="2019-05-26T07:05:00Z">
                                <w:rPr>
                                  <w:rFonts w:ascii="Cambria Math" w:hAnsi="Cambria Math"/>
                                </w:rPr>
                              </w:rPrChange>
                            </w:rPr>
                          </m:ctrlPr>
                        </m:sSubPr>
                        <m:e>
                          <m:r>
                            <w:rPr>
                              <w:rFonts w:ascii="Cambria Math" w:hAnsi="Cambria Math"/>
                              <w:rPrChange w:id="3809" w:author="凡 张" w:date="2019-05-26T07:05:00Z">
                                <w:rPr>
                                  <w:rFonts w:ascii="Cambria Math" w:hAnsi="Cambria Math"/>
                                </w:rPr>
                              </w:rPrChange>
                            </w:rPr>
                            <m:t>b</m:t>
                          </m:r>
                        </m:e>
                        <m:sub>
                          <m:r>
                            <m:rPr>
                              <m:sty m:val="p"/>
                            </m:rPr>
                            <w:rPr>
                              <w:rFonts w:ascii="Cambria Math" w:hAnsi="Cambria Math"/>
                              <w:rPrChange w:id="3810" w:author="凡 张" w:date="2019-05-26T07:05:00Z">
                                <w:rPr>
                                  <w:rFonts w:ascii="Cambria Math" w:hAnsi="Cambria Math"/>
                                </w:rPr>
                              </w:rPrChange>
                            </w:rPr>
                            <m:t>1</m:t>
                          </m:r>
                          <m:r>
                            <w:rPr>
                              <w:rFonts w:ascii="Cambria Math" w:hAnsi="Cambria Math"/>
                              <w:rPrChange w:id="3811" w:author="凡 张" w:date="2019-05-26T07:05:00Z">
                                <w:rPr>
                                  <w:rFonts w:ascii="Cambria Math" w:hAnsi="Cambria Math"/>
                                </w:rPr>
                              </w:rPrChange>
                            </w:rPr>
                            <m:t>m</m:t>
                          </m:r>
                        </m:sub>
                      </m:sSub>
                      <m:func>
                        <m:funcPr>
                          <m:ctrlPr>
                            <w:rPr>
                              <w:rFonts w:ascii="Cambria Math" w:hAnsi="Cambria Math"/>
                              <w:rPrChange w:id="3812" w:author="凡 张" w:date="2019-05-26T07:05:00Z">
                                <w:rPr>
                                  <w:rFonts w:ascii="Cambria Math" w:hAnsi="Cambria Math"/>
                                </w:rPr>
                              </w:rPrChange>
                            </w:rPr>
                          </m:ctrlPr>
                        </m:funcPr>
                        <m:fName>
                          <m:r>
                            <m:rPr>
                              <m:sty m:val="p"/>
                            </m:rPr>
                            <w:rPr>
                              <w:rFonts w:ascii="Cambria Math" w:hAnsi="Cambria Math"/>
                              <w:rPrChange w:id="3813" w:author="凡 张" w:date="2019-05-26T07:05:00Z">
                                <w:rPr>
                                  <w:rFonts w:ascii="Cambria Math" w:hAnsi="Cambria Math"/>
                                </w:rPr>
                              </w:rPrChange>
                            </w:rPr>
                            <m:t>cos</m:t>
                          </m:r>
                        </m:fName>
                        <m:e>
                          <m:d>
                            <m:dPr>
                              <m:begChr m:val="["/>
                              <m:endChr m:val="]"/>
                              <m:ctrlPr>
                                <w:rPr>
                                  <w:rFonts w:ascii="Cambria Math" w:hAnsi="Cambria Math"/>
                                  <w:rPrChange w:id="3814" w:author="凡 张" w:date="2019-05-26T07:05:00Z">
                                    <w:rPr>
                                      <w:rFonts w:ascii="Cambria Math" w:hAnsi="Cambria Math"/>
                                    </w:rPr>
                                  </w:rPrChange>
                                </w:rPr>
                              </m:ctrlPr>
                            </m:dPr>
                            <m:e>
                              <m:r>
                                <w:rPr>
                                  <w:rFonts w:ascii="Cambria Math" w:hAnsi="Cambria Math"/>
                                  <w:rPrChange w:id="3815" w:author="凡 张" w:date="2019-05-26T07:05:00Z">
                                    <w:rPr>
                                      <w:rFonts w:ascii="Cambria Math" w:hAnsi="Cambria Math"/>
                                    </w:rPr>
                                  </w:rPrChange>
                                </w:rPr>
                                <m:t>n</m:t>
                              </m:r>
                              <m:sSub>
                                <m:sSubPr>
                                  <m:ctrlPr>
                                    <w:rPr>
                                      <w:rFonts w:ascii="Cambria Math" w:hAnsi="Cambria Math"/>
                                      <w:rPrChange w:id="3816" w:author="凡 张" w:date="2019-05-26T07:05:00Z">
                                        <w:rPr>
                                          <w:rFonts w:ascii="Cambria Math" w:hAnsi="Cambria Math"/>
                                        </w:rPr>
                                      </w:rPrChange>
                                    </w:rPr>
                                  </m:ctrlPr>
                                </m:sSubPr>
                                <m:e>
                                  <m:r>
                                    <w:rPr>
                                      <w:rFonts w:ascii="Cambria Math" w:hAnsi="Cambria Math"/>
                                      <w:rPrChange w:id="3817" w:author="凡 张" w:date="2019-05-26T07:05:00Z">
                                        <w:rPr>
                                          <w:rFonts w:ascii="Cambria Math" w:hAnsi="Cambria Math"/>
                                        </w:rPr>
                                      </w:rPrChange>
                                    </w:rPr>
                                    <m:t>ϕ</m:t>
                                  </m:r>
                                </m:e>
                                <m:sub>
                                  <m:r>
                                    <m:rPr>
                                      <m:sty m:val="p"/>
                                    </m:rPr>
                                    <w:rPr>
                                      <w:rFonts w:ascii="Cambria Math" w:hAnsi="Cambria Math"/>
                                      <w:rPrChange w:id="3818" w:author="凡 张" w:date="2019-05-26T07:05:00Z">
                                        <w:rPr>
                                          <w:rFonts w:ascii="Cambria Math" w:hAnsi="Cambria Math"/>
                                        </w:rPr>
                                      </w:rPrChange>
                                    </w:rPr>
                                    <m:t>1</m:t>
                                  </m:r>
                                </m:sub>
                              </m:sSub>
                              <m:d>
                                <m:dPr>
                                  <m:ctrlPr>
                                    <w:rPr>
                                      <w:rFonts w:ascii="Cambria Math" w:hAnsi="Cambria Math"/>
                                      <w:rPrChange w:id="3819" w:author="凡 张" w:date="2019-05-26T07:05:00Z">
                                        <w:rPr>
                                          <w:rFonts w:ascii="Cambria Math" w:hAnsi="Cambria Math"/>
                                        </w:rPr>
                                      </w:rPrChange>
                                    </w:rPr>
                                  </m:ctrlPr>
                                </m:dPr>
                                <m:e>
                                  <m:r>
                                    <w:rPr>
                                      <w:rFonts w:ascii="Cambria Math" w:hAnsi="Cambria Math"/>
                                      <w:rPrChange w:id="3820" w:author="凡 张" w:date="2019-05-26T07:05:00Z">
                                        <w:rPr>
                                          <w:rFonts w:ascii="Cambria Math" w:hAnsi="Cambria Math"/>
                                        </w:rPr>
                                      </w:rPrChange>
                                    </w:rPr>
                                    <m:t>x</m:t>
                                  </m:r>
                                  <m:r>
                                    <m:rPr>
                                      <m:sty m:val="p"/>
                                    </m:rPr>
                                    <w:rPr>
                                      <w:rFonts w:ascii="Cambria Math" w:hAnsi="Cambria Math"/>
                                      <w:rPrChange w:id="3821" w:author="凡 张" w:date="2019-05-26T07:05:00Z">
                                        <w:rPr>
                                          <w:rFonts w:ascii="Cambria Math" w:hAnsi="Cambria Math"/>
                                        </w:rPr>
                                      </w:rPrChange>
                                    </w:rPr>
                                    <m:t xml:space="preserve">, </m:t>
                                  </m:r>
                                  <m:r>
                                    <w:rPr>
                                      <w:rFonts w:ascii="Cambria Math" w:hAnsi="Cambria Math"/>
                                      <w:rPrChange w:id="3822" w:author="凡 张" w:date="2019-05-26T07:05:00Z">
                                        <w:rPr>
                                          <w:rFonts w:ascii="Cambria Math" w:hAnsi="Cambria Math"/>
                                        </w:rPr>
                                      </w:rPrChange>
                                    </w:rPr>
                                    <m:t>y</m:t>
                                  </m:r>
                                </m:e>
                              </m:d>
                            </m:e>
                          </m:d>
                          <m:func>
                            <m:funcPr>
                              <m:ctrlPr>
                                <w:rPr>
                                  <w:rFonts w:ascii="Cambria Math" w:hAnsi="Cambria Math"/>
                                  <w:rPrChange w:id="3823" w:author="凡 张" w:date="2019-05-26T07:05:00Z">
                                    <w:rPr>
                                      <w:rFonts w:ascii="Cambria Math" w:hAnsi="Cambria Math"/>
                                    </w:rPr>
                                  </w:rPrChange>
                                </w:rPr>
                              </m:ctrlPr>
                            </m:funcPr>
                            <m:fName>
                              <m:r>
                                <m:rPr>
                                  <m:sty m:val="p"/>
                                </m:rPr>
                                <w:rPr>
                                  <w:rFonts w:ascii="Cambria Math" w:hAnsi="Cambria Math"/>
                                  <w:rPrChange w:id="3824" w:author="凡 张" w:date="2019-05-26T07:05:00Z">
                                    <w:rPr>
                                      <w:rFonts w:ascii="Cambria Math" w:hAnsi="Cambria Math"/>
                                    </w:rPr>
                                  </w:rPrChange>
                                </w:rPr>
                                <m:t>cos</m:t>
                              </m:r>
                            </m:fName>
                            <m:e>
                              <m:d>
                                <m:dPr>
                                  <m:begChr m:val="["/>
                                  <m:endChr m:val="]"/>
                                  <m:ctrlPr>
                                    <w:rPr>
                                      <w:rFonts w:ascii="Cambria Math" w:hAnsi="Cambria Math"/>
                                      <w:rPrChange w:id="3825" w:author="凡 张" w:date="2019-05-26T07:05:00Z">
                                        <w:rPr>
                                          <w:rFonts w:ascii="Cambria Math" w:hAnsi="Cambria Math"/>
                                        </w:rPr>
                                      </w:rPrChange>
                                    </w:rPr>
                                  </m:ctrlPr>
                                </m:dPr>
                                <m:e>
                                  <m:r>
                                    <w:rPr>
                                      <w:rFonts w:ascii="Cambria Math" w:hAnsi="Cambria Math"/>
                                      <w:rPrChange w:id="3826" w:author="凡 张" w:date="2019-05-26T07:05:00Z">
                                        <w:rPr>
                                          <w:rFonts w:ascii="Cambria Math" w:hAnsi="Cambria Math"/>
                                        </w:rPr>
                                      </w:rPrChange>
                                    </w:rPr>
                                    <m:t>m</m:t>
                                  </m:r>
                                  <m:sSub>
                                    <m:sSubPr>
                                      <m:ctrlPr>
                                        <w:rPr>
                                          <w:rFonts w:ascii="Cambria Math" w:hAnsi="Cambria Math"/>
                                          <w:rPrChange w:id="3827" w:author="凡 张" w:date="2019-05-26T07:05:00Z">
                                            <w:rPr>
                                              <w:rFonts w:ascii="Cambria Math" w:hAnsi="Cambria Math"/>
                                            </w:rPr>
                                          </w:rPrChange>
                                        </w:rPr>
                                      </m:ctrlPr>
                                    </m:sSubPr>
                                    <m:e>
                                      <m:r>
                                        <w:rPr>
                                          <w:rFonts w:ascii="Cambria Math" w:hAnsi="Cambria Math"/>
                                          <w:rPrChange w:id="3828" w:author="凡 张" w:date="2019-05-26T07:05:00Z">
                                            <w:rPr>
                                              <w:rFonts w:ascii="Cambria Math" w:hAnsi="Cambria Math"/>
                                            </w:rPr>
                                          </w:rPrChange>
                                        </w:rPr>
                                        <m:t>ϕ</m:t>
                                      </m:r>
                                    </m:e>
                                    <m:sub>
                                      <m:r>
                                        <m:rPr>
                                          <m:sty m:val="p"/>
                                        </m:rPr>
                                        <w:rPr>
                                          <w:rFonts w:ascii="Cambria Math" w:hAnsi="Cambria Math"/>
                                          <w:rPrChange w:id="3829" w:author="凡 张" w:date="2019-05-26T07:05:00Z">
                                            <w:rPr>
                                              <w:rFonts w:ascii="Cambria Math" w:hAnsi="Cambria Math"/>
                                            </w:rPr>
                                          </w:rPrChange>
                                        </w:rPr>
                                        <m:t>2</m:t>
                                      </m:r>
                                    </m:sub>
                                  </m:sSub>
                                  <m:d>
                                    <m:dPr>
                                      <m:ctrlPr>
                                        <w:rPr>
                                          <w:rFonts w:ascii="Cambria Math" w:hAnsi="Cambria Math"/>
                                          <w:rPrChange w:id="3830" w:author="凡 张" w:date="2019-05-26T07:05:00Z">
                                            <w:rPr>
                                              <w:rFonts w:ascii="Cambria Math" w:hAnsi="Cambria Math"/>
                                            </w:rPr>
                                          </w:rPrChange>
                                        </w:rPr>
                                      </m:ctrlPr>
                                    </m:dPr>
                                    <m:e>
                                      <m:r>
                                        <w:rPr>
                                          <w:rFonts w:ascii="Cambria Math" w:hAnsi="Cambria Math"/>
                                          <w:rPrChange w:id="3831" w:author="凡 张" w:date="2019-05-26T07:05:00Z">
                                            <w:rPr>
                                              <w:rFonts w:ascii="Cambria Math" w:hAnsi="Cambria Math"/>
                                            </w:rPr>
                                          </w:rPrChange>
                                        </w:rPr>
                                        <m:t>x</m:t>
                                      </m:r>
                                      <m:r>
                                        <m:rPr>
                                          <m:sty m:val="p"/>
                                        </m:rPr>
                                        <w:rPr>
                                          <w:rFonts w:ascii="Cambria Math" w:hAnsi="Cambria Math"/>
                                          <w:rPrChange w:id="3832" w:author="凡 张" w:date="2019-05-26T07:05:00Z">
                                            <w:rPr>
                                              <w:rFonts w:ascii="Cambria Math" w:hAnsi="Cambria Math"/>
                                            </w:rPr>
                                          </w:rPrChange>
                                        </w:rPr>
                                        <m:t xml:space="preserve">, </m:t>
                                      </m:r>
                                      <m:r>
                                        <w:rPr>
                                          <w:rFonts w:ascii="Cambria Math" w:hAnsi="Cambria Math"/>
                                          <w:rPrChange w:id="3833" w:author="凡 张" w:date="2019-05-26T07:05:00Z">
                                            <w:rPr>
                                              <w:rFonts w:ascii="Cambria Math" w:hAnsi="Cambria Math"/>
                                            </w:rPr>
                                          </w:rPrChange>
                                        </w:rPr>
                                        <m:t>y</m:t>
                                      </m:r>
                                    </m:e>
                                  </m:d>
                                </m:e>
                              </m:d>
                            </m:e>
                          </m:func>
                        </m:e>
                      </m:func>
                    </m:e>
                  </m:nary>
                </m:e>
              </m:nary>
              <m:r>
                <w:rPr>
                  <w:rFonts w:ascii="Cambria Math" w:hAnsi="Cambria Math"/>
                </w:rPr>
                <m:t>#</m:t>
              </m:r>
              <m:d>
                <m:dPr>
                  <m:ctrlPr>
                    <w:ins w:id="3834" w:author="凡 张" w:date="2019-05-26T07:47:00Z">
                      <w:rPr>
                        <w:rFonts w:ascii="Cambria Math" w:hAnsi="Cambria Math"/>
                      </w:rPr>
                    </w:ins>
                  </m:ctrlPr>
                </m:dPr>
                <m:e>
                  <m:r>
                    <w:ins w:id="3835" w:author="凡 张" w:date="2019-05-26T07:47:00Z">
                      <m:rPr>
                        <m:sty m:val="p"/>
                      </m:rPr>
                      <w:rPr>
                        <w:rFonts w:ascii="Cambria Math" w:hAnsi="Cambria Math"/>
                      </w:rPr>
                      <m:t>2.11</m:t>
                    </w:ins>
                  </m:r>
                </m:e>
              </m:d>
              <m:ctrlPr>
                <w:ins w:id="3836" w:author="凡 张" w:date="2019-05-26T07:47:00Z">
                  <w:rPr>
                    <w:rFonts w:ascii="Cambria Math" w:hAnsi="Cambria Math"/>
                    <w:i/>
                    <w:rPrChange w:id="3837" w:author="凡 张" w:date="2019-05-26T07:50:00Z">
                      <w:rPr>
                        <w:rFonts w:ascii="Cambria Math" w:hAnsi="Cambria Math"/>
                        <w:i/>
                      </w:rPr>
                    </w:rPrChange>
                  </w:rPr>
                </w:ins>
              </m:ctrlPr>
            </m:e>
          </m:eqArr>
        </m:oMath>
      </m:oMathPara>
    </w:p>
    <w:p w:rsidR="003D3E9C" w:rsidRPr="003D3E9C" w:rsidRDefault="003D3E9C" w:rsidP="00A35FED">
      <w:pPr>
        <w:pStyle w:val="afff3"/>
        <w:rPr>
          <w:ins w:id="3838" w:author="凡 张" w:date="2019-05-26T07:47:00Z"/>
          <w:rFonts w:hint="eastAsia"/>
          <w:rPrChange w:id="3839" w:author="凡 张" w:date="2019-05-26T07:47:00Z">
            <w:rPr>
              <w:ins w:id="3840" w:author="凡 张" w:date="2019-05-26T07:47:00Z"/>
            </w:rPr>
          </w:rPrChange>
        </w:rPr>
      </w:pPr>
    </w:p>
    <w:p w:rsidR="00EA6627" w:rsidRPr="00D62216" w:rsidRDefault="00EA6627" w:rsidP="003D3E9C">
      <w:pPr>
        <w:pStyle w:val="afff3"/>
        <w:rPr>
          <w:rPrChange w:id="3841" w:author="凡 张" w:date="2019-05-26T07:05:00Z">
            <w:rPr/>
          </w:rPrChange>
        </w:rPr>
        <w:pPrChange w:id="3842" w:author="凡 张" w:date="2019-05-26T07:47:00Z">
          <w:pPr>
            <w:pStyle w:val="afff3"/>
          </w:pPr>
        </w:pPrChange>
      </w:pPr>
      <w:del w:id="3843" w:author="凡 张" w:date="2019-05-26T07:47:00Z">
        <w:r w:rsidRPr="00D62216" w:rsidDel="003D3E9C">
          <w:rPr>
            <w:rPrChange w:id="3844" w:author="凡 张" w:date="2019-05-26T07:05:00Z">
              <w:rPr>
                <w:rFonts w:hint="eastAsia"/>
              </w:rPr>
            </w:rPrChange>
          </w:rPr>
          <w:tab/>
        </w:r>
        <w:r w:rsidRPr="00D62216" w:rsidDel="003D3E9C">
          <w:rPr>
            <w:rPrChange w:id="3845" w:author="凡 张" w:date="2019-05-26T07:05:00Z">
              <w:rPr>
                <w:rFonts w:hint="eastAsia"/>
              </w:rPr>
            </w:rPrChange>
          </w:rPr>
          <w:tab/>
          <w:delText>(2.11)</w:delText>
        </w:r>
      </w:del>
    </w:p>
    <w:p w:rsidR="00DD5465" w:rsidRPr="00D62216" w:rsidRDefault="00DD5465" w:rsidP="00D5535B">
      <w:pPr>
        <w:pStyle w:val="aff8"/>
        <w:ind w:firstLine="480"/>
        <w:rPr>
          <w:rPrChange w:id="3846" w:author="凡 张" w:date="2019-05-26T07:05:00Z">
            <w:rPr/>
          </w:rPrChange>
        </w:rPr>
      </w:pPr>
      <w:r w:rsidRPr="00D62216">
        <w:rPr>
          <w:rPrChange w:id="3847" w:author="凡 张" w:date="2019-05-26T07:05:00Z">
            <w:rPr/>
          </w:rPrChange>
        </w:rPr>
        <w:t>该式前三项为条纹本身的强度，对应着数字莫尔三维测量中需要去除的高频噪声。而第四项可以使用积化和差，计算出差频和和频两项。这两项为莫尔</w:t>
      </w:r>
      <w:r w:rsidR="005D13E8" w:rsidRPr="00D62216">
        <w:rPr>
          <w:rPrChange w:id="3848" w:author="凡 张" w:date="2019-05-26T07:05:00Z">
            <w:rPr/>
          </w:rPrChange>
        </w:rPr>
        <w:t>条纹</w:t>
      </w:r>
      <w:r w:rsidRPr="00D62216">
        <w:rPr>
          <w:rPrChange w:id="3849" w:author="凡 张" w:date="2019-05-26T07:05:00Z">
            <w:rPr/>
          </w:rPrChange>
        </w:rPr>
        <w:t>所携带的信息</w:t>
      </w:r>
      <w:ins w:id="3850" w:author="凡 张" w:date="2019-05-26T07:53:00Z">
        <w:r w:rsidR="008F773F">
          <w:rPr>
            <w:rFonts w:hint="eastAsia"/>
          </w:rPr>
          <w:t>，</w:t>
        </w:r>
      </w:ins>
      <w:del w:id="3851" w:author="凡 张" w:date="2019-05-26T07:53:00Z">
        <w:r w:rsidRPr="00D62216" w:rsidDel="008F773F">
          <w:rPr>
            <w:rPrChange w:id="3852" w:author="凡 张" w:date="2019-05-26T07:05:00Z">
              <w:rPr/>
            </w:rPrChange>
          </w:rPr>
          <w:delText>。而</w:delText>
        </w:r>
        <w:r w:rsidR="008676F9" w:rsidRPr="00D62216" w:rsidDel="008F773F">
          <w:rPr>
            <w:rPrChange w:id="3853" w:author="凡 张" w:date="2019-05-26T07:05:00Z">
              <w:rPr/>
            </w:rPrChange>
          </w:rPr>
          <w:delText>这一</w:delText>
        </w:r>
        <w:r w:rsidRPr="00D62216" w:rsidDel="008F773F">
          <w:rPr>
            <w:rPrChange w:id="3854" w:author="凡 张" w:date="2019-05-26T07:05:00Z">
              <w:rPr/>
            </w:rPrChange>
          </w:rPr>
          <w:delText>信息</w:delText>
        </w:r>
      </w:del>
      <w:r w:rsidRPr="00D62216">
        <w:rPr>
          <w:rPrChange w:id="3855" w:author="凡 张" w:date="2019-05-26T07:05:00Z">
            <w:rPr/>
          </w:rPrChange>
        </w:rPr>
        <w:t>来源于物体高度扭曲了投</w:t>
      </w:r>
      <w:r w:rsidR="00735543" w:rsidRPr="00D62216">
        <w:rPr>
          <w:rPrChange w:id="3856" w:author="凡 张" w:date="2019-05-26T07:05:00Z">
            <w:rPr/>
          </w:rPrChange>
        </w:rPr>
        <w:t>影条纹</w:t>
      </w:r>
      <w:ins w:id="3857" w:author="凡 张" w:date="2019-05-26T07:53:00Z">
        <w:r w:rsidR="008F773F">
          <w:rPr>
            <w:rFonts w:hint="eastAsia"/>
          </w:rPr>
          <w:t>。物体的高度</w:t>
        </w:r>
      </w:ins>
      <w:ins w:id="3858" w:author="凡 张" w:date="2019-05-26T07:54:00Z">
        <w:r w:rsidR="008F773F">
          <w:rPr>
            <w:rFonts w:hint="eastAsia"/>
          </w:rPr>
          <w:t>信息</w:t>
        </w:r>
      </w:ins>
      <w:del w:id="3859" w:author="凡 张" w:date="2019-05-26T07:53:00Z">
        <w:r w:rsidR="00735543" w:rsidRPr="00D62216" w:rsidDel="008F773F">
          <w:rPr>
            <w:rPrChange w:id="3860" w:author="凡 张" w:date="2019-05-26T07:05:00Z">
              <w:rPr/>
            </w:rPrChange>
          </w:rPr>
          <w:delText>，</w:delText>
        </w:r>
      </w:del>
      <w:r w:rsidR="00735543" w:rsidRPr="00D62216">
        <w:rPr>
          <w:rPrChange w:id="3861" w:author="凡 张" w:date="2019-05-26T07:05:00Z">
            <w:rPr/>
          </w:rPrChange>
        </w:rPr>
        <w:t>使得原本等间距，零夹角的两幅条纹出现了夹角变化</w:t>
      </w:r>
      <w:ins w:id="3862" w:author="凡 张" w:date="2019-05-26T07:54:00Z">
        <w:r w:rsidR="008F773F">
          <w:rPr>
            <w:rFonts w:hint="eastAsia"/>
          </w:rPr>
          <w:t>，周期变化</w:t>
        </w:r>
      </w:ins>
      <w:r w:rsidRPr="00D62216">
        <w:rPr>
          <w:rPrChange w:id="3863" w:author="凡 张" w:date="2019-05-26T07:05:00Z">
            <w:rPr/>
          </w:rPrChange>
        </w:rPr>
        <w:t>。从莫尔条纹反推恢复物体高度是下一小节三角测量法，以及本论文的重点。</w:t>
      </w:r>
    </w:p>
    <w:p w:rsidR="00DD5465" w:rsidRPr="00D62216" w:rsidRDefault="00F81E25" w:rsidP="00DD5465">
      <w:pPr>
        <w:pStyle w:val="2"/>
        <w:spacing w:before="156" w:after="156"/>
        <w:rPr>
          <w:rFonts w:eastAsia="宋体"/>
          <w:rPrChange w:id="3864" w:author="凡 张" w:date="2019-05-26T07:05:00Z">
            <w:rPr>
              <w:rFonts w:eastAsia="宋体"/>
            </w:rPr>
          </w:rPrChange>
        </w:rPr>
      </w:pPr>
      <w:bookmarkStart w:id="3865" w:name="_Toc9421022"/>
      <w:bookmarkStart w:id="3866" w:name="_Toc9746650"/>
      <w:r w:rsidRPr="00D62216">
        <w:rPr>
          <w:noProof/>
          <w:rPrChange w:id="3867" w:author="凡 张" w:date="2019-05-26T07:05:00Z">
            <w:rPr>
              <w:noProof/>
            </w:rPr>
          </w:rPrChange>
        </w:rPr>
        <mc:AlternateContent>
          <mc:Choice Requires="wpg">
            <w:drawing>
              <wp:anchor distT="0" distB="0" distL="114300" distR="114300" simplePos="0" relativeHeight="251589632" behindDoc="0" locked="0" layoutInCell="1" allowOverlap="1" wp14:anchorId="0CCB6F4B" wp14:editId="737942F8">
                <wp:simplePos x="0" y="0"/>
                <wp:positionH relativeFrom="column">
                  <wp:posOffset>1047750</wp:posOffset>
                </wp:positionH>
                <wp:positionV relativeFrom="paragraph">
                  <wp:posOffset>481330</wp:posOffset>
                </wp:positionV>
                <wp:extent cx="3448050" cy="2863215"/>
                <wp:effectExtent l="0" t="0" r="0" b="0"/>
                <wp:wrapTopAndBottom/>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050" cy="2863215"/>
                          <a:chOff x="0" y="0"/>
                          <a:chExt cx="3448050" cy="2863215"/>
                        </a:xfrm>
                      </wpg:grpSpPr>
                      <pic:pic xmlns:pic="http://schemas.openxmlformats.org/drawingml/2006/picture">
                        <pic:nvPicPr>
                          <pic:cNvPr id="25" name="图片 2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8050" cy="2464435"/>
                          </a:xfrm>
                          <a:prstGeom prst="rect">
                            <a:avLst/>
                          </a:prstGeom>
                        </pic:spPr>
                      </pic:pic>
                      <wps:wsp>
                        <wps:cNvPr id="27" name="文本框 27"/>
                        <wps:cNvSpPr txBox="1"/>
                        <wps:spPr>
                          <a:xfrm>
                            <a:off x="0" y="2466975"/>
                            <a:ext cx="3448050" cy="396240"/>
                          </a:xfrm>
                          <a:prstGeom prst="rect">
                            <a:avLst/>
                          </a:prstGeom>
                          <a:solidFill>
                            <a:prstClr val="white"/>
                          </a:solidFill>
                          <a:ln>
                            <a:noFill/>
                          </a:ln>
                        </wps:spPr>
                        <wps:txbx>
                          <w:txbxContent>
                            <w:p w:rsidR="000D29F8" w:rsidRPr="00D64705" w:rsidRDefault="000D29F8" w:rsidP="00F416FB">
                              <w:pPr>
                                <w:pStyle w:val="af1"/>
                                <w:spacing w:before="156" w:after="156"/>
                                <w:rPr>
                                  <w:rFonts w:ascii="宋体" w:hAnsi="宋体"/>
                                  <w:noProof/>
                                  <w:sz w:val="24"/>
                                  <w:szCs w:val="20"/>
                                </w:rPr>
                              </w:pPr>
                              <w:bookmarkStart w:id="3868" w:name="_Toc9746624"/>
                              <w:r>
                                <w:t>图</w:t>
                              </w:r>
                              <w:r>
                                <w:fldChar w:fldCharType="begin"/>
                              </w:r>
                              <w:r>
                                <w:instrText xml:space="preserve"> SEQ </w:instrText>
                              </w:r>
                              <w:r>
                                <w:instrText>图</w:instrText>
                              </w:r>
                              <w:r>
                                <w:instrText xml:space="preserve"> \* ARABIC </w:instrText>
                              </w:r>
                              <w:r>
                                <w:fldChar w:fldCharType="separate"/>
                              </w:r>
                              <w:ins w:id="3869" w:author="凡 张" w:date="2019-05-26T09:18:00Z">
                                <w:r>
                                  <w:rPr>
                                    <w:noProof/>
                                  </w:rPr>
                                  <w:t>6</w:t>
                                </w:r>
                              </w:ins>
                              <w:del w:id="3870" w:author="凡 张" w:date="2019-05-26T06:16:00Z">
                                <w:r w:rsidDel="008F2CC6">
                                  <w:rPr>
                                    <w:noProof/>
                                  </w:rPr>
                                  <w:delText>5</w:delText>
                                </w:r>
                              </w:del>
                              <w:r>
                                <w:fldChar w:fldCharType="end"/>
                              </w:r>
                              <w:r>
                                <w:rPr>
                                  <w:rFonts w:hint="eastAsia"/>
                                </w:rPr>
                                <w:t xml:space="preserve"> </w:t>
                              </w:r>
                              <w:r>
                                <w:rPr>
                                  <w:rFonts w:hint="eastAsia"/>
                                </w:rPr>
                                <w:t>三角测量法几何关系</w:t>
                              </w:r>
                              <w:bookmarkEnd w:id="3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CCB6F4B" id="组合 28" o:spid="_x0000_s1046" style="position:absolute;left:0;text-align:left;margin-left:82.5pt;margin-top:37.9pt;width:271.5pt;height:225.45pt;z-index:251589632;mso-height-relative:margin" coordsize="34480,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">
                <v:shape id="图片 25" o:spid="_x0000_s1047" type="#_x0000_t75" style="position:absolute;width:34480;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">
                  <v:imagedata r:id="rId24" o:title=""/>
                </v:shape>
                <v:shape id="文本框 27" o:spid="_x0000_s1048" type="#_x0000_t202" style="position:absolute;top:24669;width:3448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0D29F8" w:rsidRPr="00D64705" w:rsidRDefault="000D29F8" w:rsidP="00F416FB">
                        <w:pPr>
                          <w:pStyle w:val="af1"/>
                          <w:spacing w:before="156" w:after="156"/>
                          <w:rPr>
                            <w:rFonts w:ascii="宋体" w:hAnsi="宋体"/>
                            <w:noProof/>
                            <w:sz w:val="24"/>
                            <w:szCs w:val="20"/>
                          </w:rPr>
                        </w:pPr>
                        <w:bookmarkStart w:id="3871" w:name="_Toc9746624"/>
                        <w:r>
                          <w:t>图</w:t>
                        </w:r>
                        <w:r>
                          <w:fldChar w:fldCharType="begin"/>
                        </w:r>
                        <w:r>
                          <w:instrText xml:space="preserve"> SEQ </w:instrText>
                        </w:r>
                        <w:r>
                          <w:instrText>图</w:instrText>
                        </w:r>
                        <w:r>
                          <w:instrText xml:space="preserve"> \* ARABIC </w:instrText>
                        </w:r>
                        <w:r>
                          <w:fldChar w:fldCharType="separate"/>
                        </w:r>
                        <w:ins w:id="3872" w:author="凡 张" w:date="2019-05-26T09:18:00Z">
                          <w:r>
                            <w:rPr>
                              <w:noProof/>
                            </w:rPr>
                            <w:t>6</w:t>
                          </w:r>
                        </w:ins>
                        <w:del w:id="3873" w:author="凡 张" w:date="2019-05-26T06:16:00Z">
                          <w:r w:rsidDel="008F2CC6">
                            <w:rPr>
                              <w:noProof/>
                            </w:rPr>
                            <w:delText>5</w:delText>
                          </w:r>
                        </w:del>
                        <w:r>
                          <w:fldChar w:fldCharType="end"/>
                        </w:r>
                        <w:r>
                          <w:rPr>
                            <w:rFonts w:hint="eastAsia"/>
                          </w:rPr>
                          <w:t xml:space="preserve"> </w:t>
                        </w:r>
                        <w:r>
                          <w:rPr>
                            <w:rFonts w:hint="eastAsia"/>
                          </w:rPr>
                          <w:t>三角测量法几何关系</w:t>
                        </w:r>
                        <w:bookmarkEnd w:id="3871"/>
                      </w:p>
                    </w:txbxContent>
                  </v:textbox>
                </v:shape>
                <w10:wrap type="topAndBottom"/>
              </v:group>
            </w:pict>
          </mc:Fallback>
        </mc:AlternateContent>
      </w:r>
      <w:r w:rsidR="00DD5465" w:rsidRPr="00D62216">
        <w:rPr>
          <w:rFonts w:eastAsia="宋体"/>
          <w:rPrChange w:id="3874" w:author="凡 张" w:date="2019-05-26T07:05:00Z">
            <w:rPr>
              <w:rFonts w:eastAsia="宋体"/>
            </w:rPr>
          </w:rPrChange>
        </w:rPr>
        <w:t>三角测量法</w:t>
      </w:r>
      <w:bookmarkEnd w:id="3865"/>
      <w:bookmarkEnd w:id="3866"/>
    </w:p>
    <w:p w:rsidR="00DD5465" w:rsidRPr="00D62216" w:rsidRDefault="00DD5465" w:rsidP="00D5535B">
      <w:pPr>
        <w:pStyle w:val="aff8"/>
        <w:ind w:firstLine="480"/>
        <w:rPr>
          <w:rPrChange w:id="3875" w:author="凡 张" w:date="2019-05-26T07:05:00Z">
            <w:rPr/>
          </w:rPrChange>
        </w:rPr>
      </w:pPr>
      <w:r w:rsidRPr="00D62216">
        <w:rPr>
          <w:rPrChange w:id="3876" w:author="凡 张" w:date="2019-05-26T07:05:00Z">
            <w:rPr/>
          </w:rPrChange>
        </w:rPr>
        <w:t>在数字莫尔三维测量中，莫尔条纹是由经待测表面各</w:t>
      </w:r>
      <w:r w:rsidR="00E20325" w:rsidRPr="00D62216">
        <w:rPr>
          <w:rPrChange w:id="3877" w:author="凡 张" w:date="2019-05-26T07:05:00Z">
            <w:rPr/>
          </w:rPrChange>
        </w:rPr>
        <w:t>点</w:t>
      </w:r>
      <w:r w:rsidRPr="00D62216">
        <w:rPr>
          <w:rPrChange w:id="3878" w:author="凡 张" w:date="2019-05-26T07:05:00Z">
            <w:rPr/>
          </w:rPrChange>
        </w:rPr>
        <w:t>不同高度扭曲后的条纹图样和相同周期条纹图样叠加而产生。所以由此生成的莫尔</w:t>
      </w:r>
      <w:r w:rsidR="005D13E8" w:rsidRPr="00D62216">
        <w:rPr>
          <w:rPrChange w:id="3879" w:author="凡 张" w:date="2019-05-26T07:05:00Z">
            <w:rPr/>
          </w:rPrChange>
        </w:rPr>
        <w:t>条纹</w:t>
      </w:r>
      <w:r w:rsidRPr="00D62216">
        <w:rPr>
          <w:rPrChange w:id="3880" w:author="凡 张" w:date="2019-05-26T07:05:00Z">
            <w:rPr/>
          </w:rPrChange>
        </w:rPr>
        <w:t>含有物体的高度信息。利用三角测量法的数学模型可建立待测面高度和投影仪</w:t>
      </w:r>
      <w:r w:rsidR="00735543" w:rsidRPr="00D62216">
        <w:rPr>
          <w:rPrChange w:id="3881" w:author="凡 张" w:date="2019-05-26T07:05:00Z">
            <w:rPr/>
          </w:rPrChange>
        </w:rPr>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rPr>
          <w:rPrChange w:id="3882" w:author="凡 张" w:date="2019-05-26T07:05:00Z">
            <w:rPr/>
          </w:rPrChange>
        </w:rPr>
        <w:instrText xml:space="preserve"> ADDIN EN.CITE </w:instrText>
      </w:r>
      <w:r w:rsidR="002270B7" w:rsidRPr="00D62216">
        <w:rPr>
          <w:rPrChange w:id="3883" w:author="凡 张" w:date="2019-05-26T07:05:00Z">
            <w:rPr/>
          </w:rPrChange>
        </w:rPr>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D62216">
        <w:rPr>
          <w:rPrChange w:id="3884" w:author="凡 张" w:date="2019-05-26T07:05:00Z">
            <w:rPr/>
          </w:rPrChange>
        </w:rPr>
        <w:instrText xml:space="preserve"> ADDIN EN.CITE.DATA </w:instrText>
      </w:r>
      <w:r w:rsidR="002270B7" w:rsidRPr="00D62216">
        <w:rPr>
          <w:rPrChange w:id="3885" w:author="凡 张" w:date="2019-05-26T07:05:00Z">
            <w:rPr/>
          </w:rPrChange>
        </w:rPr>
      </w:r>
      <w:r w:rsidR="002270B7" w:rsidRPr="00D62216">
        <w:rPr>
          <w:rPrChange w:id="3886" w:author="凡 张" w:date="2019-05-26T07:05:00Z">
            <w:rPr/>
          </w:rPrChange>
        </w:rPr>
        <w:fldChar w:fldCharType="end"/>
      </w:r>
      <w:r w:rsidR="00735543" w:rsidRPr="00D62216">
        <w:rPr>
          <w:rPrChange w:id="3887" w:author="凡 张" w:date="2019-05-26T07:05:00Z">
            <w:rPr/>
          </w:rPrChange>
        </w:rPr>
      </w:r>
      <w:r w:rsidR="00735543" w:rsidRPr="00D62216">
        <w:rPr>
          <w:rPrChange w:id="3888" w:author="凡 张" w:date="2019-05-26T07:05:00Z">
            <w:rPr/>
          </w:rPrChange>
        </w:rPr>
        <w:fldChar w:fldCharType="separate"/>
      </w:r>
      <w:r w:rsidR="002270B7" w:rsidRPr="00D62216">
        <w:rPr>
          <w:noProof/>
          <w:rPrChange w:id="3889" w:author="凡 张" w:date="2019-05-26T07:05:00Z">
            <w:rPr>
              <w:noProof/>
            </w:rPr>
          </w:rPrChange>
        </w:rPr>
        <w:t>[</w:t>
      </w:r>
      <w:r w:rsidR="002926C8" w:rsidRPr="00D62216">
        <w:rPr>
          <w:noProof/>
          <w:rPrChange w:id="3890" w:author="凡 张" w:date="2019-05-26T07:05:00Z">
            <w:rPr>
              <w:noProof/>
            </w:rPr>
          </w:rPrChange>
        </w:rPr>
        <w:fldChar w:fldCharType="begin"/>
      </w:r>
      <w:r w:rsidR="002926C8" w:rsidRPr="00D62216">
        <w:rPr>
          <w:noProof/>
          <w:rPrChange w:id="3891" w:author="凡 张" w:date="2019-05-26T07:05:00Z">
            <w:rPr>
              <w:noProof/>
            </w:rPr>
          </w:rPrChange>
        </w:rPr>
        <w:instrText xml:space="preserve"> HYPERLINK \l "_ENREF_12" \o "</w:instrText>
      </w:r>
      <w:r w:rsidR="002926C8" w:rsidRPr="00D62216">
        <w:rPr>
          <w:noProof/>
          <w:rPrChange w:id="3892" w:author="凡 张" w:date="2019-05-26T07:05:00Z">
            <w:rPr>
              <w:noProof/>
            </w:rPr>
          </w:rPrChange>
        </w:rPr>
        <w:instrText>李恩泽</w:instrText>
      </w:r>
      <w:r w:rsidR="002926C8" w:rsidRPr="00D62216">
        <w:rPr>
          <w:noProof/>
          <w:rPrChange w:id="3893" w:author="凡 张" w:date="2019-05-26T07:05:00Z">
            <w:rPr>
              <w:noProof/>
            </w:rPr>
          </w:rPrChange>
        </w:rPr>
        <w:instrText xml:space="preserve">, 2016 #138" </w:instrText>
      </w:r>
      <w:r w:rsidR="002926C8" w:rsidRPr="00D62216">
        <w:rPr>
          <w:noProof/>
          <w:rPrChange w:id="3894" w:author="凡 张" w:date="2019-05-26T07:05:00Z">
            <w:rPr>
              <w:noProof/>
            </w:rPr>
          </w:rPrChange>
        </w:rPr>
        <w:fldChar w:fldCharType="separate"/>
      </w:r>
      <w:r w:rsidR="00E2701A" w:rsidRPr="00D62216">
        <w:rPr>
          <w:noProof/>
          <w:rPrChange w:id="3895" w:author="凡 张" w:date="2019-05-26T07:05:00Z">
            <w:rPr>
              <w:noProof/>
            </w:rPr>
          </w:rPrChange>
        </w:rPr>
        <w:t>12</w:t>
      </w:r>
      <w:r w:rsidR="002926C8" w:rsidRPr="00D62216">
        <w:rPr>
          <w:noProof/>
          <w:rPrChange w:id="3896" w:author="凡 张" w:date="2019-05-26T07:05:00Z">
            <w:rPr>
              <w:noProof/>
            </w:rPr>
          </w:rPrChange>
        </w:rPr>
        <w:fldChar w:fldCharType="end"/>
      </w:r>
      <w:r w:rsidR="002270B7" w:rsidRPr="00D62216">
        <w:rPr>
          <w:noProof/>
          <w:rPrChange w:id="3897" w:author="凡 张" w:date="2019-05-26T07:05:00Z">
            <w:rPr>
              <w:noProof/>
            </w:rPr>
          </w:rPrChange>
        </w:rPr>
        <w:t xml:space="preserve">, </w:t>
      </w:r>
      <w:r w:rsidR="002926C8" w:rsidRPr="00D62216">
        <w:rPr>
          <w:noProof/>
          <w:rPrChange w:id="3898" w:author="凡 张" w:date="2019-05-26T07:05:00Z">
            <w:rPr>
              <w:noProof/>
            </w:rPr>
          </w:rPrChange>
        </w:rPr>
        <w:fldChar w:fldCharType="begin"/>
      </w:r>
      <w:r w:rsidR="002926C8" w:rsidRPr="00D62216">
        <w:rPr>
          <w:noProof/>
          <w:rPrChange w:id="3899" w:author="凡 张" w:date="2019-05-26T07:05:00Z">
            <w:rPr>
              <w:noProof/>
            </w:rPr>
          </w:rPrChange>
        </w:rPr>
        <w:instrText xml:space="preserve"> HYPERLINK \l "_ENREF_2" \o "</w:instrText>
      </w:r>
      <w:r w:rsidR="002926C8" w:rsidRPr="00D62216">
        <w:rPr>
          <w:noProof/>
          <w:rPrChange w:id="3900" w:author="凡 张" w:date="2019-05-26T07:05:00Z">
            <w:rPr>
              <w:noProof/>
            </w:rPr>
          </w:rPrChange>
        </w:rPr>
        <w:instrText>丁一飞</w:instrText>
      </w:r>
      <w:r w:rsidR="002926C8" w:rsidRPr="00D62216">
        <w:rPr>
          <w:noProof/>
          <w:rPrChange w:id="3901" w:author="凡 张" w:date="2019-05-26T07:05:00Z">
            <w:rPr>
              <w:noProof/>
            </w:rPr>
          </w:rPrChange>
        </w:rPr>
        <w:instrText xml:space="preserve">, 2016 #96" </w:instrText>
      </w:r>
      <w:r w:rsidR="002926C8" w:rsidRPr="00D62216">
        <w:rPr>
          <w:noProof/>
          <w:rPrChange w:id="3902" w:author="凡 张" w:date="2019-05-26T07:05:00Z">
            <w:rPr>
              <w:noProof/>
            </w:rPr>
          </w:rPrChange>
        </w:rPr>
        <w:fldChar w:fldCharType="separate"/>
      </w:r>
      <w:r w:rsidR="00E2701A" w:rsidRPr="00D62216">
        <w:rPr>
          <w:noProof/>
          <w:rPrChange w:id="3903" w:author="凡 张" w:date="2019-05-26T07:05:00Z">
            <w:rPr>
              <w:noProof/>
            </w:rPr>
          </w:rPrChange>
        </w:rPr>
        <w:t>2</w:t>
      </w:r>
      <w:r w:rsidR="002926C8" w:rsidRPr="00D62216">
        <w:rPr>
          <w:noProof/>
          <w:rPrChange w:id="3904" w:author="凡 张" w:date="2019-05-26T07:05:00Z">
            <w:rPr>
              <w:noProof/>
            </w:rPr>
          </w:rPrChange>
        </w:rPr>
        <w:fldChar w:fldCharType="end"/>
      </w:r>
      <w:r w:rsidR="002270B7" w:rsidRPr="00D62216">
        <w:rPr>
          <w:noProof/>
          <w:rPrChange w:id="3905" w:author="凡 张" w:date="2019-05-26T07:05:00Z">
            <w:rPr>
              <w:noProof/>
            </w:rPr>
          </w:rPrChange>
        </w:rPr>
        <w:t xml:space="preserve">, </w:t>
      </w:r>
      <w:r w:rsidR="002926C8" w:rsidRPr="00D62216">
        <w:rPr>
          <w:noProof/>
          <w:rPrChange w:id="3906" w:author="凡 张" w:date="2019-05-26T07:05:00Z">
            <w:rPr>
              <w:noProof/>
            </w:rPr>
          </w:rPrChange>
        </w:rPr>
        <w:fldChar w:fldCharType="begin"/>
      </w:r>
      <w:r w:rsidR="002926C8" w:rsidRPr="00D62216">
        <w:rPr>
          <w:noProof/>
          <w:rPrChange w:id="3907" w:author="凡 张" w:date="2019-05-26T07:05:00Z">
            <w:rPr>
              <w:noProof/>
            </w:rPr>
          </w:rPrChange>
        </w:rPr>
        <w:instrText xml:space="preserve"> HYPERLINK \l "_ENREF_4" \o "</w:instrText>
      </w:r>
      <w:r w:rsidR="002926C8" w:rsidRPr="00D62216">
        <w:rPr>
          <w:noProof/>
          <w:rPrChange w:id="3908" w:author="凡 张" w:date="2019-05-26T07:05:00Z">
            <w:rPr>
              <w:noProof/>
            </w:rPr>
          </w:rPrChange>
        </w:rPr>
        <w:instrText>朱丽君</w:instrText>
      </w:r>
      <w:r w:rsidR="002926C8" w:rsidRPr="00D62216">
        <w:rPr>
          <w:noProof/>
          <w:rPrChange w:id="3909" w:author="凡 张" w:date="2019-05-26T07:05:00Z">
            <w:rPr>
              <w:noProof/>
            </w:rPr>
          </w:rPrChange>
        </w:rPr>
        <w:instrText xml:space="preserve">, 2016 #113" </w:instrText>
      </w:r>
      <w:r w:rsidR="002926C8" w:rsidRPr="00D62216">
        <w:rPr>
          <w:noProof/>
          <w:rPrChange w:id="3910" w:author="凡 张" w:date="2019-05-26T07:05:00Z">
            <w:rPr>
              <w:noProof/>
            </w:rPr>
          </w:rPrChange>
        </w:rPr>
        <w:fldChar w:fldCharType="separate"/>
      </w:r>
      <w:r w:rsidR="00E2701A" w:rsidRPr="00D62216">
        <w:rPr>
          <w:noProof/>
          <w:rPrChange w:id="3911" w:author="凡 张" w:date="2019-05-26T07:05:00Z">
            <w:rPr>
              <w:noProof/>
            </w:rPr>
          </w:rPrChange>
        </w:rPr>
        <w:t>4</w:t>
      </w:r>
      <w:r w:rsidR="002926C8" w:rsidRPr="00D62216">
        <w:rPr>
          <w:noProof/>
          <w:rPrChange w:id="3912" w:author="凡 张" w:date="2019-05-26T07:05:00Z">
            <w:rPr>
              <w:noProof/>
            </w:rPr>
          </w:rPrChange>
        </w:rPr>
        <w:fldChar w:fldCharType="end"/>
      </w:r>
      <w:r w:rsidR="002270B7" w:rsidRPr="00D62216">
        <w:rPr>
          <w:noProof/>
          <w:rPrChange w:id="3913" w:author="凡 张" w:date="2019-05-26T07:05:00Z">
            <w:rPr>
              <w:noProof/>
            </w:rPr>
          </w:rPrChange>
        </w:rPr>
        <w:t>]</w:t>
      </w:r>
      <w:r w:rsidR="00735543" w:rsidRPr="00D62216">
        <w:rPr>
          <w:rPrChange w:id="3914" w:author="凡 张" w:date="2019-05-26T07:05:00Z">
            <w:rPr/>
          </w:rPrChange>
        </w:rPr>
        <w:fldChar w:fldCharType="end"/>
      </w:r>
      <w:r w:rsidRPr="00D62216">
        <w:rPr>
          <w:rPrChange w:id="3915" w:author="凡 张" w:date="2019-05-26T07:05:00Z">
            <w:rPr/>
          </w:rPrChange>
        </w:rPr>
        <w:t>，相机和被测点连线延长线与参考平面两交点之间的条纹相位差之间的联系。</w:t>
      </w:r>
    </w:p>
    <w:p w:rsidR="00DD5465" w:rsidRPr="00D62216" w:rsidRDefault="00DD5465" w:rsidP="00D5535B">
      <w:pPr>
        <w:pStyle w:val="aff8"/>
        <w:ind w:firstLine="480"/>
        <w:rPr>
          <w:rPrChange w:id="3916" w:author="凡 张" w:date="2019-05-26T07:05:00Z">
            <w:rPr/>
          </w:rPrChange>
        </w:rPr>
      </w:pPr>
      <w:r w:rsidRPr="00D62216">
        <w:rPr>
          <w:rPrChange w:id="3917" w:author="凡 张" w:date="2019-05-26T07:05:00Z">
            <w:rPr/>
          </w:rPrChange>
        </w:rPr>
        <w:t>如上图所示，在相机</w:t>
      </w:r>
      <m:oMath>
        <m:r>
          <m:rPr>
            <m:sty m:val="p"/>
          </m:rPr>
          <w:rPr>
            <w:rFonts w:ascii="Cambria Math" w:hAnsi="Cambria Math"/>
            <w:rPrChange w:id="3918" w:author="凡 张" w:date="2019-05-26T07:05:00Z">
              <w:rPr>
                <w:rFonts w:ascii="Cambria Math" w:hAnsi="Cambria Math"/>
              </w:rPr>
            </w:rPrChange>
          </w:rPr>
          <m:t>C</m:t>
        </m:r>
      </m:oMath>
      <w:r w:rsidRPr="00D62216">
        <w:rPr>
          <w:rPrChange w:id="3919" w:author="凡 张" w:date="2019-05-26T07:05:00Z">
            <w:rPr/>
          </w:rPrChange>
        </w:rPr>
        <w:t>和投影仪</w:t>
      </w:r>
      <m:oMath>
        <m:r>
          <m:rPr>
            <m:sty m:val="p"/>
          </m:rPr>
          <w:rPr>
            <w:rFonts w:ascii="Cambria Math" w:hAnsi="Cambria Math"/>
            <w:rPrChange w:id="3920" w:author="凡 张" w:date="2019-05-26T07:05:00Z">
              <w:rPr>
                <w:rFonts w:ascii="Cambria Math" w:hAnsi="Cambria Math"/>
              </w:rPr>
            </w:rPrChange>
          </w:rPr>
          <m:t>P</m:t>
        </m:r>
      </m:oMath>
      <w:r w:rsidRPr="00D62216">
        <w:rPr>
          <w:rPrChange w:id="3921" w:author="凡 张" w:date="2019-05-26T07:05:00Z">
            <w:rPr/>
          </w:rPrChange>
        </w:rPr>
        <w:t>(</w:t>
      </w:r>
      <w:r w:rsidRPr="00D62216">
        <w:rPr>
          <w:rPrChange w:id="3922" w:author="凡 张" w:date="2019-05-26T07:05:00Z">
            <w:rPr/>
          </w:rPrChange>
        </w:rPr>
        <w:t>以下称</w:t>
      </w:r>
      <m:oMath>
        <m:r>
          <m:rPr>
            <m:sty m:val="p"/>
          </m:rPr>
          <w:rPr>
            <w:rFonts w:ascii="Cambria Math" w:hAnsi="Cambria Math"/>
            <w:rPrChange w:id="3923" w:author="凡 张" w:date="2019-05-26T07:05:00Z">
              <w:rPr>
                <w:rFonts w:ascii="Cambria Math" w:hAnsi="Cambria Math"/>
              </w:rPr>
            </w:rPrChange>
          </w:rPr>
          <m:t>C-P</m:t>
        </m:r>
        <m:r>
          <m:rPr>
            <m:sty m:val="p"/>
          </m:rPr>
          <w:rPr>
            <w:rFonts w:ascii="Cambria Math" w:hAnsi="Cambria Math"/>
            <w:rPrChange w:id="3924" w:author="凡 张" w:date="2019-05-26T07:05:00Z">
              <w:rPr>
                <w:rFonts w:ascii="Cambria Math" w:hAnsi="Cambria Math"/>
              </w:rPr>
            </w:rPrChange>
          </w:rPr>
          <m:t>平面</m:t>
        </m:r>
      </m:oMath>
      <w:r w:rsidRPr="00D62216">
        <w:rPr>
          <w:rPrChange w:id="3925" w:author="凡 张" w:date="2019-05-26T07:05:00Z">
            <w:rPr/>
          </w:rPrChange>
        </w:rPr>
        <w:t>)</w:t>
      </w:r>
      <w:r w:rsidRPr="00D62216">
        <w:rPr>
          <w:rPrChange w:id="3926" w:author="凡 张" w:date="2019-05-26T07:05:00Z">
            <w:rPr/>
          </w:rPrChange>
        </w:rPr>
        <w:t>和参考平面（坐标系</w:t>
      </w:r>
      <m:oMath>
        <m:r>
          <m:rPr>
            <m:sty m:val="p"/>
          </m:rPr>
          <w:rPr>
            <w:rFonts w:ascii="Cambria Math" w:hAnsi="Cambria Math"/>
            <w:rPrChange w:id="3927" w:author="凡 张" w:date="2019-05-26T07:05:00Z">
              <w:rPr>
                <w:rFonts w:ascii="Cambria Math" w:hAnsi="Cambria Math"/>
              </w:rPr>
            </w:rPrChange>
          </w:rPr>
          <m:t>XY</m:t>
        </m:r>
        <m:r>
          <m:rPr>
            <m:sty m:val="p"/>
          </m:rPr>
          <w:rPr>
            <w:rFonts w:ascii="Cambria Math" w:hAnsi="Cambria Math"/>
            <w:rPrChange w:id="3928" w:author="凡 张" w:date="2019-05-26T07:05:00Z">
              <w:rPr>
                <w:rFonts w:ascii="Cambria Math" w:hAnsi="Cambria Math"/>
              </w:rPr>
            </w:rPrChange>
          </w:rPr>
          <m:t>平面</m:t>
        </m:r>
      </m:oMath>
      <w:r w:rsidRPr="00D62216">
        <w:rPr>
          <w:rPrChange w:id="3929" w:author="凡 张" w:date="2019-05-26T07:05:00Z">
            <w:rPr/>
          </w:rPrChange>
        </w:rPr>
        <w:t>）平行，以及投影仪投影光线和参考平面垂直的两个前提条件下，可根据几何条件计算出待测点</w:t>
      </w:r>
      <m:oMath>
        <m:r>
          <m:rPr>
            <m:sty m:val="p"/>
          </m:rPr>
          <w:rPr>
            <w:rFonts w:ascii="Cambria Math" w:hAnsi="Cambria Math"/>
            <w:rPrChange w:id="3930" w:author="凡 张" w:date="2019-05-26T07:05:00Z">
              <w:rPr>
                <w:rFonts w:ascii="Cambria Math" w:hAnsi="Cambria Math"/>
              </w:rPr>
            </w:rPrChange>
          </w:rPr>
          <m:t>O</m:t>
        </m:r>
      </m:oMath>
      <w:r w:rsidRPr="00D62216">
        <w:rPr>
          <w:rPrChange w:id="3931" w:author="凡 张" w:date="2019-05-26T07:05:00Z">
            <w:rPr/>
          </w:rPrChange>
        </w:rPr>
        <w:t>的高度</w:t>
      </w:r>
      <m:oMath>
        <m:r>
          <m:rPr>
            <m:sty m:val="p"/>
          </m:rPr>
          <w:rPr>
            <w:rStyle w:val="PhysicsVariableChar"/>
            <w:rFonts w:ascii="Cambria Math" w:hAnsi="Cambria Math"/>
            <w:rPrChange w:id="3932" w:author="凡 张" w:date="2019-05-26T08:00:00Z">
              <w:rPr>
                <w:rStyle w:val="PhysicsVariableChar"/>
                <w:rFonts w:ascii="Cambria Math" w:hAnsi="Cambria Math"/>
              </w:rPr>
            </w:rPrChange>
          </w:rPr>
          <m:t>h</m:t>
        </m:r>
      </m:oMath>
      <w:r w:rsidRPr="00D62216">
        <w:rPr>
          <w:rPrChange w:id="3933" w:author="凡 张" w:date="2019-05-26T07:05:00Z">
            <w:rPr/>
          </w:rPrChange>
        </w:rPr>
        <w:t>和</w:t>
      </w:r>
      <m:oMath>
        <m:r>
          <m:rPr>
            <m:sty m:val="p"/>
          </m:rPr>
          <w:rPr>
            <w:rFonts w:ascii="Cambria Math" w:hAnsi="Cambria Math"/>
            <w:rPrChange w:id="3934" w:author="凡 张" w:date="2019-05-26T07:05:00Z">
              <w:rPr>
                <w:rFonts w:ascii="Cambria Math" w:hAnsi="Cambria Math"/>
              </w:rPr>
            </w:rPrChange>
          </w:rPr>
          <m:t>A</m:t>
        </m:r>
        <m:r>
          <m:rPr>
            <m:sty m:val="p"/>
          </m:rPr>
          <w:rPr>
            <w:rFonts w:ascii="Cambria Math" w:hAnsi="Cambria Math"/>
            <w:rPrChange w:id="3935" w:author="凡 张" w:date="2019-05-26T07:05:00Z">
              <w:rPr>
                <w:rFonts w:ascii="Cambria Math" w:hAnsi="Cambria Math"/>
              </w:rPr>
            </w:rPrChange>
          </w:rPr>
          <m:t>，</m:t>
        </m:r>
        <m:r>
          <m:rPr>
            <m:sty m:val="p"/>
          </m:rPr>
          <w:rPr>
            <w:rFonts w:ascii="Cambria Math" w:hAnsi="Cambria Math"/>
            <w:rPrChange w:id="3936" w:author="凡 张" w:date="2019-05-26T07:05:00Z">
              <w:rPr>
                <w:rFonts w:ascii="Cambria Math" w:hAnsi="Cambria Math"/>
              </w:rPr>
            </w:rPrChange>
          </w:rPr>
          <m:t>B</m:t>
        </m:r>
      </m:oMath>
      <w:r w:rsidRPr="00D62216">
        <w:rPr>
          <w:rPrChange w:id="3937" w:author="凡 张" w:date="2019-05-26T07:05:00Z">
            <w:rPr/>
          </w:rPrChange>
        </w:rPr>
        <w:t>两点相位差之间的关系</w:t>
      </w:r>
      <w:r w:rsidR="005C634D" w:rsidRPr="00D62216">
        <w:rPr>
          <w:rPrChange w:id="3938" w:author="凡 张" w:date="2019-05-26T07:05:00Z">
            <w:rPr/>
          </w:rPrChange>
        </w:rPr>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rPr>
          <w:rPrChange w:id="3939" w:author="凡 张" w:date="2019-05-26T07:05:00Z">
            <w:rPr/>
          </w:rPrChange>
        </w:rPr>
        <w:instrText xml:space="preserve"> ADDIN EN.CITE </w:instrText>
      </w:r>
      <w:r w:rsidR="002270B7" w:rsidRPr="00D62216">
        <w:rPr>
          <w:rPrChange w:id="3940" w:author="凡 张" w:date="2019-05-26T07:05:00Z">
            <w:rPr/>
          </w:rPrChange>
        </w:rPr>
        <w:fldChar w:fldCharType="begin">
          <w:fldData xml:space="preserve">PEVuZE5vdGU+PENpdGU+PEF1dGhvcj7mm7nlkJHnvqQ8L0F1dGhvcj48WWVhcj4xOTkwPC9ZZWFy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</w:fldData>
        </w:fldChar>
      </w:r>
      <w:r w:rsidR="002270B7" w:rsidRPr="00D62216">
        <w:rPr>
          <w:rPrChange w:id="3941" w:author="凡 张" w:date="2019-05-26T07:05:00Z">
            <w:rPr/>
          </w:rPrChange>
        </w:rPr>
        <w:instrText xml:space="preserve"> ADDIN EN.CITE.DATA </w:instrText>
      </w:r>
      <w:r w:rsidR="002270B7" w:rsidRPr="00D62216">
        <w:rPr>
          <w:rPrChange w:id="3942" w:author="凡 张" w:date="2019-05-26T07:05:00Z">
            <w:rPr/>
          </w:rPrChange>
        </w:rPr>
      </w:r>
      <w:r w:rsidR="002270B7" w:rsidRPr="00D62216">
        <w:rPr>
          <w:rPrChange w:id="3943" w:author="凡 张" w:date="2019-05-26T07:05:00Z">
            <w:rPr/>
          </w:rPrChange>
        </w:rPr>
        <w:fldChar w:fldCharType="end"/>
      </w:r>
      <w:r w:rsidR="005C634D" w:rsidRPr="00D62216">
        <w:rPr>
          <w:rPrChange w:id="3944" w:author="凡 张" w:date="2019-05-26T07:05:00Z">
            <w:rPr/>
          </w:rPrChange>
        </w:rPr>
      </w:r>
      <w:r w:rsidR="005C634D" w:rsidRPr="00D62216">
        <w:rPr>
          <w:rPrChange w:id="3945" w:author="凡 张" w:date="2019-05-26T07:05:00Z">
            <w:rPr/>
          </w:rPrChange>
        </w:rPr>
        <w:fldChar w:fldCharType="separate"/>
      </w:r>
      <w:r w:rsidR="002270B7" w:rsidRPr="00D62216">
        <w:rPr>
          <w:noProof/>
          <w:rPrChange w:id="3946" w:author="凡 张" w:date="2019-05-26T07:05:00Z">
            <w:rPr>
              <w:noProof/>
            </w:rPr>
          </w:rPrChange>
        </w:rPr>
        <w:t>[</w:t>
      </w:r>
      <w:r w:rsidR="002926C8" w:rsidRPr="00D62216">
        <w:rPr>
          <w:noProof/>
          <w:rPrChange w:id="3947" w:author="凡 张" w:date="2019-05-26T07:05:00Z">
            <w:rPr>
              <w:noProof/>
            </w:rPr>
          </w:rPrChange>
        </w:rPr>
        <w:fldChar w:fldCharType="begin"/>
      </w:r>
      <w:r w:rsidR="002926C8" w:rsidRPr="00D62216">
        <w:rPr>
          <w:noProof/>
          <w:rPrChange w:id="3948" w:author="凡 张" w:date="2019-05-26T07:05:00Z">
            <w:rPr>
              <w:noProof/>
            </w:rPr>
          </w:rPrChange>
        </w:rPr>
        <w:instrText xml:space="preserve"> HYPERLINK \l "_ENREF_1" \o "</w:instrText>
      </w:r>
      <w:r w:rsidR="002926C8" w:rsidRPr="00D62216">
        <w:rPr>
          <w:noProof/>
          <w:rPrChange w:id="3949" w:author="凡 张" w:date="2019-05-26T07:05:00Z">
            <w:rPr>
              <w:noProof/>
            </w:rPr>
          </w:rPrChange>
        </w:rPr>
        <w:instrText>曹向群</w:instrText>
      </w:r>
      <w:r w:rsidR="002926C8" w:rsidRPr="00D62216">
        <w:rPr>
          <w:noProof/>
          <w:rPrChange w:id="3950" w:author="凡 张" w:date="2019-05-26T07:05:00Z">
            <w:rPr>
              <w:noProof/>
            </w:rPr>
          </w:rPrChange>
        </w:rPr>
        <w:instrText xml:space="preserve">, 1990 #93" </w:instrText>
      </w:r>
      <w:r w:rsidR="002926C8" w:rsidRPr="00D62216">
        <w:rPr>
          <w:noProof/>
          <w:rPrChange w:id="3951" w:author="凡 张" w:date="2019-05-26T07:05:00Z">
            <w:rPr>
              <w:noProof/>
            </w:rPr>
          </w:rPrChange>
        </w:rPr>
        <w:fldChar w:fldCharType="separate"/>
      </w:r>
      <w:r w:rsidR="00E2701A" w:rsidRPr="00D62216">
        <w:rPr>
          <w:noProof/>
          <w:rPrChange w:id="3952" w:author="凡 张" w:date="2019-05-26T07:05:00Z">
            <w:rPr>
              <w:noProof/>
            </w:rPr>
          </w:rPrChange>
        </w:rPr>
        <w:t>1</w:t>
      </w:r>
      <w:r w:rsidR="002926C8" w:rsidRPr="00D62216">
        <w:rPr>
          <w:noProof/>
          <w:rPrChange w:id="3953" w:author="凡 张" w:date="2019-05-26T07:05:00Z">
            <w:rPr>
              <w:noProof/>
            </w:rPr>
          </w:rPrChange>
        </w:rPr>
        <w:fldChar w:fldCharType="end"/>
      </w:r>
      <w:r w:rsidR="002270B7" w:rsidRPr="00D62216">
        <w:rPr>
          <w:noProof/>
          <w:rPrChange w:id="3954" w:author="凡 张" w:date="2019-05-26T07:05:00Z">
            <w:rPr>
              <w:noProof/>
            </w:rPr>
          </w:rPrChange>
        </w:rPr>
        <w:t xml:space="preserve">, </w:t>
      </w:r>
      <w:r w:rsidR="002926C8" w:rsidRPr="00D62216">
        <w:rPr>
          <w:noProof/>
          <w:rPrChange w:id="3955" w:author="凡 张" w:date="2019-05-26T07:05:00Z">
            <w:rPr>
              <w:noProof/>
            </w:rPr>
          </w:rPrChange>
        </w:rPr>
        <w:fldChar w:fldCharType="begin"/>
      </w:r>
      <w:r w:rsidR="002926C8" w:rsidRPr="00D62216">
        <w:rPr>
          <w:noProof/>
          <w:rPrChange w:id="3956" w:author="凡 张" w:date="2019-05-26T07:05:00Z">
            <w:rPr>
              <w:noProof/>
            </w:rPr>
          </w:rPrChange>
        </w:rPr>
        <w:instrText xml:space="preserve"> HYPERLINK \l "_ENREF_2" \o "</w:instrText>
      </w:r>
      <w:r w:rsidR="002926C8" w:rsidRPr="00D62216">
        <w:rPr>
          <w:noProof/>
          <w:rPrChange w:id="3957" w:author="凡 张" w:date="2019-05-26T07:05:00Z">
            <w:rPr>
              <w:noProof/>
            </w:rPr>
          </w:rPrChange>
        </w:rPr>
        <w:instrText>丁一飞</w:instrText>
      </w:r>
      <w:r w:rsidR="002926C8" w:rsidRPr="00D62216">
        <w:rPr>
          <w:noProof/>
          <w:rPrChange w:id="3958" w:author="凡 张" w:date="2019-05-26T07:05:00Z">
            <w:rPr>
              <w:noProof/>
            </w:rPr>
          </w:rPrChange>
        </w:rPr>
        <w:instrText xml:space="preserve">, 2016 #96" </w:instrText>
      </w:r>
      <w:r w:rsidR="002926C8" w:rsidRPr="00D62216">
        <w:rPr>
          <w:noProof/>
          <w:rPrChange w:id="3959" w:author="凡 张" w:date="2019-05-26T07:05:00Z">
            <w:rPr>
              <w:noProof/>
            </w:rPr>
          </w:rPrChange>
        </w:rPr>
        <w:fldChar w:fldCharType="separate"/>
      </w:r>
      <w:r w:rsidR="00E2701A" w:rsidRPr="00D62216">
        <w:rPr>
          <w:noProof/>
          <w:rPrChange w:id="3960" w:author="凡 张" w:date="2019-05-26T07:05:00Z">
            <w:rPr>
              <w:noProof/>
            </w:rPr>
          </w:rPrChange>
        </w:rPr>
        <w:t>2</w:t>
      </w:r>
      <w:r w:rsidR="002926C8" w:rsidRPr="00D62216">
        <w:rPr>
          <w:noProof/>
          <w:rPrChange w:id="3961" w:author="凡 张" w:date="2019-05-26T07:05:00Z">
            <w:rPr>
              <w:noProof/>
            </w:rPr>
          </w:rPrChange>
        </w:rPr>
        <w:fldChar w:fldCharType="end"/>
      </w:r>
      <w:r w:rsidR="002270B7" w:rsidRPr="00D62216">
        <w:rPr>
          <w:noProof/>
          <w:rPrChange w:id="3962" w:author="凡 张" w:date="2019-05-26T07:05:00Z">
            <w:rPr>
              <w:noProof/>
            </w:rPr>
          </w:rPrChange>
        </w:rPr>
        <w:t xml:space="preserve">, </w:t>
      </w:r>
      <w:r w:rsidR="002926C8" w:rsidRPr="00D62216">
        <w:rPr>
          <w:noProof/>
          <w:rPrChange w:id="3963" w:author="凡 张" w:date="2019-05-26T07:05:00Z">
            <w:rPr>
              <w:noProof/>
            </w:rPr>
          </w:rPrChange>
        </w:rPr>
        <w:fldChar w:fldCharType="begin"/>
      </w:r>
      <w:r w:rsidR="002926C8" w:rsidRPr="00D62216">
        <w:rPr>
          <w:noProof/>
          <w:rPrChange w:id="3964" w:author="凡 张" w:date="2019-05-26T07:05:00Z">
            <w:rPr>
              <w:noProof/>
            </w:rPr>
          </w:rPrChange>
        </w:rPr>
        <w:instrText xml:space="preserve"> HYPERLINK \l "_ENREF_4" \o "</w:instrText>
      </w:r>
      <w:r w:rsidR="002926C8" w:rsidRPr="00D62216">
        <w:rPr>
          <w:noProof/>
          <w:rPrChange w:id="3965" w:author="凡 张" w:date="2019-05-26T07:05:00Z">
            <w:rPr>
              <w:noProof/>
            </w:rPr>
          </w:rPrChange>
        </w:rPr>
        <w:instrText>朱丽君</w:instrText>
      </w:r>
      <w:r w:rsidR="002926C8" w:rsidRPr="00D62216">
        <w:rPr>
          <w:noProof/>
          <w:rPrChange w:id="3966" w:author="凡 张" w:date="2019-05-26T07:05:00Z">
            <w:rPr>
              <w:noProof/>
            </w:rPr>
          </w:rPrChange>
        </w:rPr>
        <w:instrText xml:space="preserve">, 2016 #113" </w:instrText>
      </w:r>
      <w:r w:rsidR="002926C8" w:rsidRPr="00D62216">
        <w:rPr>
          <w:noProof/>
          <w:rPrChange w:id="3967" w:author="凡 张" w:date="2019-05-26T07:05:00Z">
            <w:rPr>
              <w:noProof/>
            </w:rPr>
          </w:rPrChange>
        </w:rPr>
        <w:fldChar w:fldCharType="separate"/>
      </w:r>
      <w:r w:rsidR="00E2701A" w:rsidRPr="00D62216">
        <w:rPr>
          <w:noProof/>
          <w:rPrChange w:id="3968" w:author="凡 张" w:date="2019-05-26T07:05:00Z">
            <w:rPr>
              <w:noProof/>
            </w:rPr>
          </w:rPrChange>
        </w:rPr>
        <w:t>4</w:t>
      </w:r>
      <w:r w:rsidR="002926C8" w:rsidRPr="00D62216">
        <w:rPr>
          <w:noProof/>
          <w:rPrChange w:id="3969" w:author="凡 张" w:date="2019-05-26T07:05:00Z">
            <w:rPr>
              <w:noProof/>
            </w:rPr>
          </w:rPrChange>
        </w:rPr>
        <w:fldChar w:fldCharType="end"/>
      </w:r>
      <w:r w:rsidR="002270B7" w:rsidRPr="00D62216">
        <w:rPr>
          <w:noProof/>
          <w:rPrChange w:id="3970" w:author="凡 张" w:date="2019-05-26T07:05:00Z">
            <w:rPr>
              <w:noProof/>
            </w:rPr>
          </w:rPrChange>
        </w:rPr>
        <w:t>]</w:t>
      </w:r>
      <w:r w:rsidR="005C634D" w:rsidRPr="00D62216">
        <w:rPr>
          <w:rPrChange w:id="3971" w:author="凡 张" w:date="2019-05-26T07:05:00Z">
            <w:rPr/>
          </w:rPrChange>
        </w:rPr>
        <w:fldChar w:fldCharType="end"/>
      </w:r>
      <w:r w:rsidRPr="00D62216">
        <w:rPr>
          <w:rPrChange w:id="3972" w:author="凡 张" w:date="2019-05-26T07:05:00Z">
            <w:rPr/>
          </w:rPrChange>
        </w:rPr>
        <w:t>。根据，</w:t>
      </w:r>
    </w:p>
    <w:p w:rsidR="00DD5465" w:rsidRPr="00D62216" w:rsidRDefault="001C5D98" w:rsidP="00EA6627">
      <w:pPr>
        <w:pStyle w:val="afff3"/>
        <w:rPr>
          <w:rPrChange w:id="3973" w:author="凡 张" w:date="2019-05-26T07:05:00Z">
            <w:rPr/>
          </w:rPrChange>
        </w:rPr>
      </w:pPr>
      <w:del w:id="3974" w:author="凡 张" w:date="2019-05-26T07:56:00Z">
        <w:r w:rsidRPr="00D62216" w:rsidDel="005F7D41">
          <w:rPr>
            <w:rPrChange w:id="3975" w:author="凡 张" w:date="2019-05-26T07:05:00Z">
              <w:rPr/>
            </w:rPrChange>
          </w:rPr>
          <w:tab/>
        </w:r>
      </w:del>
      <w:r w:rsidR="00190530">
        <w:br/>
      </w:r>
      <m:oMathPara>
        <m:oMath>
          <m:eqArr>
            <m:eqArrPr>
              <m:maxDist m:val="1"/>
              <m:ctrlPr>
                <w:ins w:id="3976" w:author="凡 张" w:date="2019-05-26T07:55:00Z">
                  <w:rPr>
                    <w:rFonts w:ascii="Cambria Math" w:hAnsi="Cambria Math"/>
                  </w:rPr>
                </w:ins>
              </m:ctrlPr>
            </m:eqArrPr>
            <m:e>
              <m:r>
                <m:rPr>
                  <m:sty m:val="p"/>
                </m:rPr>
                <w:rPr>
                  <w:rFonts w:ascii="Cambria Math" w:hAnsi="Cambria Math"/>
                  <w:rPrChange w:id="3977" w:author="凡 张" w:date="2019-05-26T07:05:00Z">
                    <w:rPr>
                      <w:rFonts w:ascii="Cambria Math" w:hAnsi="Cambria Math"/>
                    </w:rPr>
                  </w:rPrChange>
                </w:rPr>
                <m:t>∆ABO∼ΔCPO</m:t>
              </m:r>
              <m:r>
                <w:ins w:id="3978" w:author="凡 张" w:date="2019-05-26T07:56:00Z">
                  <m:rPr>
                    <m:sty m:val="p"/>
                  </m:rPr>
                  <w:rPr>
                    <w:rFonts w:ascii="Cambria Math" w:hAnsi="Cambria Math"/>
                  </w:rPr>
                  <m:t>#(2.1</m:t>
                </w:ins>
              </m:r>
              <m:r>
                <w:ins w:id="3979" w:author="凡 张" w:date="2019-05-26T08:15:00Z">
                  <m:rPr>
                    <m:sty m:val="p"/>
                  </m:rPr>
                  <w:rPr>
                    <w:rFonts w:ascii="Cambria Math" w:hAnsi="Cambria Math" w:hint="eastAsia"/>
                  </w:rPr>
                  <m:t>2</m:t>
                </w:ins>
              </m:r>
              <m:r>
                <w:ins w:id="3980" w:author="凡 张" w:date="2019-05-26T07:56:00Z">
                  <m:rPr>
                    <m:sty m:val="p"/>
                  </m:rPr>
                  <w:rPr>
                    <w:rFonts w:ascii="Cambria Math" w:hAnsi="Cambria Math"/>
                  </w:rPr>
                  <m:t>)</m:t>
                </w:ins>
              </m:r>
              <m:r>
                <w:rPr>
                  <w:rFonts w:ascii="Cambria Math" w:hAnsi="Cambria Math"/>
                </w:rPr>
                <m:t>#</m:t>
              </m:r>
              <m:r>
                <w:del w:id="3981" w:author="凡 张" w:date="2019-05-26T07:55:00Z">
                  <m:rPr>
                    <m:sty m:val="p"/>
                  </m:rPr>
                  <w:rPr>
                    <w:rFonts w:ascii="Cambria Math" w:hAnsi="Cambria Math"/>
                    <w:rPrChange w:id="3982" w:author="凡 张" w:date="2019-05-26T07:55:00Z">
                      <w:rPr/>
                    </w:rPrChange>
                  </w:rPr>
                  <w:tab/>
                </w:del>
              </m:r>
              <m:d>
                <m:dPr>
                  <m:ctrlPr>
                    <w:del w:id="3983" w:author="凡 张" w:date="2019-05-26T07:55:00Z">
                      <w:rPr>
                        <w:rFonts w:ascii="Cambria Math" w:hAnsi="Cambria Math"/>
                        <w:rPrChange w:id="3984" w:author="凡 张" w:date="2019-05-26T07:55:00Z">
                          <w:rPr>
                            <w:rFonts w:ascii="Cambria Math" w:hAnsi="Cambria Math"/>
                          </w:rPr>
                        </w:rPrChange>
                      </w:rPr>
                    </w:del>
                  </m:ctrlPr>
                </m:dPr>
                <m:e>
                  <m:r>
                    <w:del w:id="3985" w:author="凡 张" w:date="2019-05-26T07:55:00Z">
                      <m:rPr>
                        <m:sty m:val="p"/>
                      </m:rPr>
                      <w:rPr>
                        <w:rFonts w:ascii="Cambria Math" w:hAnsi="Cambria Math"/>
                        <w:rPrChange w:id="3986" w:author="凡 张" w:date="2019-05-26T07:55:00Z">
                          <w:rPr>
                            <w:rFonts w:ascii="Cambria Math" w:hAnsi="Cambria Math"/>
                          </w:rPr>
                        </w:rPrChange>
                      </w:rPr>
                      <m:t>2.12</m:t>
                    </w:del>
                  </m:r>
                </m:e>
              </m:d>
              <m:ctrlPr>
                <w:ins w:id="3987" w:author="凡 张" w:date="2019-05-26T07:55:00Z">
                  <w:rPr>
                    <w:rFonts w:ascii="Cambria Math" w:hAnsi="Cambria Math"/>
                    <w:i/>
                  </w:rPr>
                </w:ins>
              </m:ctrlPr>
            </m:e>
          </m:eqArr>
        </m:oMath>
      </m:oMathPara>
    </w:p>
    <w:p w:rsidR="00DD5465" w:rsidRPr="00D62216" w:rsidRDefault="00DD5465" w:rsidP="00D5535B">
      <w:pPr>
        <w:pStyle w:val="aff8"/>
        <w:ind w:firstLine="480"/>
        <w:rPr>
          <w:rPrChange w:id="3988" w:author="凡 张" w:date="2019-05-26T07:05:00Z">
            <w:rPr/>
          </w:rPrChange>
        </w:rPr>
      </w:pPr>
      <w:r w:rsidRPr="00D62216">
        <w:rPr>
          <w:rPrChange w:id="3989" w:author="凡 张" w:date="2019-05-26T07:05:00Z">
            <w:rPr/>
          </w:rPrChange>
        </w:rPr>
        <w:t>可得，</w:t>
      </w:r>
    </w:p>
    <w:p w:rsidR="00A55CAA" w:rsidRPr="00D62216" w:rsidRDefault="001C5D98" w:rsidP="00A55CAA">
      <w:pPr>
        <w:pStyle w:val="afff3"/>
        <w:rPr>
          <w:rFonts w:hint="eastAsia"/>
          <w:rPrChange w:id="3990" w:author="凡 张" w:date="2019-05-26T07:05:00Z">
            <w:rPr/>
          </w:rPrChange>
        </w:rPr>
        <w:pPrChange w:id="3991" w:author="凡 张" w:date="2019-05-26T07:57:00Z">
          <w:pPr>
            <w:pStyle w:val="afff3"/>
          </w:pPr>
        </w:pPrChange>
      </w:pPr>
      <w:r w:rsidRPr="00D62216">
        <w:rPr>
          <w:rPrChange w:id="3992" w:author="凡 张" w:date="2019-05-26T07:05:00Z">
            <w:rPr/>
          </w:rPrChange>
        </w:rPr>
        <w:tab/>
      </w:r>
      <w:r w:rsidR="00190530">
        <w:br/>
      </w:r>
      <m:oMathPara>
        <m:oMath>
          <m:eqArr>
            <m:eqArrPr>
              <m:maxDist m:val="1"/>
              <m:ctrlPr>
                <w:ins w:id="3993" w:author="凡 张" w:date="2019-05-26T07:56:00Z">
                  <w:rPr>
                    <w:rFonts w:ascii="Cambria Math" w:hAnsi="Cambria Math"/>
                    <w:i/>
                  </w:rPr>
                </w:ins>
              </m:ctrlPr>
            </m:eqArrPr>
            <m:e>
              <m:f>
                <m:fPr>
                  <m:ctrlPr>
                    <w:rPr>
                      <w:rFonts w:ascii="Cambria Math" w:hAnsi="Cambria Math"/>
                      <w:rPrChange w:id="3994" w:author="凡 张" w:date="2019-05-26T07:05:00Z">
                        <w:rPr>
                          <w:rFonts w:ascii="Cambria Math" w:hAnsi="Cambria Math"/>
                        </w:rPr>
                      </w:rPrChange>
                    </w:rPr>
                  </m:ctrlPr>
                </m:fPr>
                <m:num>
                  <m:r>
                    <w:rPr>
                      <w:rFonts w:ascii="Cambria Math" w:hAnsi="Cambria Math"/>
                      <w:rPrChange w:id="3995" w:author="凡 张" w:date="2019-05-26T07:05:00Z">
                        <w:rPr>
                          <w:rFonts w:ascii="Cambria Math" w:hAnsi="Cambria Math"/>
                        </w:rPr>
                      </w:rPrChange>
                    </w:rPr>
                    <m:t>h</m:t>
                  </m:r>
                </m:num>
                <m:den>
                  <m:r>
                    <w:rPr>
                      <w:rFonts w:ascii="Cambria Math" w:hAnsi="Cambria Math"/>
                      <w:rPrChange w:id="3996" w:author="凡 张" w:date="2019-05-26T07:05:00Z">
                        <w:rPr>
                          <w:rFonts w:ascii="Cambria Math" w:hAnsi="Cambria Math"/>
                        </w:rPr>
                      </w:rPrChange>
                    </w:rPr>
                    <m:t>H</m:t>
                  </m:r>
                  <m:r>
                    <m:rPr>
                      <m:sty m:val="p"/>
                    </m:rPr>
                    <w:rPr>
                      <w:rFonts w:ascii="Cambria Math" w:hAnsi="Cambria Math"/>
                      <w:rPrChange w:id="3997" w:author="凡 张" w:date="2019-05-26T07:05:00Z">
                        <w:rPr>
                          <w:rFonts w:ascii="Cambria Math" w:hAnsi="Cambria Math"/>
                        </w:rPr>
                      </w:rPrChange>
                    </w:rPr>
                    <m:t>-</m:t>
                  </m:r>
                  <m:r>
                    <w:rPr>
                      <w:rFonts w:ascii="Cambria Math" w:hAnsi="Cambria Math"/>
                      <w:rPrChange w:id="3998" w:author="凡 张" w:date="2019-05-26T07:05:00Z">
                        <w:rPr>
                          <w:rFonts w:ascii="Cambria Math" w:hAnsi="Cambria Math"/>
                        </w:rPr>
                      </w:rPrChange>
                    </w:rPr>
                    <m:t>h</m:t>
                  </m:r>
                </m:den>
              </m:f>
              <m:r>
                <m:rPr>
                  <m:sty m:val="p"/>
                </m:rPr>
                <w:rPr>
                  <w:rFonts w:ascii="Cambria Math" w:hAnsi="Cambria Math"/>
                  <w:rPrChange w:id="3999" w:author="凡 张" w:date="2019-05-26T07:05:00Z">
                    <w:rPr>
                      <w:rFonts w:ascii="Cambria Math" w:hAnsi="Cambria Math"/>
                    </w:rPr>
                  </w:rPrChange>
                </w:rPr>
                <m:t>=</m:t>
              </m:r>
              <m:f>
                <m:fPr>
                  <m:ctrlPr>
                    <w:rPr>
                      <w:rFonts w:ascii="Cambria Math" w:hAnsi="Cambria Math"/>
                      <w:rPrChange w:id="4000" w:author="凡 张" w:date="2019-05-26T07:05:00Z">
                        <w:rPr>
                          <w:rFonts w:ascii="Cambria Math" w:hAnsi="Cambria Math"/>
                        </w:rPr>
                      </w:rPrChange>
                    </w:rPr>
                  </m:ctrlPr>
                </m:fPr>
                <m:num>
                  <m:d>
                    <m:dPr>
                      <m:begChr m:val="|"/>
                      <m:endChr m:val="|"/>
                      <m:ctrlPr>
                        <w:rPr>
                          <w:rFonts w:ascii="Cambria Math" w:hAnsi="Cambria Math"/>
                          <w:rPrChange w:id="4001" w:author="凡 张" w:date="2019-05-26T07:05:00Z">
                            <w:rPr>
                              <w:rFonts w:ascii="Cambria Math" w:hAnsi="Cambria Math"/>
                            </w:rPr>
                          </w:rPrChange>
                        </w:rPr>
                      </m:ctrlPr>
                    </m:dPr>
                    <m:e>
                      <m:r>
                        <w:rPr>
                          <w:rFonts w:ascii="Cambria Math" w:hAnsi="Cambria Math"/>
                          <w:rPrChange w:id="4002" w:author="凡 张" w:date="2019-05-26T07:05:00Z">
                            <w:rPr>
                              <w:rFonts w:ascii="Cambria Math" w:hAnsi="Cambria Math"/>
                            </w:rPr>
                          </w:rPrChange>
                        </w:rPr>
                        <m:t>AB</m:t>
                      </m:r>
                    </m:e>
                  </m:d>
                </m:num>
                <m:den>
                  <m:r>
                    <w:rPr>
                      <w:rFonts w:ascii="Cambria Math" w:hAnsi="Cambria Math"/>
                      <w:rPrChange w:id="4003" w:author="凡 张" w:date="2019-05-26T07:05:00Z">
                        <w:rPr>
                          <w:rFonts w:ascii="Cambria Math" w:hAnsi="Cambria Math"/>
                        </w:rPr>
                      </w:rPrChange>
                    </w:rPr>
                    <m:t>d</m:t>
                  </m:r>
                </m:den>
              </m:f>
              <m:r>
                <w:rPr>
                  <w:rFonts w:ascii="Cambria Math" w:hAnsi="Cambria Math"/>
                </w:rPr>
                <m:t>#</m:t>
              </m:r>
              <m:d>
                <m:dPr>
                  <m:ctrlPr>
                    <w:ins w:id="4004" w:author="凡 张" w:date="2019-05-26T07:56:00Z">
                      <w:rPr>
                        <w:rFonts w:ascii="Cambria Math" w:hAnsi="Cambria Math"/>
                        <w:i/>
                      </w:rPr>
                    </w:ins>
                  </m:ctrlPr>
                </m:dPr>
                <m:e>
                  <m:r>
                    <w:ins w:id="4005" w:author="凡 张" w:date="2019-05-26T07:56:00Z">
                      <w:rPr>
                        <w:rFonts w:ascii="Cambria Math" w:hAnsi="Cambria Math"/>
                      </w:rPr>
                      <m:t>2.1</m:t>
                    </w:ins>
                  </m:r>
                  <m:r>
                    <w:ins w:id="4006" w:author="凡 张" w:date="2019-05-26T08:15:00Z">
                      <w:rPr>
                        <w:rFonts w:ascii="Cambria Math" w:hAnsi="Cambria Math" w:hint="eastAsia"/>
                      </w:rPr>
                      <m:t>3</m:t>
                    </w:ins>
                  </m:r>
                </m:e>
              </m:d>
            </m:e>
          </m:eqArr>
          <m:r>
            <w:del w:id="4007" w:author="凡 张" w:date="2019-05-26T07:56:00Z">
              <m:rPr>
                <m:sty m:val="p"/>
              </m:rPr>
              <w:rPr>
                <w:rFonts w:ascii="Cambria Math" w:hAnsi="Cambria Math"/>
                <w:rPrChange w:id="4008" w:author="凡 张" w:date="2019-05-26T07:56:00Z">
                  <w:rPr/>
                </w:rPrChange>
              </w:rPr>
              <w:tab/>
            </w:del>
          </m:r>
          <m:r>
            <w:del w:id="4009" w:author="凡 张" w:date="2019-05-26T07:56:00Z">
              <m:rPr>
                <m:sty m:val="p"/>
              </m:rPr>
              <w:rPr>
                <w:rFonts w:ascii="Cambria Math" w:hAnsi="Cambria Math"/>
                <w:rPrChange w:id="4010" w:author="凡 张" w:date="2019-05-26T07:56:00Z">
                  <w:rPr>
                    <w:rFonts w:ascii="Cambria Math" w:hAnsi="Cambria Math"/>
                  </w:rPr>
                </w:rPrChange>
              </w:rPr>
              <m:t>(2.12)</m:t>
            </w:del>
          </m:r>
        </m:oMath>
      </m:oMathPara>
    </w:p>
    <w:p w:rsidR="00DD5465" w:rsidRPr="00D62216" w:rsidRDefault="00DD5465" w:rsidP="00D5535B">
      <w:pPr>
        <w:pStyle w:val="aff8"/>
        <w:ind w:firstLine="480"/>
        <w:rPr>
          <w:rPrChange w:id="4011" w:author="凡 张" w:date="2019-05-26T07:05:00Z">
            <w:rPr/>
          </w:rPrChange>
        </w:rPr>
      </w:pPr>
      <w:r w:rsidRPr="00D62216">
        <w:rPr>
          <w:rPrChange w:id="4012" w:author="凡 张" w:date="2019-05-26T07:05:00Z">
            <w:rPr/>
          </w:rPrChange>
        </w:rPr>
        <w:t>又由</w:t>
      </w:r>
      <m:oMath>
        <m:r>
          <m:rPr>
            <m:sty m:val="p"/>
          </m:rPr>
          <w:rPr>
            <w:rFonts w:ascii="Cambria Math" w:hAnsi="Cambria Math"/>
            <w:rPrChange w:id="4013" w:author="凡 张" w:date="2019-05-26T07:05:00Z">
              <w:rPr>
                <w:rFonts w:ascii="Cambria Math" w:hAnsi="Cambria Math"/>
              </w:rPr>
            </w:rPrChange>
          </w:rPr>
          <m:t>A</m:t>
        </m:r>
        <m:r>
          <m:rPr>
            <m:sty m:val="p"/>
          </m:rPr>
          <w:rPr>
            <w:rFonts w:ascii="Cambria Math" w:hAnsi="Cambria Math"/>
            <w:rPrChange w:id="4014" w:author="凡 张" w:date="2019-05-26T07:05:00Z">
              <w:rPr>
                <w:rFonts w:ascii="Cambria Math" w:hAnsi="Cambria Math"/>
              </w:rPr>
            </w:rPrChange>
          </w:rPr>
          <m:t>，</m:t>
        </m:r>
        <m:r>
          <m:rPr>
            <m:sty m:val="p"/>
          </m:rPr>
          <w:rPr>
            <w:rFonts w:ascii="Cambria Math" w:hAnsi="Cambria Math"/>
            <w:rPrChange w:id="4015" w:author="凡 张" w:date="2019-05-26T07:05:00Z">
              <w:rPr>
                <w:rFonts w:ascii="Cambria Math" w:hAnsi="Cambria Math"/>
              </w:rPr>
            </w:rPrChange>
          </w:rPr>
          <m:t>B</m:t>
        </m:r>
      </m:oMath>
      <w:r w:rsidRPr="00D62216">
        <w:rPr>
          <w:rPrChange w:id="4016" w:author="凡 张" w:date="2019-05-26T07:05:00Z">
            <w:rPr/>
          </w:rPrChange>
        </w:rPr>
        <w:t>两点相位和投影后周期长度</w:t>
      </w:r>
      <w:r w:rsidRPr="00F75D76">
        <w:rPr>
          <w:i/>
          <w:rPrChange w:id="4017" w:author="凡 张" w:date="2019-05-26T08:00:00Z">
            <w:rPr/>
          </w:rPrChange>
        </w:rPr>
        <w:t>L</w:t>
      </w:r>
      <w:r w:rsidRPr="00D62216">
        <w:rPr>
          <w:rPrChange w:id="4018" w:author="凡 张" w:date="2019-05-26T07:05:00Z">
            <w:rPr/>
          </w:rPrChange>
        </w:rPr>
        <w:t>的关系</w:t>
      </w:r>
      <w:r w:rsidR="001C71A9" w:rsidRPr="00D62216">
        <w:rPr>
          <w:rPrChange w:id="4019" w:author="凡 张" w:date="2019-05-26T07:05:00Z">
            <w:rPr/>
          </w:rPrChange>
        </w:rPr>
        <w:t>，</w:t>
      </w:r>
      <w:r w:rsidRPr="00D62216">
        <w:rPr>
          <w:rPrChange w:id="4020" w:author="凡 张" w:date="2019-05-26T07:05:00Z">
            <w:rPr/>
          </w:rPrChange>
        </w:rPr>
        <w:t>可得，</w:t>
      </w:r>
    </w:p>
    <w:p w:rsidR="00190530" w:rsidRPr="00D62216" w:rsidRDefault="001C5D98" w:rsidP="00190530">
      <w:pPr>
        <w:pStyle w:val="afff3"/>
        <w:rPr>
          <w:rFonts w:hint="eastAsia"/>
          <w:rPrChange w:id="4021" w:author="凡 张" w:date="2019-05-26T07:05:00Z">
            <w:rPr/>
          </w:rPrChange>
        </w:rPr>
        <w:pPrChange w:id="4022" w:author="凡 张" w:date="2019-05-26T07:57:00Z">
          <w:pPr>
            <w:pStyle w:val="afff3"/>
          </w:pPr>
        </w:pPrChange>
      </w:pPr>
      <w:r w:rsidRPr="00D62216">
        <w:rPr>
          <w:rPrChange w:id="4023" w:author="凡 张" w:date="2019-05-26T07:05:00Z">
            <w:rPr/>
          </w:rPrChange>
        </w:rPr>
        <w:tab/>
      </w:r>
      <w:r w:rsidR="00190530">
        <w:br/>
      </w:r>
      <m:oMathPara>
        <m:oMath>
          <m:eqArr>
            <m:eqArrPr>
              <m:maxDist m:val="1"/>
              <m:ctrlPr>
                <w:ins w:id="4024" w:author="凡 张" w:date="2019-05-26T07:57:00Z">
                  <w:rPr>
                    <w:rFonts w:ascii="Cambria Math" w:hAnsi="Cambria Math"/>
                    <w:i/>
                  </w:rPr>
                </w:ins>
              </m:ctrlPr>
            </m:eqArrPr>
            <m:e>
              <m:d>
                <m:dPr>
                  <m:begChr m:val="|"/>
                  <m:endChr m:val="|"/>
                  <m:ctrlPr>
                    <w:rPr>
                      <w:rFonts w:ascii="Cambria Math" w:hAnsi="Cambria Math"/>
                      <w:rPrChange w:id="4025" w:author="凡 张" w:date="2019-05-26T07:05:00Z">
                        <w:rPr>
                          <w:rFonts w:ascii="Cambria Math" w:hAnsi="Cambria Math"/>
                        </w:rPr>
                      </w:rPrChange>
                    </w:rPr>
                  </m:ctrlPr>
                </m:dPr>
                <m:e>
                  <m:r>
                    <w:rPr>
                      <w:rFonts w:ascii="Cambria Math" w:hAnsi="Cambria Math"/>
                      <w:rPrChange w:id="4026" w:author="凡 张" w:date="2019-05-26T07:05:00Z">
                        <w:rPr>
                          <w:rFonts w:ascii="Cambria Math" w:hAnsi="Cambria Math"/>
                        </w:rPr>
                      </w:rPrChange>
                    </w:rPr>
                    <m:t>AB</m:t>
                  </m:r>
                </m:e>
              </m:d>
              <m:r>
                <m:rPr>
                  <m:sty m:val="p"/>
                </m:rPr>
                <w:rPr>
                  <w:rFonts w:ascii="Cambria Math" w:hAnsi="Cambria Math"/>
                  <w:rPrChange w:id="4027" w:author="凡 张" w:date="2019-05-26T07:05:00Z">
                    <w:rPr>
                      <w:rFonts w:ascii="Cambria Math" w:hAnsi="Cambria Math"/>
                    </w:rPr>
                  </w:rPrChange>
                </w:rPr>
                <m:t>=</m:t>
              </m:r>
              <m:f>
                <m:fPr>
                  <m:ctrlPr>
                    <w:rPr>
                      <w:rFonts w:ascii="Cambria Math" w:hAnsi="Cambria Math"/>
                      <w:rPrChange w:id="4028" w:author="凡 张" w:date="2019-05-26T07:05:00Z">
                        <w:rPr>
                          <w:rFonts w:ascii="Cambria Math" w:hAnsi="Cambria Math"/>
                        </w:rPr>
                      </w:rPrChange>
                    </w:rPr>
                  </m:ctrlPr>
                </m:fPr>
                <m:num>
                  <m:sSub>
                    <m:sSubPr>
                      <m:ctrlPr>
                        <w:rPr>
                          <w:rFonts w:ascii="Cambria Math" w:hAnsi="Cambria Math"/>
                          <w:rPrChange w:id="4029" w:author="凡 张" w:date="2019-05-26T07:05:00Z">
                            <w:rPr>
                              <w:rFonts w:ascii="Cambria Math" w:hAnsi="Cambria Math"/>
                            </w:rPr>
                          </w:rPrChange>
                        </w:rPr>
                      </m:ctrlPr>
                    </m:sSubPr>
                    <m:e>
                      <m:r>
                        <w:rPr>
                          <w:rFonts w:ascii="Cambria Math" w:hAnsi="Cambria Math"/>
                          <w:rPrChange w:id="4030" w:author="凡 张" w:date="2019-05-26T07:05:00Z">
                            <w:rPr>
                              <w:rFonts w:ascii="Cambria Math" w:hAnsi="Cambria Math"/>
                            </w:rPr>
                          </w:rPrChange>
                        </w:rPr>
                        <m:t>φ</m:t>
                      </m:r>
                    </m:e>
                    <m:sub>
                      <m:r>
                        <w:rPr>
                          <w:rFonts w:ascii="Cambria Math" w:hAnsi="Cambria Math"/>
                          <w:rPrChange w:id="4031" w:author="凡 张" w:date="2019-05-26T07:05:00Z">
                            <w:rPr>
                              <w:rFonts w:ascii="Cambria Math" w:hAnsi="Cambria Math"/>
                            </w:rPr>
                          </w:rPrChange>
                        </w:rPr>
                        <m:t>B</m:t>
                      </m:r>
                    </m:sub>
                  </m:sSub>
                  <m:r>
                    <m:rPr>
                      <m:sty m:val="p"/>
                    </m:rPr>
                    <w:rPr>
                      <w:rFonts w:ascii="Cambria Math" w:hAnsi="Cambria Math"/>
                      <w:rPrChange w:id="4032" w:author="凡 张" w:date="2019-05-26T07:05:00Z">
                        <w:rPr>
                          <w:rFonts w:ascii="Cambria Math" w:hAnsi="Cambria Math"/>
                        </w:rPr>
                      </w:rPrChange>
                    </w:rPr>
                    <m:t>-</m:t>
                  </m:r>
                  <m:sSub>
                    <m:sSubPr>
                      <m:ctrlPr>
                        <w:rPr>
                          <w:rFonts w:ascii="Cambria Math" w:hAnsi="Cambria Math"/>
                          <w:rPrChange w:id="4033" w:author="凡 张" w:date="2019-05-26T07:05:00Z">
                            <w:rPr>
                              <w:rFonts w:ascii="Cambria Math" w:hAnsi="Cambria Math"/>
                            </w:rPr>
                          </w:rPrChange>
                        </w:rPr>
                      </m:ctrlPr>
                    </m:sSubPr>
                    <m:e>
                      <m:r>
                        <w:rPr>
                          <w:rFonts w:ascii="Cambria Math" w:hAnsi="Cambria Math"/>
                          <w:rPrChange w:id="4034" w:author="凡 张" w:date="2019-05-26T07:05:00Z">
                            <w:rPr>
                              <w:rFonts w:ascii="Cambria Math" w:hAnsi="Cambria Math"/>
                            </w:rPr>
                          </w:rPrChange>
                        </w:rPr>
                        <m:t>φ</m:t>
                      </m:r>
                    </m:e>
                    <m:sub>
                      <m:r>
                        <w:rPr>
                          <w:rFonts w:ascii="Cambria Math" w:hAnsi="Cambria Math"/>
                          <w:rPrChange w:id="4035" w:author="凡 张" w:date="2019-05-26T07:05:00Z">
                            <w:rPr>
                              <w:rFonts w:ascii="Cambria Math" w:hAnsi="Cambria Math"/>
                            </w:rPr>
                          </w:rPrChange>
                        </w:rPr>
                        <m:t>A</m:t>
                      </m:r>
                    </m:sub>
                  </m:sSub>
                </m:num>
                <m:den>
                  <m:r>
                    <m:rPr>
                      <m:sty m:val="p"/>
                    </m:rPr>
                    <w:rPr>
                      <w:rFonts w:ascii="Cambria Math" w:hAnsi="Cambria Math"/>
                      <w:rPrChange w:id="4036" w:author="凡 张" w:date="2019-05-26T07:05:00Z">
                        <w:rPr>
                          <w:rFonts w:ascii="Cambria Math" w:hAnsi="Cambria Math"/>
                        </w:rPr>
                      </w:rPrChange>
                    </w:rPr>
                    <m:t>2</m:t>
                  </m:r>
                  <m:r>
                    <w:rPr>
                      <w:rFonts w:ascii="Cambria Math" w:hAnsi="Cambria Math"/>
                      <w:rPrChange w:id="4037" w:author="凡 张" w:date="2019-05-26T07:05:00Z">
                        <w:rPr>
                          <w:rFonts w:ascii="Cambria Math" w:hAnsi="Cambria Math"/>
                        </w:rPr>
                      </w:rPrChange>
                    </w:rPr>
                    <m:t>π</m:t>
                  </m:r>
                </m:den>
              </m:f>
              <m:r>
                <w:rPr>
                  <w:rFonts w:ascii="Cambria Math" w:hAnsi="Cambria Math"/>
                  <w:rPrChange w:id="4038" w:author="凡 张" w:date="2019-05-26T07:05:00Z">
                    <w:rPr>
                      <w:rFonts w:ascii="Cambria Math" w:hAnsi="Cambria Math"/>
                    </w:rPr>
                  </w:rPrChange>
                </w:rPr>
                <m:t>L</m:t>
              </m:r>
              <m:r>
                <m:rPr>
                  <m:sty m:val="p"/>
                </m:rPr>
                <w:rPr>
                  <w:rFonts w:ascii="Cambria Math" w:hAnsi="Cambria Math"/>
                  <w:rPrChange w:id="4039" w:author="凡 张" w:date="2019-05-26T07:05:00Z">
                    <w:rPr>
                      <w:rFonts w:ascii="Cambria Math" w:hAnsi="Cambria Math"/>
                    </w:rPr>
                  </w:rPrChange>
                </w:rPr>
                <m:t>=</m:t>
              </m:r>
              <m:f>
                <m:fPr>
                  <m:ctrlPr>
                    <w:rPr>
                      <w:rFonts w:ascii="Cambria Math" w:hAnsi="Cambria Math"/>
                      <w:rPrChange w:id="4040" w:author="凡 张" w:date="2019-05-26T07:05:00Z">
                        <w:rPr>
                          <w:rFonts w:ascii="Cambria Math" w:hAnsi="Cambria Math"/>
                        </w:rPr>
                      </w:rPrChange>
                    </w:rPr>
                  </m:ctrlPr>
                </m:fPr>
                <m:num>
                  <m:sSub>
                    <m:sSubPr>
                      <m:ctrlPr>
                        <w:rPr>
                          <w:rFonts w:ascii="Cambria Math" w:hAnsi="Cambria Math"/>
                          <w:rPrChange w:id="4041" w:author="凡 张" w:date="2019-05-26T07:05:00Z">
                            <w:rPr>
                              <w:rFonts w:ascii="Cambria Math" w:hAnsi="Cambria Math"/>
                            </w:rPr>
                          </w:rPrChange>
                        </w:rPr>
                      </m:ctrlPr>
                    </m:sSubPr>
                    <m:e>
                      <m:r>
                        <w:rPr>
                          <w:rFonts w:ascii="Cambria Math" w:hAnsi="Cambria Math"/>
                          <w:rPrChange w:id="4042" w:author="凡 张" w:date="2019-05-26T07:05:00Z">
                            <w:rPr>
                              <w:rFonts w:ascii="Cambria Math" w:hAnsi="Cambria Math"/>
                            </w:rPr>
                          </w:rPrChange>
                        </w:rPr>
                        <m:t>φ</m:t>
                      </m:r>
                    </m:e>
                    <m:sub>
                      <m:r>
                        <w:rPr>
                          <w:rFonts w:ascii="Cambria Math" w:hAnsi="Cambria Math"/>
                          <w:rPrChange w:id="4043" w:author="凡 张" w:date="2019-05-26T07:05:00Z">
                            <w:rPr>
                              <w:rFonts w:ascii="Cambria Math" w:hAnsi="Cambria Math"/>
                            </w:rPr>
                          </w:rPrChange>
                        </w:rPr>
                        <m:t>BA</m:t>
                      </m:r>
                    </m:sub>
                  </m:sSub>
                  <m:r>
                    <w:rPr>
                      <w:rFonts w:ascii="Cambria Math" w:hAnsi="Cambria Math"/>
                      <w:rPrChange w:id="4044" w:author="凡 张" w:date="2019-05-26T07:05:00Z">
                        <w:rPr>
                          <w:rFonts w:ascii="Cambria Math" w:hAnsi="Cambria Math"/>
                        </w:rPr>
                      </w:rPrChange>
                    </w:rPr>
                    <m:t>L</m:t>
                  </m:r>
                </m:num>
                <m:den>
                  <m:r>
                    <m:rPr>
                      <m:sty m:val="p"/>
                    </m:rPr>
                    <w:rPr>
                      <w:rFonts w:ascii="Cambria Math" w:hAnsi="Cambria Math"/>
                      <w:rPrChange w:id="4045" w:author="凡 张" w:date="2019-05-26T07:05:00Z">
                        <w:rPr>
                          <w:rFonts w:ascii="Cambria Math" w:hAnsi="Cambria Math"/>
                        </w:rPr>
                      </w:rPrChange>
                    </w:rPr>
                    <m:t>2</m:t>
                  </m:r>
                  <m:r>
                    <w:rPr>
                      <w:rFonts w:ascii="Cambria Math" w:hAnsi="Cambria Math"/>
                      <w:rPrChange w:id="4046" w:author="凡 张" w:date="2019-05-26T07:05:00Z">
                        <w:rPr>
                          <w:rFonts w:ascii="Cambria Math" w:hAnsi="Cambria Math"/>
                        </w:rPr>
                      </w:rPrChange>
                    </w:rPr>
                    <m:t>π</m:t>
                  </m:r>
                </m:den>
              </m:f>
              <m:r>
                <w:rPr>
                  <w:rFonts w:ascii="Cambria Math" w:hAnsi="Cambria Math"/>
                </w:rPr>
                <m:t>#</m:t>
              </m:r>
              <m:d>
                <m:dPr>
                  <m:ctrlPr>
                    <w:ins w:id="4047" w:author="凡 张" w:date="2019-05-26T07:57:00Z">
                      <w:rPr>
                        <w:rFonts w:ascii="Cambria Math" w:hAnsi="Cambria Math"/>
                        <w:i/>
                      </w:rPr>
                    </w:ins>
                  </m:ctrlPr>
                </m:dPr>
                <m:e>
                  <m:r>
                    <w:ins w:id="4048" w:author="凡 张" w:date="2019-05-26T07:57:00Z">
                      <w:rPr>
                        <w:rFonts w:ascii="Cambria Math" w:hAnsi="Cambria Math"/>
                      </w:rPr>
                      <m:t>2.1</m:t>
                    </w:ins>
                  </m:r>
                  <m:r>
                    <w:ins w:id="4049" w:author="凡 张" w:date="2019-05-26T08:15:00Z">
                      <w:rPr>
                        <w:rFonts w:ascii="Cambria Math" w:hAnsi="Cambria Math" w:hint="eastAsia"/>
                      </w:rPr>
                      <m:t>4</m:t>
                    </w:ins>
                  </m:r>
                </m:e>
              </m:d>
            </m:e>
          </m:eqArr>
          <m:r>
            <w:del w:id="4050" w:author="凡 张" w:date="2019-05-26T07:57:00Z">
              <m:rPr>
                <m:sty m:val="p"/>
              </m:rPr>
              <w:rPr>
                <w:rFonts w:ascii="Cambria Math" w:hAnsi="Cambria Math"/>
                <w:rPrChange w:id="4051" w:author="凡 张" w:date="2019-05-26T07:57:00Z">
                  <w:rPr/>
                </w:rPrChange>
              </w:rPr>
              <w:tab/>
            </w:del>
          </m:r>
          <m:r>
            <w:del w:id="4052" w:author="凡 张" w:date="2019-05-26T07:57:00Z">
              <m:rPr>
                <m:sty m:val="p"/>
              </m:rPr>
              <w:rPr>
                <w:rFonts w:ascii="Cambria Math" w:hAnsi="Cambria Math"/>
                <w:rPrChange w:id="4053" w:author="凡 张" w:date="2019-05-26T07:57:00Z">
                  <w:rPr>
                    <w:rFonts w:ascii="Cambria Math" w:hAnsi="Cambria Math"/>
                  </w:rPr>
                </w:rPrChange>
              </w:rPr>
              <m:t>(2.13)</m:t>
            </w:del>
          </m:r>
        </m:oMath>
      </m:oMathPara>
    </w:p>
    <w:p w:rsidR="00DD5465" w:rsidRPr="00D62216" w:rsidRDefault="00DD5465" w:rsidP="00D5535B">
      <w:pPr>
        <w:pStyle w:val="aff8"/>
        <w:ind w:firstLine="480"/>
        <w:rPr>
          <w:rPrChange w:id="4054" w:author="凡 张" w:date="2019-05-26T07:05:00Z">
            <w:rPr/>
          </w:rPrChange>
        </w:rPr>
      </w:pPr>
      <w:r w:rsidRPr="00D62216">
        <w:rPr>
          <w:rPrChange w:id="4055" w:author="凡 张" w:date="2019-05-26T07:05:00Z">
            <w:rPr/>
          </w:rPrChange>
        </w:rPr>
        <w:t>带入</w:t>
      </w:r>
      <w:r w:rsidR="00697587" w:rsidRPr="00D62216">
        <w:rPr>
          <w:rPrChange w:id="4056" w:author="凡 张" w:date="2019-05-26T07:05:00Z">
            <w:rPr/>
          </w:rPrChange>
        </w:rPr>
        <w:t>(2.12)</w:t>
      </w:r>
      <w:r w:rsidRPr="00D62216">
        <w:rPr>
          <w:rPrChange w:id="4057" w:author="凡 张" w:date="2019-05-26T07:05:00Z">
            <w:rPr/>
          </w:rPrChange>
        </w:rPr>
        <w:t>式，可得出待测点高度和相位之间的对应关系，</w:t>
      </w:r>
      <w:r w:rsidR="001C71A9" w:rsidRPr="00D62216">
        <w:rPr>
          <w:rPrChange w:id="4058" w:author="凡 张" w:date="2019-05-26T07:05:00Z">
            <w:rPr/>
          </w:rPrChange>
        </w:rPr>
        <w:t>可得，</w:t>
      </w:r>
    </w:p>
    <w:p w:rsidR="00190530" w:rsidRPr="00D62216" w:rsidRDefault="001C5D98" w:rsidP="00190530">
      <w:pPr>
        <w:pStyle w:val="afff3"/>
        <w:rPr>
          <w:rFonts w:hint="eastAsia"/>
          <w:rPrChange w:id="4059" w:author="凡 张" w:date="2019-05-26T07:05:00Z">
            <w:rPr/>
          </w:rPrChange>
        </w:rPr>
        <w:pPrChange w:id="4060" w:author="凡 张" w:date="2019-05-26T07:58:00Z">
          <w:pPr>
            <w:pStyle w:val="afff3"/>
          </w:pPr>
        </w:pPrChange>
      </w:pPr>
      <w:r w:rsidRPr="00D62216">
        <w:rPr>
          <w:rPrChange w:id="4061" w:author="凡 张" w:date="2019-05-26T07:05:00Z">
            <w:rPr/>
          </w:rPrChange>
        </w:rPr>
        <w:tab/>
      </w:r>
      <w:r w:rsidR="00F75D76">
        <w:br/>
      </w:r>
      <m:oMathPara>
        <m:oMath>
          <m:eqArr>
            <m:eqArrPr>
              <m:maxDist m:val="1"/>
              <m:ctrlPr>
                <w:ins w:id="4062" w:author="凡 张" w:date="2019-05-26T07:57:00Z">
                  <w:rPr>
                    <w:rFonts w:ascii="Cambria Math" w:hAnsi="Cambria Math"/>
                    <w:i/>
                  </w:rPr>
                </w:ins>
              </m:ctrlPr>
            </m:eqArrPr>
            <m:e>
              <m:r>
                <m:rPr>
                  <m:sty m:val="p"/>
                </m:rPr>
                <w:rPr>
                  <w:rFonts w:ascii="Cambria Math" w:hAnsi="Cambria Math"/>
                  <w:rPrChange w:id="4063" w:author="凡 张" w:date="2019-05-26T07:05:00Z">
                    <w:rPr>
                      <w:rFonts w:ascii="Cambria Math" w:hAnsi="Cambria Math"/>
                    </w:rPr>
                  </w:rPrChange>
                </w:rPr>
                <m:t>H=</m:t>
              </m:r>
              <m:f>
                <m:fPr>
                  <m:ctrlPr>
                    <w:rPr>
                      <w:rFonts w:ascii="Cambria Math" w:hAnsi="Cambria Math"/>
                      <w:rPrChange w:id="4064" w:author="凡 张" w:date="2019-05-26T07:05:00Z">
                        <w:rPr>
                          <w:rFonts w:ascii="Cambria Math" w:hAnsi="Cambria Math"/>
                        </w:rPr>
                      </w:rPrChange>
                    </w:rPr>
                  </m:ctrlPr>
                </m:fPr>
                <m:num>
                  <m:r>
                    <w:rPr>
                      <w:rFonts w:ascii="Cambria Math" w:hAnsi="Cambria Math"/>
                      <w:rPrChange w:id="4065" w:author="凡 张" w:date="2019-05-26T07:05:00Z">
                        <w:rPr>
                          <w:rFonts w:ascii="Cambria Math" w:hAnsi="Cambria Math"/>
                        </w:rPr>
                      </w:rPrChange>
                    </w:rPr>
                    <m:t>H</m:t>
                  </m:r>
                </m:num>
                <m:den>
                  <m:r>
                    <m:rPr>
                      <m:sty m:val="p"/>
                    </m:rPr>
                    <w:rPr>
                      <w:rFonts w:ascii="Cambria Math" w:hAnsi="Cambria Math"/>
                      <w:rPrChange w:id="4066" w:author="凡 张" w:date="2019-05-26T07:05:00Z">
                        <w:rPr>
                          <w:rFonts w:ascii="Cambria Math" w:hAnsi="Cambria Math"/>
                        </w:rPr>
                      </w:rPrChange>
                    </w:rPr>
                    <m:t>1+</m:t>
                  </m:r>
                  <m:f>
                    <m:fPr>
                      <m:ctrlPr>
                        <w:rPr>
                          <w:rFonts w:ascii="Cambria Math" w:hAnsi="Cambria Math"/>
                          <w:rPrChange w:id="4067" w:author="凡 张" w:date="2019-05-26T07:05:00Z">
                            <w:rPr>
                              <w:rFonts w:ascii="Cambria Math" w:hAnsi="Cambria Math"/>
                            </w:rPr>
                          </w:rPrChange>
                        </w:rPr>
                      </m:ctrlPr>
                    </m:fPr>
                    <m:num>
                      <m:r>
                        <m:rPr>
                          <m:sty m:val="p"/>
                        </m:rPr>
                        <w:rPr>
                          <w:rFonts w:ascii="Cambria Math" w:hAnsi="Cambria Math"/>
                          <w:rPrChange w:id="4068" w:author="凡 张" w:date="2019-05-26T07:05:00Z">
                            <w:rPr>
                              <w:rFonts w:ascii="Cambria Math" w:hAnsi="Cambria Math"/>
                            </w:rPr>
                          </w:rPrChange>
                        </w:rPr>
                        <m:t>2</m:t>
                      </m:r>
                      <m:r>
                        <w:rPr>
                          <w:rFonts w:ascii="Cambria Math" w:hAnsi="Cambria Math"/>
                          <w:rPrChange w:id="4069" w:author="凡 张" w:date="2019-05-26T07:05:00Z">
                            <w:rPr>
                              <w:rFonts w:ascii="Cambria Math" w:hAnsi="Cambria Math"/>
                            </w:rPr>
                          </w:rPrChange>
                        </w:rPr>
                        <m:t>πd</m:t>
                      </m:r>
                    </m:num>
                    <m:den>
                      <m:r>
                        <w:rPr>
                          <w:rFonts w:ascii="Cambria Math" w:hAnsi="Cambria Math"/>
                          <w:rPrChange w:id="4070" w:author="凡 张" w:date="2019-05-26T07:05:00Z">
                            <w:rPr>
                              <w:rFonts w:ascii="Cambria Math" w:hAnsi="Cambria Math"/>
                            </w:rPr>
                          </w:rPrChange>
                        </w:rPr>
                        <m:t>L</m:t>
                      </m:r>
                      <m:sSub>
                        <m:sSubPr>
                          <m:ctrlPr>
                            <w:rPr>
                              <w:rFonts w:ascii="Cambria Math" w:hAnsi="Cambria Math"/>
                              <w:rPrChange w:id="4071" w:author="凡 张" w:date="2019-05-26T07:05:00Z">
                                <w:rPr>
                                  <w:rFonts w:ascii="Cambria Math" w:hAnsi="Cambria Math"/>
                                </w:rPr>
                              </w:rPrChange>
                            </w:rPr>
                          </m:ctrlPr>
                        </m:sSubPr>
                        <m:e>
                          <m:r>
                            <w:rPr>
                              <w:rFonts w:ascii="Cambria Math" w:hAnsi="Cambria Math"/>
                              <w:rPrChange w:id="4072" w:author="凡 张" w:date="2019-05-26T07:05:00Z">
                                <w:rPr>
                                  <w:rFonts w:ascii="Cambria Math" w:hAnsi="Cambria Math"/>
                                </w:rPr>
                              </w:rPrChange>
                            </w:rPr>
                            <m:t>φ</m:t>
                          </m:r>
                        </m:e>
                        <m:sub>
                          <m:r>
                            <w:rPr>
                              <w:rFonts w:ascii="Cambria Math" w:hAnsi="Cambria Math"/>
                              <w:rPrChange w:id="4073" w:author="凡 张" w:date="2019-05-26T07:05:00Z">
                                <w:rPr>
                                  <w:rFonts w:ascii="Cambria Math" w:hAnsi="Cambria Math"/>
                                </w:rPr>
                              </w:rPrChange>
                            </w:rPr>
                            <m:t>BA</m:t>
                          </m:r>
                        </m:sub>
                      </m:sSub>
                    </m:den>
                  </m:f>
                </m:den>
              </m:f>
              <m:r>
                <w:rPr>
                  <w:rFonts w:ascii="Cambria Math" w:hAnsi="Cambria Math"/>
                </w:rPr>
                <m:t>#</m:t>
              </m:r>
              <m:d>
                <m:dPr>
                  <m:ctrlPr>
                    <w:ins w:id="4074" w:author="凡 张" w:date="2019-05-26T07:57:00Z">
                      <w:rPr>
                        <w:rFonts w:ascii="Cambria Math" w:hAnsi="Cambria Math"/>
                        <w:i/>
                      </w:rPr>
                    </w:ins>
                  </m:ctrlPr>
                </m:dPr>
                <m:e>
                  <m:r>
                    <w:ins w:id="4075" w:author="凡 张" w:date="2019-05-26T07:57:00Z">
                      <w:rPr>
                        <w:rFonts w:ascii="Cambria Math" w:hAnsi="Cambria Math"/>
                      </w:rPr>
                      <m:t>2.1</m:t>
                    </w:ins>
                  </m:r>
                  <m:r>
                    <w:ins w:id="4076" w:author="凡 张" w:date="2019-05-26T08:15:00Z">
                      <w:rPr>
                        <w:rFonts w:ascii="Cambria Math" w:hAnsi="Cambria Math" w:hint="eastAsia"/>
                      </w:rPr>
                      <m:t>5</m:t>
                    </w:ins>
                  </m:r>
                </m:e>
              </m:d>
            </m:e>
          </m:eqArr>
          <m:r>
            <w:del w:id="4077" w:author="凡 张" w:date="2019-05-26T07:57:00Z">
              <m:rPr>
                <m:sty m:val="p"/>
              </m:rPr>
              <w:rPr>
                <w:rFonts w:ascii="Cambria Math" w:hAnsi="Cambria Math"/>
                <w:rPrChange w:id="4078" w:author="凡 张" w:date="2019-05-26T07:57:00Z">
                  <w:rPr/>
                </w:rPrChange>
              </w:rPr>
              <w:tab/>
            </w:del>
          </m:r>
          <m:r>
            <w:del w:id="4079" w:author="凡 张" w:date="2019-05-26T07:57:00Z">
              <m:rPr>
                <m:sty m:val="p"/>
              </m:rPr>
              <w:rPr>
                <w:rFonts w:ascii="Cambria Math" w:hAnsi="Cambria Math"/>
                <w:rPrChange w:id="4080" w:author="凡 张" w:date="2019-05-26T07:57:00Z">
                  <w:rPr>
                    <w:rFonts w:ascii="Cambria Math" w:hAnsi="Cambria Math"/>
                  </w:rPr>
                </w:rPrChange>
              </w:rPr>
              <m:t>(2.14)</m:t>
            </w:del>
          </m:r>
        </m:oMath>
      </m:oMathPara>
    </w:p>
    <w:p w:rsidR="001C71A9" w:rsidRPr="00D62216" w:rsidDel="00F75D76" w:rsidRDefault="00F81E25" w:rsidP="00D5535B">
      <w:pPr>
        <w:pStyle w:val="aff8"/>
        <w:ind w:firstLine="480"/>
        <w:rPr>
          <w:del w:id="4081" w:author="凡 张" w:date="2019-05-26T08:00:00Z"/>
          <w:rFonts w:hint="eastAsia"/>
          <w:rPrChange w:id="4082" w:author="凡 张" w:date="2019-05-26T07:05:00Z">
            <w:rPr>
              <w:del w:id="4083" w:author="凡 张" w:date="2019-05-26T08:00:00Z"/>
            </w:rPr>
          </w:rPrChange>
        </w:rPr>
      </w:pPr>
      <w:r w:rsidRPr="00D62216">
        <w:rPr>
          <w:noProof/>
          <w:rPrChange w:id="4084" w:author="凡 张" w:date="2019-05-26T07:05:00Z">
            <w:rPr>
              <w:noProof/>
            </w:rPr>
          </w:rPrChange>
        </w:rPr>
        <mc:AlternateContent>
          <mc:Choice Requires="wpg">
            <w:drawing>
              <wp:anchor distT="0" distB="0" distL="114300" distR="114300" simplePos="0" relativeHeight="251590656" behindDoc="0" locked="0" layoutInCell="1" allowOverlap="1" wp14:anchorId="0E0B232D" wp14:editId="5C512B38">
                <wp:simplePos x="0" y="0"/>
                <wp:positionH relativeFrom="column">
                  <wp:posOffset>182245</wp:posOffset>
                </wp:positionH>
                <wp:positionV relativeFrom="paragraph">
                  <wp:posOffset>662940</wp:posOffset>
                </wp:positionV>
                <wp:extent cx="5946140" cy="3615690"/>
                <wp:effectExtent l="0" t="0" r="0" b="0"/>
                <wp:wrapTopAndBottom/>
                <wp:docPr id="135" name="组合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140" cy="3615690"/>
                          <a:chOff x="0" y="0"/>
                          <a:chExt cx="5946140" cy="3615690"/>
                        </a:xfrm>
                      </wpg:grpSpPr>
                      <wpg:grpSp>
                        <wpg:cNvPr id="133" name="组合 133"/>
                        <wpg:cNvGrpSpPr/>
                        <wpg:grpSpPr>
                          <a:xfrm>
                            <a:off x="0" y="0"/>
                            <a:ext cx="5946140" cy="2663190"/>
                            <a:chOff x="0" y="0"/>
                            <a:chExt cx="5946140" cy="2663190"/>
                          </a:xfrm>
                        </wpg:grpSpPr>
                        <wpg:grpSp>
                          <wpg:cNvPr id="132" name="组合 132"/>
                          <wpg:cNvGrpSpPr/>
                          <wpg:grpSpPr>
                            <a:xfrm>
                              <a:off x="0" y="0"/>
                              <a:ext cx="5946140" cy="2209800"/>
                              <a:chOff x="0" y="0"/>
                              <a:chExt cx="5946140" cy="2209800"/>
                            </a:xfrm>
                          </wpg:grpSpPr>
                          <pic:pic xmlns:pic="http://schemas.openxmlformats.org/drawingml/2006/picture">
                            <pic:nvPicPr>
                              <pic:cNvPr id="128" name="图片 12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095625" y="0"/>
                                <a:ext cx="2850515" cy="2209800"/>
                              </a:xfrm>
                              <a:prstGeom prst="rect">
                                <a:avLst/>
                              </a:prstGeom>
                            </pic:spPr>
                          </pic:pic>
                          <pic:pic xmlns:pic="http://schemas.openxmlformats.org/drawingml/2006/picture">
                            <pic:nvPicPr>
                              <pic:cNvPr id="129" name="图片 1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0195" cy="2209800"/>
                              </a:xfrm>
                              <a:prstGeom prst="rect">
                                <a:avLst/>
                              </a:prstGeom>
                            </pic:spPr>
                          </pic:pic>
                        </wpg:grpSp>
                        <wps:wsp>
                          <wps:cNvPr id="130" name="文本框 130"/>
                          <wps:cNvSpPr txBox="1"/>
                          <wps:spPr>
                            <a:xfrm>
                              <a:off x="0" y="2266950"/>
                              <a:ext cx="2830195" cy="396240"/>
                            </a:xfrm>
                            <a:prstGeom prst="rect">
                              <a:avLst/>
                            </a:prstGeom>
                            <a:solidFill>
                              <a:prstClr val="white"/>
                            </a:solidFill>
                            <a:ln>
                              <a:noFill/>
                            </a:ln>
                          </wps:spPr>
                          <wps:txbx>
                            <w:txbxContent>
                              <w:p w:rsidR="000D29F8" w:rsidRPr="00361C6B" w:rsidRDefault="000D29F8" w:rsidP="00F416FB">
                                <w:pPr>
                                  <w:pStyle w:val="af1"/>
                                  <w:spacing w:before="156" w:after="156"/>
                                  <w:rPr>
                                    <w:noProof/>
                                    <w:sz w:val="24"/>
                                    <w:szCs w:val="20"/>
                                  </w:rPr>
                                </w:pPr>
                                <w:r>
                                  <w:rPr>
                                    <w:rFonts w:hint="eastAsia"/>
                                    <w:noProof/>
                                    <w:sz w:val="24"/>
                                    <w:szCs w:val="20"/>
                                  </w:rPr>
                                  <w:t>(</w:t>
                                </w:r>
                                <w:r>
                                  <w:rPr>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1" name="文本框 131"/>
                          <wps:cNvSpPr txBox="1"/>
                          <wps:spPr>
                            <a:xfrm>
                              <a:off x="3095625" y="2266950"/>
                              <a:ext cx="2850515" cy="396240"/>
                            </a:xfrm>
                            <a:prstGeom prst="rect">
                              <a:avLst/>
                            </a:prstGeom>
                            <a:solidFill>
                              <a:prstClr val="white"/>
                            </a:solidFill>
                            <a:ln>
                              <a:noFill/>
                            </a:ln>
                          </wps:spPr>
                          <wps:txbx>
                            <w:txbxContent>
                              <w:p w:rsidR="000D29F8" w:rsidRPr="003F6013" w:rsidRDefault="000D29F8"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4" name="文本框 134"/>
                        <wps:cNvSpPr txBox="1"/>
                        <wps:spPr>
                          <a:xfrm>
                            <a:off x="0" y="2724150"/>
                            <a:ext cx="5946140" cy="891540"/>
                          </a:xfrm>
                          <a:prstGeom prst="rect">
                            <a:avLst/>
                          </a:prstGeom>
                          <a:solidFill>
                            <a:prstClr val="white"/>
                          </a:solidFill>
                          <a:ln>
                            <a:noFill/>
                          </a:ln>
                        </wps:spPr>
                        <wps:txbx>
                          <w:txbxContent>
                            <w:p w:rsidR="000D29F8" w:rsidRPr="00E2701A" w:rsidRDefault="000D29F8" w:rsidP="00E2701A">
                              <w:pPr>
                                <w:pStyle w:val="af1"/>
                                <w:spacing w:before="156" w:after="156"/>
                              </w:pPr>
                              <w:bookmarkStart w:id="4085" w:name="_Toc9746625"/>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ins w:id="4086" w:author="凡 张" w:date="2019-05-26T09:18:00Z">
                                <w:r>
                                  <w:rPr>
                                    <w:noProof/>
                                  </w:rPr>
                                  <w:t>7</w:t>
                                </w:r>
                              </w:ins>
                              <w:del w:id="4087" w:author="凡 张" w:date="2019-05-26T06:16:00Z">
                                <w:r w:rsidDel="008F2CC6">
                                  <w:rPr>
                                    <w:noProof/>
                                  </w:rPr>
                                  <w:delText>6</w:delText>
                                </w:r>
                              </w:del>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4085"/>
                            </w:p>
                            <w:p w:rsidR="000D29F8" w:rsidRPr="00551E70" w:rsidRDefault="000D29F8" w:rsidP="00F416FB">
                              <w:pPr>
                                <w:pStyle w:val="af1"/>
                                <w:spacing w:before="156" w:after="156"/>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E0B232D" id="组合 135" o:spid="_x0000_s1049" style="position:absolute;left:0;text-align:left;margin-left:14.35pt;margin-top:52.2pt;width:468.2pt;height:284.7pt;z-index:251590656" coordsize="59461,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">
                <v:group id="组合 133" o:spid="_x0000_s1050" style="position:absolute;width:59461;height:26631" coordsize="59461,2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组合 132" o:spid="_x0000_s1051" style="position:absolute;width:59461;height:22098" coordsize="59461,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图片 128" o:spid="_x0000_s1052" type="#_x0000_t75" style="position:absolute;left:30956;width:2850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">
                      <v:imagedata r:id="rId27" o:title=""/>
                    </v:shape>
                    <v:shape id="图片 129" o:spid="_x0000_s1053" type="#_x0000_t75" style="position:absolute;width:283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">
                      <v:imagedata r:id="rId28" o:title=""/>
                    </v:shape>
                  </v:group>
                  <v:shape id="文本框 130" o:spid="_x0000_s1054" type="#_x0000_t202" style="position:absolute;top:22669;width:2830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0D29F8" w:rsidRPr="00361C6B" w:rsidRDefault="000D29F8" w:rsidP="00F416FB">
                          <w:pPr>
                            <w:pStyle w:val="af1"/>
                            <w:spacing w:before="156" w:after="156"/>
                            <w:rPr>
                              <w:noProof/>
                              <w:sz w:val="24"/>
                              <w:szCs w:val="20"/>
                            </w:rPr>
                          </w:pPr>
                          <w:r>
                            <w:rPr>
                              <w:rFonts w:hint="eastAsia"/>
                              <w:noProof/>
                              <w:sz w:val="24"/>
                              <w:szCs w:val="20"/>
                            </w:rPr>
                            <w:t>(</w:t>
                          </w:r>
                          <w:r>
                            <w:rPr>
                              <w:noProof/>
                              <w:sz w:val="24"/>
                              <w:szCs w:val="20"/>
                            </w:rPr>
                            <w:t>a)</w:t>
                          </w:r>
                        </w:p>
                      </w:txbxContent>
                    </v:textbox>
                  </v:shape>
                  <v:shape id="文本框 131" o:spid="_x0000_s1055" type="#_x0000_t202" style="position:absolute;left:30956;top:22669;width:28505;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0D29F8" w:rsidRPr="003F6013" w:rsidRDefault="000D29F8" w:rsidP="00F416FB">
                          <w:pPr>
                            <w:pStyle w:val="af1"/>
                            <w:spacing w:before="156" w:after="156"/>
                            <w:rPr>
                              <w:rFonts w:ascii="宋体" w:hAnsi="宋体"/>
                              <w:noProof/>
                              <w:sz w:val="24"/>
                              <w:szCs w:val="20"/>
                            </w:rPr>
                          </w:pPr>
                          <w:r>
                            <w:rPr>
                              <w:rFonts w:hint="eastAsia"/>
                            </w:rPr>
                            <w:t>(</w:t>
                          </w:r>
                          <w:r>
                            <w:t>b)</w:t>
                          </w:r>
                        </w:p>
                      </w:txbxContent>
                    </v:textbox>
                  </v:shape>
                </v:group>
                <v:shape id="文本框 134" o:spid="_x0000_s1056" type="#_x0000_t202" style="position:absolute;top:27241;width:59461;height: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D29F8" w:rsidRPr="00E2701A" w:rsidRDefault="000D29F8" w:rsidP="00E2701A">
                        <w:pPr>
                          <w:pStyle w:val="af1"/>
                          <w:spacing w:before="156" w:after="156"/>
                        </w:pPr>
                        <w:bookmarkStart w:id="4088" w:name="_Toc9746625"/>
                        <w:r w:rsidRPr="002270B7">
                          <w:rPr>
                            <w:rFonts w:hint="eastAsia"/>
                          </w:rPr>
                          <w:t>图</w:t>
                        </w:r>
                        <w:r w:rsidRPr="00E2701A">
                          <w:fldChar w:fldCharType="begin"/>
                        </w:r>
                        <w:r w:rsidRPr="002270B7">
                          <w:instrText xml:space="preserve"> SEQ </w:instrText>
                        </w:r>
                        <w:r w:rsidRPr="002270B7">
                          <w:rPr>
                            <w:rFonts w:hint="eastAsia"/>
                          </w:rPr>
                          <w:instrText>图</w:instrText>
                        </w:r>
                        <w:r w:rsidRPr="002270B7">
                          <w:instrText xml:space="preserve"> \* ARABIC </w:instrText>
                        </w:r>
                        <w:r w:rsidRPr="00E2701A">
                          <w:fldChar w:fldCharType="separate"/>
                        </w:r>
                        <w:ins w:id="4089" w:author="凡 张" w:date="2019-05-26T09:18:00Z">
                          <w:r>
                            <w:rPr>
                              <w:noProof/>
                            </w:rPr>
                            <w:t>7</w:t>
                          </w:r>
                        </w:ins>
                        <w:del w:id="4090" w:author="凡 张" w:date="2019-05-26T06:16:00Z">
                          <w:r w:rsidDel="008F2CC6">
                            <w:rPr>
                              <w:noProof/>
                            </w:rPr>
                            <w:delText>6</w:delText>
                          </w:r>
                        </w:del>
                        <w:r w:rsidRPr="00E2701A">
                          <w:fldChar w:fldCharType="end"/>
                        </w:r>
                        <w:r>
                          <w:rPr>
                            <w:rFonts w:hint="eastAsia"/>
                          </w:rPr>
                          <w:t xml:space="preserve"> </w:t>
                        </w:r>
                        <w:r w:rsidRPr="002270B7">
                          <w:rPr>
                            <w:rFonts w:hint="eastAsia"/>
                          </w:rPr>
                          <w:t>利用</w:t>
                        </w:r>
                        <w:r w:rsidRPr="002270B7">
                          <w:t>AB</w:t>
                        </w:r>
                        <w:r w:rsidRPr="002270B7">
                          <w:rPr>
                            <w:rFonts w:hint="eastAsia"/>
                          </w:rPr>
                          <w:t>两点相位差得出被测点高度：</w:t>
                        </w:r>
                        <w:r w:rsidRPr="002270B7">
                          <w:t xml:space="preserve">(a) </w:t>
                        </w:r>
                        <w:r w:rsidRPr="002270B7">
                          <w:rPr>
                            <w:rFonts w:hint="eastAsia"/>
                          </w:rPr>
                          <w:t>参考平面单独投影条纹</w:t>
                        </w:r>
                        <w:r w:rsidRPr="002270B7">
                          <w:t>AB</w:t>
                        </w:r>
                        <w:r w:rsidRPr="002270B7">
                          <w:rPr>
                            <w:rFonts w:hint="eastAsia"/>
                          </w:rPr>
                          <w:t>相对位置；（</w:t>
                        </w:r>
                        <w:r w:rsidRPr="002270B7">
                          <w:t>b)</w:t>
                        </w:r>
                        <w:r w:rsidRPr="002270B7">
                          <w:rPr>
                            <w:rFonts w:hint="eastAsia"/>
                          </w:rPr>
                          <w:t>条纹灰度和</w:t>
                        </w:r>
                        <w:r w:rsidRPr="002270B7">
                          <w:t>X</w:t>
                        </w:r>
                        <w:r w:rsidRPr="002270B7">
                          <w:rPr>
                            <w:rFonts w:hint="eastAsia"/>
                          </w:rPr>
                          <w:t>轴各点相位关系</w:t>
                        </w:r>
                        <w:bookmarkEnd w:id="4088"/>
                      </w:p>
                      <w:p w:rsidR="000D29F8" w:rsidRPr="00551E70" w:rsidRDefault="000D29F8" w:rsidP="00F416FB">
                        <w:pPr>
                          <w:pStyle w:val="af1"/>
                          <w:spacing w:before="156" w:after="156"/>
                          <w:rPr>
                            <w:noProof/>
                            <w:sz w:val="24"/>
                            <w:szCs w:val="20"/>
                          </w:rPr>
                        </w:pPr>
                      </w:p>
                    </w:txbxContent>
                  </v:textbox>
                </v:shape>
                <w10:wrap type="topAndBottom"/>
              </v:group>
            </w:pict>
          </mc:Fallback>
        </mc:AlternateContent>
      </w:r>
      <w:r w:rsidR="00DD5465" w:rsidRPr="00D62216">
        <w:rPr>
          <w:rPrChange w:id="4091" w:author="凡 张" w:date="2019-05-26T07:05:00Z">
            <w:rPr/>
          </w:rPrChange>
        </w:rPr>
        <w:t>其中相机和投影仪之间距离为</w:t>
      </w:r>
      <m:oMath>
        <m:r>
          <w:rPr>
            <w:rFonts w:ascii="Cambria Math" w:hAnsi="Cambria Math"/>
            <w:rPrChange w:id="4092" w:author="凡 张" w:date="2019-05-26T08:00:00Z">
              <w:rPr>
                <w:rFonts w:ascii="Cambria Math" w:hAnsi="Cambria Math"/>
              </w:rPr>
            </w:rPrChange>
          </w:rPr>
          <m:t>d</m:t>
        </m:r>
      </m:oMath>
      <w:r w:rsidR="00DD5465" w:rsidRPr="00D62216">
        <w:rPr>
          <w:rPrChange w:id="4093" w:author="凡 张" w:date="2019-05-26T07:05:00Z">
            <w:rPr/>
          </w:rPrChange>
        </w:rPr>
        <w:t>，</w:t>
      </w:r>
      <m:oMath>
        <m:r>
          <m:rPr>
            <m:sty m:val="p"/>
          </m:rPr>
          <w:rPr>
            <w:rFonts w:ascii="Cambria Math" w:hAnsi="Cambria Math"/>
            <w:rPrChange w:id="4094" w:author="凡 张" w:date="2019-05-26T07:05:00Z">
              <w:rPr>
                <w:rFonts w:ascii="Cambria Math" w:hAnsi="Cambria Math"/>
              </w:rPr>
            </w:rPrChange>
          </w:rPr>
          <m:t>C-P</m:t>
        </m:r>
        <m:r>
          <m:rPr>
            <m:sty m:val="p"/>
          </m:rPr>
          <w:rPr>
            <w:rFonts w:ascii="Cambria Math" w:hAnsi="Cambria Math"/>
            <w:rPrChange w:id="4095" w:author="凡 张" w:date="2019-05-26T07:05:00Z">
              <w:rPr>
                <w:rFonts w:ascii="Cambria Math" w:hAnsi="Cambria Math"/>
              </w:rPr>
            </w:rPrChange>
          </w:rPr>
          <m:t>平面</m:t>
        </m:r>
      </m:oMath>
      <w:r w:rsidR="00DD5465" w:rsidRPr="00D62216">
        <w:rPr>
          <w:rPrChange w:id="4096" w:author="凡 张" w:date="2019-05-26T07:05:00Z">
            <w:rPr/>
          </w:rPrChange>
        </w:rPr>
        <w:t>到参考平面之间的距离为</w:t>
      </w:r>
      <w:r w:rsidR="00DD5465" w:rsidRPr="00D62216">
        <w:rPr>
          <w:rPrChange w:id="4097" w:author="凡 张" w:date="2019-05-26T07:05:00Z">
            <w:rPr/>
          </w:rPrChange>
        </w:rPr>
        <w:t>H</w:t>
      </w:r>
      <w:r w:rsidR="00DD5465" w:rsidRPr="00D62216">
        <w:rPr>
          <w:rPrChange w:id="4098" w:author="凡 张" w:date="2019-05-26T07:05:00Z">
            <w:rPr/>
          </w:rPrChange>
        </w:rPr>
        <w:t>，投影条纹在参考平面上的周期</w:t>
      </w:r>
      <m:oMath>
        <m:r>
          <w:rPr>
            <w:rFonts w:ascii="Cambria Math" w:hAnsi="Cambria Math"/>
            <w:rPrChange w:id="4099" w:author="凡 张" w:date="2019-05-26T08:00:00Z">
              <w:rPr>
                <w:rFonts w:ascii="Cambria Math" w:hAnsi="Cambria Math"/>
              </w:rPr>
            </w:rPrChange>
          </w:rPr>
          <m:t>L</m:t>
        </m:r>
      </m:oMath>
      <w:r w:rsidR="00DD5465" w:rsidRPr="00D62216">
        <w:rPr>
          <w:rPrChange w:id="4100" w:author="凡 张" w:date="2019-05-26T07:05:00Z">
            <w:rPr/>
          </w:rPrChange>
        </w:rPr>
        <w:t>以及</w:t>
      </w:r>
      <m:oMath>
        <m:r>
          <m:rPr>
            <m:sty m:val="p"/>
          </m:rPr>
          <w:rPr>
            <w:rFonts w:ascii="Cambria Math" w:hAnsi="Cambria Math"/>
            <w:rPrChange w:id="4101" w:author="凡 张" w:date="2019-05-26T07:05:00Z">
              <w:rPr>
                <w:rFonts w:ascii="Cambria Math" w:hAnsi="Cambria Math"/>
              </w:rPr>
            </w:rPrChange>
          </w:rPr>
          <m:t>A</m:t>
        </m:r>
        <m:r>
          <m:rPr>
            <m:sty m:val="p"/>
          </m:rPr>
          <w:rPr>
            <w:rFonts w:ascii="Cambria Math" w:hAnsi="Cambria Math"/>
            <w:rPrChange w:id="4102" w:author="凡 张" w:date="2019-05-26T07:05:00Z">
              <w:rPr>
                <w:rFonts w:ascii="Cambria Math" w:hAnsi="Cambria Math"/>
              </w:rPr>
            </w:rPrChange>
          </w:rPr>
          <m:t>，</m:t>
        </m:r>
        <m:r>
          <m:rPr>
            <m:sty m:val="p"/>
          </m:rPr>
          <w:rPr>
            <w:rFonts w:ascii="Cambria Math" w:hAnsi="Cambria Math"/>
            <w:rPrChange w:id="4103" w:author="凡 张" w:date="2019-05-26T07:05:00Z">
              <w:rPr>
                <w:rFonts w:ascii="Cambria Math" w:hAnsi="Cambria Math"/>
              </w:rPr>
            </w:rPrChange>
          </w:rPr>
          <m:t>B</m:t>
        </m:r>
      </m:oMath>
      <w:r w:rsidR="00DD5465" w:rsidRPr="00D62216">
        <w:rPr>
          <w:rPrChange w:id="4104" w:author="凡 张" w:date="2019-05-26T07:05:00Z">
            <w:rPr/>
          </w:rPrChange>
        </w:rPr>
        <w:t>两点之间的相位差，在实际测量过程中，并不是</w:t>
      </w:r>
      <w:del w:id="4105" w:author="凡 张" w:date="2019-05-26T08:00:00Z">
        <w:r w:rsidR="001C71A9" w:rsidRPr="00D62216" w:rsidDel="00F75D76">
          <w:rPr>
            <w:rPrChange w:id="4106" w:author="凡 张" w:date="2019-05-26T07:05:00Z">
              <w:rPr>
                <w:rFonts w:hint="eastAsia"/>
              </w:rPr>
            </w:rPrChange>
          </w:rPr>
          <w:delText xml:space="preserve">  </w:delText>
        </w:r>
      </w:del>
    </w:p>
    <w:p w:rsidR="00290C7A" w:rsidRPr="00D62216" w:rsidRDefault="00DD5465" w:rsidP="00F75D76">
      <w:pPr>
        <w:pStyle w:val="aff8"/>
        <w:ind w:firstLine="480"/>
        <w:rPr>
          <w:rPrChange w:id="4107" w:author="凡 张" w:date="2019-05-26T07:05:00Z">
            <w:rPr/>
          </w:rPrChange>
        </w:rPr>
        <w:pPrChange w:id="4108" w:author="凡 张" w:date="2019-05-26T08:00:00Z">
          <w:pPr>
            <w:pStyle w:val="aff8"/>
            <w:ind w:firstLine="480"/>
          </w:pPr>
        </w:pPrChange>
      </w:pPr>
      <w:r w:rsidRPr="00D62216">
        <w:rPr>
          <w:rPrChange w:id="4109" w:author="凡 张" w:date="2019-05-26T07:05:00Z">
            <w:rPr/>
          </w:rPrChange>
        </w:rPr>
        <w:t>直接</w:t>
      </w:r>
      <w:r w:rsidR="00697587" w:rsidRPr="00D62216">
        <w:rPr>
          <w:rPrChange w:id="4110" w:author="凡 张" w:date="2019-05-26T07:05:00Z">
            <w:rPr/>
          </w:rPrChange>
        </w:rPr>
        <w:t>测量以上</w:t>
      </w:r>
      <w:r w:rsidRPr="00D62216">
        <w:rPr>
          <w:rPrChange w:id="4111" w:author="凡 张" w:date="2019-05-26T07:05:00Z">
            <w:rPr/>
          </w:rPrChange>
        </w:rPr>
        <w:t>几何参数</w:t>
      </w:r>
      <w:r w:rsidR="002D24CC" w:rsidRPr="00D62216">
        <w:rPr>
          <w:rPrChange w:id="4112" w:author="凡 张" w:date="2019-05-26T07:05:00Z">
            <w:rPr/>
          </w:rPrChange>
        </w:rPr>
        <w:t>，</w:t>
      </w:r>
      <w:r w:rsidR="00697587" w:rsidRPr="00D62216">
        <w:rPr>
          <w:rPrChange w:id="4113" w:author="凡 张" w:date="2019-05-26T07:05:00Z">
            <w:rPr/>
          </w:rPrChange>
        </w:rPr>
        <w:t>并</w:t>
      </w:r>
      <w:r w:rsidRPr="00D62216">
        <w:rPr>
          <w:rPrChange w:id="4114" w:author="凡 张" w:date="2019-05-26T07:05:00Z">
            <w:rPr/>
          </w:rPrChange>
        </w:rPr>
        <w:t>带入</w:t>
      </w:r>
      <w:r w:rsidR="00697587" w:rsidRPr="00D62216">
        <w:rPr>
          <w:rPrChange w:id="4115" w:author="凡 张" w:date="2019-05-26T07:05:00Z">
            <w:rPr/>
          </w:rPrChange>
        </w:rPr>
        <w:t>(2.1</w:t>
      </w:r>
      <w:ins w:id="4116" w:author="凡 张" w:date="2019-05-26T08:15:00Z">
        <w:r w:rsidR="00745D2E">
          <w:rPr>
            <w:rFonts w:hint="eastAsia"/>
          </w:rPr>
          <w:t>5</w:t>
        </w:r>
      </w:ins>
      <w:del w:id="4117" w:author="凡 张" w:date="2019-05-26T08:15:00Z">
        <w:r w:rsidR="00697587" w:rsidRPr="00D62216" w:rsidDel="00745D2E">
          <w:rPr>
            <w:rPrChange w:id="4118" w:author="凡 张" w:date="2019-05-26T07:05:00Z">
              <w:rPr/>
            </w:rPrChange>
          </w:rPr>
          <w:delText>4</w:delText>
        </w:r>
      </w:del>
      <w:r w:rsidR="00697587" w:rsidRPr="00D62216">
        <w:rPr>
          <w:rPrChange w:id="4119" w:author="凡 张" w:date="2019-05-26T07:05:00Z">
            <w:rPr/>
          </w:rPrChange>
        </w:rPr>
        <w:t>)</w:t>
      </w:r>
      <w:r w:rsidRPr="00D62216">
        <w:rPr>
          <w:rPrChange w:id="4120" w:author="凡 张" w:date="2019-05-26T07:05:00Z">
            <w:rPr/>
          </w:rPrChange>
        </w:rPr>
        <w:t>式。实际测量过程的高度和相位关系在下一章节系统校准中会详细讨论。</w:t>
      </w:r>
    </w:p>
    <w:p w:rsidR="00290C7A" w:rsidRPr="00D62216" w:rsidRDefault="00290C7A" w:rsidP="00290C7A">
      <w:pPr>
        <w:pStyle w:val="1"/>
        <w:spacing w:before="312" w:after="312"/>
        <w:rPr>
          <w:rFonts w:eastAsia="宋体"/>
          <w:rPrChange w:id="4121" w:author="凡 张" w:date="2019-05-26T07:05:00Z">
            <w:rPr>
              <w:rFonts w:eastAsia="宋体"/>
            </w:rPr>
          </w:rPrChange>
        </w:rPr>
      </w:pPr>
      <w:r w:rsidRPr="00D62216">
        <w:rPr>
          <w:rFonts w:eastAsia="宋体"/>
          <w:rPrChange w:id="4122" w:author="凡 张" w:date="2019-05-26T07:05:00Z">
            <w:rPr>
              <w:rFonts w:eastAsia="宋体"/>
            </w:rPr>
          </w:rPrChange>
        </w:rPr>
        <w:br w:type="page"/>
      </w:r>
      <w:bookmarkStart w:id="4123" w:name="_Toc9065209"/>
      <w:bookmarkStart w:id="4124" w:name="_Toc9421023"/>
      <w:bookmarkStart w:id="4125" w:name="_Toc9746651"/>
      <w:r w:rsidRPr="00D62216">
        <w:rPr>
          <w:rFonts w:eastAsia="宋体"/>
          <w:rPrChange w:id="4126" w:author="凡 张" w:date="2019-05-26T07:05:00Z">
            <w:rPr>
              <w:rFonts w:eastAsia="宋体"/>
            </w:rPr>
          </w:rPrChange>
        </w:rPr>
        <w:t>实物系统校准</w:t>
      </w:r>
      <w:bookmarkEnd w:id="4123"/>
      <w:bookmarkEnd w:id="4124"/>
      <w:bookmarkEnd w:id="4125"/>
    </w:p>
    <w:p w:rsidR="00290C7A" w:rsidRPr="00D62216" w:rsidRDefault="00290C7A" w:rsidP="00D5535B">
      <w:pPr>
        <w:pStyle w:val="aff8"/>
        <w:ind w:firstLine="480"/>
        <w:rPr>
          <w:rPrChange w:id="4127" w:author="凡 张" w:date="2019-05-26T07:05:00Z">
            <w:rPr/>
          </w:rPrChange>
        </w:rPr>
      </w:pPr>
      <w:r w:rsidRPr="00D62216">
        <w:rPr>
          <w:rPrChange w:id="4128" w:author="凡 张" w:date="2019-05-26T07:05:00Z">
            <w:rPr/>
          </w:rPrChange>
        </w:rPr>
        <w:t>前一章定性分析了莫尔条纹和物体高度信息的对应关系，之后通过三角测量法的几何模型得出单一待测点高度和参考平面对应点相位差之间的关系。</w:t>
      </w:r>
      <w:r w:rsidR="008676F9" w:rsidRPr="00D62216">
        <w:rPr>
          <w:rPrChange w:id="4129" w:author="凡 张" w:date="2019-05-26T07:05:00Z">
            <w:rPr/>
          </w:rPrChange>
        </w:rPr>
        <w:t>该</w:t>
      </w:r>
      <w:r w:rsidRPr="00D62216">
        <w:rPr>
          <w:rPrChange w:id="4130" w:author="凡 张" w:date="2019-05-26T07:05:00Z">
            <w:rPr/>
          </w:rPrChange>
        </w:rPr>
        <w:t>关系式含有实际测量过程中</w:t>
      </w:r>
      <w:r w:rsidR="001C71A9" w:rsidRPr="00D62216">
        <w:rPr>
          <w:rPrChange w:id="4131" w:author="凡 张" w:date="2019-05-26T07:05:00Z">
            <w:rPr/>
          </w:rPrChange>
        </w:rPr>
        <w:t>，</w:t>
      </w:r>
      <w:r w:rsidRPr="00D62216">
        <w:rPr>
          <w:rPrChange w:id="4132" w:author="凡 张" w:date="2019-05-26T07:05:00Z">
            <w:rPr/>
          </w:rPrChange>
        </w:rPr>
        <w:t>难以精确测量也不便测量的几何参数。为了</w:t>
      </w:r>
      <w:r w:rsidR="008676F9" w:rsidRPr="00D62216">
        <w:rPr>
          <w:rPrChange w:id="4133" w:author="凡 张" w:date="2019-05-26T07:05:00Z">
            <w:rPr/>
          </w:rPrChange>
        </w:rPr>
        <w:t>这一</w:t>
      </w:r>
      <w:r w:rsidRPr="00D62216">
        <w:rPr>
          <w:rPrChange w:id="4134" w:author="凡 张" w:date="2019-05-26T07:05:00Z">
            <w:rPr/>
          </w:rPrChange>
        </w:rPr>
        <w:t>解决问题，本章将拓展上一章得到的相位</w:t>
      </w:r>
      <w:r w:rsidRPr="00D62216">
        <w:rPr>
          <w:rPrChange w:id="4135" w:author="凡 张" w:date="2019-05-26T07:05:00Z">
            <w:rPr/>
          </w:rPrChange>
        </w:rPr>
        <w:t>-</w:t>
      </w:r>
      <w:r w:rsidRPr="00D62216">
        <w:rPr>
          <w:rPrChange w:id="4136" w:author="凡 张" w:date="2019-05-26T07:05:00Z">
            <w:rPr/>
          </w:rPrChange>
        </w:rPr>
        <w:t>高度关系，并根据文献</w:t>
      </w:r>
      <w:r w:rsidR="001C71A9" w:rsidRPr="00D62216">
        <w:rPr>
          <w:rPrChange w:id="4137" w:author="凡 张" w:date="2019-05-26T07:05:00Z">
            <w:rPr>
              <w:rFonts w:hint="eastAsia"/>
            </w:rPr>
          </w:rPrChange>
        </w:rPr>
        <w:t>，运用</w:t>
      </w:r>
      <w:r w:rsidRPr="00D62216">
        <w:rPr>
          <w:rPrChange w:id="4138" w:author="凡 张" w:date="2019-05-26T07:05:00Z">
            <w:rPr/>
          </w:rPrChange>
        </w:rPr>
        <w:t>数学工具，提出实际测量系统校准的具体过程。</w:t>
      </w:r>
    </w:p>
    <w:p w:rsidR="00290C7A" w:rsidRPr="00D62216" w:rsidRDefault="009E5B82" w:rsidP="00FD506C">
      <w:pPr>
        <w:pStyle w:val="2"/>
        <w:spacing w:before="156" w:after="156"/>
        <w:rPr>
          <w:rPrChange w:id="4139" w:author="凡 张" w:date="2019-05-26T07:05:00Z">
            <w:rPr/>
          </w:rPrChange>
        </w:rPr>
      </w:pPr>
      <w:bookmarkStart w:id="4140" w:name="_Toc9421024"/>
      <w:bookmarkStart w:id="4141" w:name="_Toc9746652"/>
      <w:ins w:id="4142" w:author="凡 张" w:date="2019-05-26T08:41:00Z">
        <w:r>
          <w:rPr>
            <w:rFonts w:hint="eastAsia"/>
          </w:rPr>
          <w:t xml:space="preserve"> </w:t>
        </w:r>
      </w:ins>
      <w:r w:rsidR="00290C7A" w:rsidRPr="00D62216">
        <w:rPr>
          <w:rPrChange w:id="4143" w:author="凡 张" w:date="2019-05-26T07:05:00Z">
            <w:rPr/>
          </w:rPrChange>
        </w:rPr>
        <w:t>非线性校准原理</w:t>
      </w:r>
      <w:bookmarkEnd w:id="4140"/>
      <w:bookmarkEnd w:id="4141"/>
    </w:p>
    <w:p w:rsidR="00290C7A" w:rsidRPr="00D62216" w:rsidRDefault="00290C7A" w:rsidP="00D5535B">
      <w:pPr>
        <w:pStyle w:val="aff8"/>
        <w:ind w:firstLine="480"/>
        <w:rPr>
          <w:rPrChange w:id="4144" w:author="凡 张" w:date="2019-05-26T07:05:00Z">
            <w:rPr/>
          </w:rPrChange>
        </w:rPr>
      </w:pPr>
      <w:r w:rsidRPr="00D62216">
        <w:rPr>
          <w:rPrChange w:id="4145" w:author="凡 张" w:date="2019-05-26T07:05:00Z">
            <w:rPr/>
          </w:rPrChange>
        </w:rPr>
        <w:t>2007</w:t>
      </w:r>
      <w:r w:rsidRPr="00D62216">
        <w:rPr>
          <w:rPrChange w:id="4146" w:author="凡 张" w:date="2019-05-26T07:05:00Z">
            <w:rPr/>
          </w:rPrChange>
        </w:rPr>
        <w:t>年加拿大学者根据</w:t>
      </w:r>
      <w:r w:rsidR="00E20325" w:rsidRPr="00D62216">
        <w:rPr>
          <w:rPrChange w:id="4147" w:author="凡 张" w:date="2019-05-26T07:05:00Z">
            <w:rPr/>
          </w:rPrChange>
        </w:rPr>
        <w:t>(2.14)</w:t>
      </w:r>
      <w:r w:rsidR="00E20325" w:rsidRPr="00D62216">
        <w:rPr>
          <w:rPrChange w:id="4148" w:author="凡 张" w:date="2019-05-26T07:05:00Z">
            <w:rPr/>
          </w:rPrChange>
        </w:rPr>
        <w:t>式子</w:t>
      </w:r>
      <w:r w:rsidRPr="00D62216">
        <w:rPr>
          <w:rPrChange w:id="4149" w:author="凡 张" w:date="2019-05-26T07:05:00Z">
            <w:rPr/>
          </w:rPrChange>
        </w:rPr>
        <w:t>中单一被测点的高度</w:t>
      </w:r>
      <w:r w:rsidRPr="00D62216">
        <w:rPr>
          <w:rPrChange w:id="4150" w:author="凡 张" w:date="2019-05-26T07:05:00Z">
            <w:rPr/>
          </w:rPrChange>
        </w:rPr>
        <w:t>-</w:t>
      </w:r>
      <w:r w:rsidRPr="00D62216">
        <w:rPr>
          <w:rPrChange w:id="4151" w:author="凡 张" w:date="2019-05-26T07:05:00Z">
            <w:rPr/>
          </w:rPrChange>
        </w:rPr>
        <w:t>相位差关系</w:t>
      </w:r>
      <w:r w:rsidR="00735543" w:rsidRPr="00D62216">
        <w:rPr>
          <w:rPrChange w:id="4152" w:author="凡 张" w:date="2019-05-26T07:05:00Z">
            <w:rPr/>
          </w:rPrChange>
        </w:rPr>
        <w:fldChar w:fldCharType="begin"/>
      </w:r>
      <w:r w:rsidR="002270B7" w:rsidRPr="00D62216">
        <w:rPr>
          <w:rPrChange w:id="4153" w:author="凡 张" w:date="2019-05-26T07:05:00Z">
            <w:rPr/>
          </w:rPrChange>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735543" w:rsidRPr="00D62216">
        <w:rPr>
          <w:rPrChange w:id="4154" w:author="凡 张" w:date="2019-05-26T07:05:00Z">
            <w:rPr/>
          </w:rPrChange>
        </w:rPr>
        <w:fldChar w:fldCharType="separate"/>
      </w:r>
      <w:r w:rsidR="002270B7" w:rsidRPr="00D62216">
        <w:rPr>
          <w:noProof/>
          <w:rPrChange w:id="4155" w:author="凡 张" w:date="2019-05-26T07:05:00Z">
            <w:rPr>
              <w:noProof/>
            </w:rPr>
          </w:rPrChange>
        </w:rPr>
        <w:t>[</w:t>
      </w:r>
      <w:r w:rsidR="002926C8" w:rsidRPr="00D62216">
        <w:rPr>
          <w:noProof/>
          <w:rPrChange w:id="4156" w:author="凡 张" w:date="2019-05-26T07:05:00Z">
            <w:rPr>
              <w:noProof/>
            </w:rPr>
          </w:rPrChange>
        </w:rPr>
        <w:fldChar w:fldCharType="begin"/>
      </w:r>
      <w:r w:rsidR="002926C8" w:rsidRPr="00D62216">
        <w:rPr>
          <w:noProof/>
          <w:rPrChange w:id="4157" w:author="凡 张" w:date="2019-05-26T07:05:00Z">
            <w:rPr>
              <w:noProof/>
            </w:rPr>
          </w:rPrChange>
        </w:rPr>
        <w:instrText xml:space="preserve"> HYPERLINK \l "_ENREF_17" \o "Jia, 2007 #141" </w:instrText>
      </w:r>
      <w:r w:rsidR="002926C8" w:rsidRPr="00D62216">
        <w:rPr>
          <w:noProof/>
          <w:rPrChange w:id="4158" w:author="凡 张" w:date="2019-05-26T07:05:00Z">
            <w:rPr>
              <w:noProof/>
            </w:rPr>
          </w:rPrChange>
        </w:rPr>
        <w:fldChar w:fldCharType="separate"/>
      </w:r>
      <w:r w:rsidR="00E2701A" w:rsidRPr="00D62216">
        <w:rPr>
          <w:noProof/>
          <w:rPrChange w:id="4159" w:author="凡 张" w:date="2019-05-26T07:05:00Z">
            <w:rPr>
              <w:noProof/>
            </w:rPr>
          </w:rPrChange>
        </w:rPr>
        <w:t>17</w:t>
      </w:r>
      <w:r w:rsidR="002926C8" w:rsidRPr="00D62216">
        <w:rPr>
          <w:noProof/>
          <w:rPrChange w:id="4160" w:author="凡 张" w:date="2019-05-26T07:05:00Z">
            <w:rPr>
              <w:noProof/>
            </w:rPr>
          </w:rPrChange>
        </w:rPr>
        <w:fldChar w:fldCharType="end"/>
      </w:r>
      <w:r w:rsidR="002270B7" w:rsidRPr="00D62216">
        <w:rPr>
          <w:noProof/>
          <w:rPrChange w:id="4161" w:author="凡 张" w:date="2019-05-26T07:05:00Z">
            <w:rPr>
              <w:noProof/>
            </w:rPr>
          </w:rPrChange>
        </w:rPr>
        <w:t>]</w:t>
      </w:r>
      <w:r w:rsidR="00735543" w:rsidRPr="00D62216">
        <w:rPr>
          <w:rPrChange w:id="4162" w:author="凡 张" w:date="2019-05-26T07:05:00Z">
            <w:rPr/>
          </w:rPrChange>
        </w:rPr>
        <w:fldChar w:fldCharType="end"/>
      </w:r>
      <w:r w:rsidRPr="00D62216">
        <w:rPr>
          <w:rPrChange w:id="4163" w:author="凡 张" w:date="2019-05-26T07:05:00Z">
            <w:rPr/>
          </w:rPrChange>
        </w:rPr>
        <w:t>，提出了非线性和线性校准两种方法，以下是非线性校准的具体推导过程</w:t>
      </w:r>
      <w:r w:rsidR="005C634D" w:rsidRPr="00D62216">
        <w:rPr>
          <w:rPrChange w:id="4164" w:author="凡 张" w:date="2019-05-26T07:05:00Z">
            <w:rPr/>
          </w:rPrChange>
        </w:rPr>
        <w:fldChar w:fldCharType="begin"/>
      </w:r>
      <w:r w:rsidR="002270B7" w:rsidRPr="00D62216">
        <w:rPr>
          <w:rPrChange w:id="4165" w:author="凡 张" w:date="2019-05-26T07:05:00Z">
            <w:rPr/>
          </w:rPrChange>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005C634D" w:rsidRPr="00D62216">
        <w:rPr>
          <w:rPrChange w:id="4166" w:author="凡 张" w:date="2019-05-26T07:05:00Z">
            <w:rPr/>
          </w:rPrChange>
        </w:rPr>
        <w:fldChar w:fldCharType="separate"/>
      </w:r>
      <w:r w:rsidR="002270B7" w:rsidRPr="00D62216">
        <w:rPr>
          <w:noProof/>
          <w:rPrChange w:id="4167" w:author="凡 张" w:date="2019-05-26T07:05:00Z">
            <w:rPr>
              <w:noProof/>
            </w:rPr>
          </w:rPrChange>
        </w:rPr>
        <w:t>[</w:t>
      </w:r>
      <w:r w:rsidR="002926C8" w:rsidRPr="00D62216">
        <w:rPr>
          <w:noProof/>
          <w:rPrChange w:id="4168" w:author="凡 张" w:date="2019-05-26T07:05:00Z">
            <w:rPr>
              <w:noProof/>
            </w:rPr>
          </w:rPrChange>
        </w:rPr>
        <w:fldChar w:fldCharType="begin"/>
      </w:r>
      <w:r w:rsidR="002926C8" w:rsidRPr="00D62216">
        <w:rPr>
          <w:noProof/>
          <w:rPrChange w:id="4169" w:author="凡 张" w:date="2019-05-26T07:05:00Z">
            <w:rPr>
              <w:noProof/>
            </w:rPr>
          </w:rPrChange>
        </w:rPr>
        <w:instrText xml:space="preserve"> HYPERLINK \l "_ENREF_17" \o "Jia, 2007 #141" </w:instrText>
      </w:r>
      <w:r w:rsidR="002926C8" w:rsidRPr="00D62216">
        <w:rPr>
          <w:noProof/>
          <w:rPrChange w:id="4170" w:author="凡 张" w:date="2019-05-26T07:05:00Z">
            <w:rPr>
              <w:noProof/>
            </w:rPr>
          </w:rPrChange>
        </w:rPr>
        <w:fldChar w:fldCharType="separate"/>
      </w:r>
      <w:r w:rsidR="00E2701A" w:rsidRPr="00D62216">
        <w:rPr>
          <w:noProof/>
          <w:rPrChange w:id="4171" w:author="凡 张" w:date="2019-05-26T07:05:00Z">
            <w:rPr>
              <w:noProof/>
            </w:rPr>
          </w:rPrChange>
        </w:rPr>
        <w:t>17</w:t>
      </w:r>
      <w:r w:rsidR="002926C8" w:rsidRPr="00D62216">
        <w:rPr>
          <w:noProof/>
          <w:rPrChange w:id="4172" w:author="凡 张" w:date="2019-05-26T07:05:00Z">
            <w:rPr>
              <w:noProof/>
            </w:rPr>
          </w:rPrChange>
        </w:rPr>
        <w:fldChar w:fldCharType="end"/>
      </w:r>
      <w:r w:rsidR="002270B7" w:rsidRPr="00D62216">
        <w:rPr>
          <w:noProof/>
          <w:rPrChange w:id="4173" w:author="凡 张" w:date="2019-05-26T07:05:00Z">
            <w:rPr>
              <w:noProof/>
            </w:rPr>
          </w:rPrChange>
        </w:rPr>
        <w:t>]</w:t>
      </w:r>
      <w:r w:rsidR="005C634D" w:rsidRPr="00D62216">
        <w:rPr>
          <w:rPrChange w:id="4174" w:author="凡 张" w:date="2019-05-26T07:05:00Z">
            <w:rPr/>
          </w:rPrChange>
        </w:rPr>
        <w:fldChar w:fldCharType="end"/>
      </w:r>
      <w:r w:rsidRPr="00D62216">
        <w:rPr>
          <w:rPrChange w:id="4175" w:author="凡 张" w:date="2019-05-26T07:05:00Z">
            <w:rPr/>
          </w:rPrChange>
        </w:rPr>
        <w:t>。在</w:t>
      </w:r>
      <w:r w:rsidR="00E20325" w:rsidRPr="00D62216">
        <w:rPr>
          <w:rPrChange w:id="4176" w:author="凡 张" w:date="2019-05-26T07:05:00Z">
            <w:rPr/>
          </w:rPrChange>
        </w:rPr>
        <w:t>(2.14)</w:t>
      </w:r>
      <w:r w:rsidR="00E20325" w:rsidRPr="00D62216">
        <w:rPr>
          <w:rPrChange w:id="4177" w:author="凡 张" w:date="2019-05-26T07:05:00Z">
            <w:rPr/>
          </w:rPrChange>
        </w:rPr>
        <w:t>式</w:t>
      </w:r>
      <w:r w:rsidRPr="00D62216">
        <w:rPr>
          <w:rPrChange w:id="4178" w:author="凡 张" w:date="2019-05-26T07:05:00Z">
            <w:rPr/>
          </w:rPrChange>
        </w:rPr>
        <w:t>中，</w:t>
      </w:r>
    </w:p>
    <w:p w:rsidR="00290C7A" w:rsidRPr="00D62216" w:rsidRDefault="00E20325" w:rsidP="006C0EA1">
      <w:pPr>
        <w:pStyle w:val="afff3"/>
        <w:rPr>
          <w:rPrChange w:id="4179" w:author="凡 张" w:date="2019-05-26T07:05:00Z">
            <w:rPr/>
          </w:rPrChange>
        </w:rPr>
      </w:pPr>
      <m:oMathPara>
        <m:oMath>
          <m:r>
            <m:rPr>
              <m:sty m:val="p"/>
            </m:rPr>
            <w:rPr>
              <w:rFonts w:ascii="Cambria Math" w:hAnsi="Cambria Math"/>
              <w:rPrChange w:id="4180" w:author="凡 张" w:date="2019-05-26T07:05:00Z">
                <w:rPr>
                  <w:rFonts w:ascii="Cambria Math" w:hAnsi="Cambria Math"/>
                </w:rPr>
              </w:rPrChange>
            </w:rPr>
            <m:t>h=</m:t>
          </m:r>
          <m:f>
            <m:fPr>
              <m:ctrlPr>
                <w:rPr>
                  <w:rFonts w:ascii="Cambria Math" w:hAnsi="Cambria Math"/>
                  <w:rPrChange w:id="4181" w:author="凡 张" w:date="2019-05-26T07:05:00Z">
                    <w:rPr>
                      <w:rFonts w:ascii="Cambria Math" w:hAnsi="Cambria Math"/>
                    </w:rPr>
                  </w:rPrChange>
                </w:rPr>
              </m:ctrlPr>
            </m:fPr>
            <m:num>
              <m:r>
                <w:rPr>
                  <w:rFonts w:ascii="Cambria Math" w:hAnsi="Cambria Math"/>
                  <w:rPrChange w:id="4182" w:author="凡 张" w:date="2019-05-26T07:05:00Z">
                    <w:rPr>
                      <w:rFonts w:ascii="Cambria Math" w:hAnsi="Cambria Math"/>
                    </w:rPr>
                  </w:rPrChange>
                </w:rPr>
                <m:t>H</m:t>
              </m:r>
            </m:num>
            <m:den>
              <m:r>
                <m:rPr>
                  <m:sty m:val="p"/>
                </m:rPr>
                <w:rPr>
                  <w:rFonts w:ascii="Cambria Math" w:hAnsi="Cambria Math"/>
                  <w:rPrChange w:id="4183" w:author="凡 张" w:date="2019-05-26T07:05:00Z">
                    <w:rPr>
                      <w:rFonts w:ascii="Cambria Math" w:hAnsi="Cambria Math"/>
                    </w:rPr>
                  </w:rPrChange>
                </w:rPr>
                <m:t>1+</m:t>
              </m:r>
              <m:f>
                <m:fPr>
                  <m:ctrlPr>
                    <w:rPr>
                      <w:rFonts w:ascii="Cambria Math" w:hAnsi="Cambria Math"/>
                      <w:rPrChange w:id="4184" w:author="凡 张" w:date="2019-05-26T07:05:00Z">
                        <w:rPr>
                          <w:rFonts w:ascii="Cambria Math" w:hAnsi="Cambria Math"/>
                        </w:rPr>
                      </w:rPrChange>
                    </w:rPr>
                  </m:ctrlPr>
                </m:fPr>
                <m:num>
                  <m:r>
                    <m:rPr>
                      <m:sty m:val="p"/>
                    </m:rPr>
                    <w:rPr>
                      <w:rFonts w:ascii="Cambria Math" w:hAnsi="Cambria Math"/>
                      <w:rPrChange w:id="4185" w:author="凡 张" w:date="2019-05-26T07:05:00Z">
                        <w:rPr>
                          <w:rFonts w:ascii="Cambria Math" w:hAnsi="Cambria Math"/>
                        </w:rPr>
                      </w:rPrChange>
                    </w:rPr>
                    <m:t>2</m:t>
                  </m:r>
                  <m:r>
                    <w:rPr>
                      <w:rFonts w:ascii="Cambria Math" w:hAnsi="Cambria Math"/>
                      <w:rPrChange w:id="4186" w:author="凡 张" w:date="2019-05-26T07:05:00Z">
                        <w:rPr>
                          <w:rFonts w:ascii="Cambria Math" w:hAnsi="Cambria Math"/>
                        </w:rPr>
                      </w:rPrChange>
                    </w:rPr>
                    <m:t>πd</m:t>
                  </m:r>
                </m:num>
                <m:den>
                  <m:r>
                    <w:rPr>
                      <w:rFonts w:ascii="Cambria Math" w:hAnsi="Cambria Math"/>
                      <w:rPrChange w:id="4187" w:author="凡 张" w:date="2019-05-26T07:05:00Z">
                        <w:rPr>
                          <w:rFonts w:ascii="Cambria Math" w:hAnsi="Cambria Math"/>
                        </w:rPr>
                      </w:rPrChange>
                    </w:rPr>
                    <m:t>L</m:t>
                  </m:r>
                  <m:sSub>
                    <m:sSubPr>
                      <m:ctrlPr>
                        <w:rPr>
                          <w:rFonts w:ascii="Cambria Math" w:hAnsi="Cambria Math"/>
                          <w:rPrChange w:id="4188" w:author="凡 张" w:date="2019-05-26T07:05:00Z">
                            <w:rPr>
                              <w:rFonts w:ascii="Cambria Math" w:hAnsi="Cambria Math"/>
                            </w:rPr>
                          </w:rPrChange>
                        </w:rPr>
                      </m:ctrlPr>
                    </m:sSubPr>
                    <m:e>
                      <m:r>
                        <w:rPr>
                          <w:rFonts w:ascii="Cambria Math" w:hAnsi="Cambria Math"/>
                          <w:rPrChange w:id="4189" w:author="凡 张" w:date="2019-05-26T07:05:00Z">
                            <w:rPr>
                              <w:rFonts w:ascii="Cambria Math" w:hAnsi="Cambria Math"/>
                            </w:rPr>
                          </w:rPrChange>
                        </w:rPr>
                        <m:t>φ</m:t>
                      </m:r>
                    </m:e>
                    <m:sub>
                      <m:r>
                        <w:rPr>
                          <w:rFonts w:ascii="Cambria Math" w:hAnsi="Cambria Math"/>
                          <w:rPrChange w:id="4190" w:author="凡 张" w:date="2019-05-26T07:05:00Z">
                            <w:rPr>
                              <w:rFonts w:ascii="Cambria Math" w:hAnsi="Cambria Math"/>
                            </w:rPr>
                          </w:rPrChange>
                        </w:rPr>
                        <m:t>BA</m:t>
                      </m:r>
                    </m:sub>
                  </m:sSub>
                </m:den>
              </m:f>
            </m:den>
          </m:f>
        </m:oMath>
      </m:oMathPara>
    </w:p>
    <w:p w:rsidR="001C71A9" w:rsidRPr="00D62216" w:rsidRDefault="00F81E25" w:rsidP="00D5535B">
      <w:pPr>
        <w:pStyle w:val="aff8"/>
        <w:ind w:firstLine="480"/>
        <w:rPr>
          <w:noProof/>
          <w:rPrChange w:id="4191" w:author="凡 张" w:date="2019-05-26T07:05:00Z">
            <w:rPr>
              <w:noProof/>
            </w:rPr>
          </w:rPrChange>
        </w:rPr>
      </w:pPr>
      <w:r w:rsidRPr="00D62216">
        <w:rPr>
          <w:noProof/>
          <w:rPrChange w:id="4192" w:author="凡 张" w:date="2019-05-26T07:05:00Z">
            <w:rPr>
              <w:noProof/>
            </w:rPr>
          </w:rPrChange>
        </w:rPr>
        <mc:AlternateContent>
          <mc:Choice Requires="wpg">
            <w:drawing>
              <wp:anchor distT="0" distB="0" distL="114300" distR="114300" simplePos="0" relativeHeight="251591680" behindDoc="0" locked="0" layoutInCell="1" allowOverlap="1" wp14:anchorId="30F3F430" wp14:editId="19EB9E0C">
                <wp:simplePos x="0" y="0"/>
                <wp:positionH relativeFrom="column">
                  <wp:posOffset>1010920</wp:posOffset>
                </wp:positionH>
                <wp:positionV relativeFrom="paragraph">
                  <wp:posOffset>822960</wp:posOffset>
                </wp:positionV>
                <wp:extent cx="3514725" cy="2967990"/>
                <wp:effectExtent l="0" t="0" r="0"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4725" cy="2967990"/>
                          <a:chOff x="0" y="0"/>
                          <a:chExt cx="3514725" cy="2967990"/>
                        </a:xfrm>
                      </wpg:grpSpPr>
                      <pic:pic xmlns:pic="http://schemas.openxmlformats.org/drawingml/2006/picture">
                        <pic:nvPicPr>
                          <pic:cNvPr id="142" name="图片 14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4725" cy="2511425"/>
                          </a:xfrm>
                          <a:prstGeom prst="rect">
                            <a:avLst/>
                          </a:prstGeom>
                        </pic:spPr>
                      </pic:pic>
                      <wps:wsp>
                        <wps:cNvPr id="144" name="文本框 144"/>
                        <wps:cNvSpPr txBox="1"/>
                        <wps:spPr>
                          <a:xfrm>
                            <a:off x="0" y="2571750"/>
                            <a:ext cx="3514725" cy="396240"/>
                          </a:xfrm>
                          <a:prstGeom prst="rect">
                            <a:avLst/>
                          </a:prstGeom>
                          <a:solidFill>
                            <a:prstClr val="white"/>
                          </a:solidFill>
                          <a:ln>
                            <a:noFill/>
                          </a:ln>
                        </wps:spPr>
                        <wps:txbx>
                          <w:txbxContent>
                            <w:p w:rsidR="000D29F8" w:rsidRPr="00402284" w:rsidRDefault="000D29F8" w:rsidP="00F416FB">
                              <w:pPr>
                                <w:pStyle w:val="af1"/>
                                <w:spacing w:before="156" w:after="156"/>
                                <w:rPr>
                                  <w:sz w:val="24"/>
                                  <w:szCs w:val="20"/>
                                </w:rPr>
                              </w:pPr>
                              <w:bookmarkStart w:id="4193" w:name="_Toc9746626"/>
                              <w:r>
                                <w:t>图</w:t>
                              </w:r>
                              <w:r>
                                <w:fldChar w:fldCharType="begin"/>
                              </w:r>
                              <w:r>
                                <w:instrText xml:space="preserve"> SEQ </w:instrText>
                              </w:r>
                              <w:r>
                                <w:instrText>图</w:instrText>
                              </w:r>
                              <w:r>
                                <w:instrText xml:space="preserve"> \* ARABIC </w:instrText>
                              </w:r>
                              <w:r>
                                <w:fldChar w:fldCharType="separate"/>
                              </w:r>
                              <w:ins w:id="4194" w:author="凡 张" w:date="2019-05-26T09:18:00Z">
                                <w:r>
                                  <w:rPr>
                                    <w:noProof/>
                                  </w:rPr>
                                  <w:t>8</w:t>
                                </w:r>
                              </w:ins>
                              <w:del w:id="4195" w:author="凡 张" w:date="2019-05-26T06:16:00Z">
                                <w:r w:rsidDel="008F2CC6">
                                  <w:rPr>
                                    <w:noProof/>
                                  </w:rPr>
                                  <w:delText>7</w:delText>
                                </w:r>
                              </w:del>
                              <w:r>
                                <w:fldChar w:fldCharType="end"/>
                              </w:r>
                              <w:r>
                                <w:rPr>
                                  <w:rFonts w:hint="eastAsia"/>
                                </w:rPr>
                                <w:t xml:space="preserve"> </w:t>
                              </w:r>
                              <w:r>
                                <w:rPr>
                                  <w:rFonts w:hint="eastAsia"/>
                                </w:rPr>
                                <w:t>两点</w:t>
                              </w:r>
                              <w:r>
                                <w:rPr>
                                  <w:rFonts w:hint="eastAsia"/>
                                </w:rPr>
                                <w:t>O</w:t>
                              </w:r>
                              <w:r>
                                <w:rPr>
                                  <w:rFonts w:hint="eastAsia"/>
                                </w:rPr>
                                <w:t>，相位等同</w:t>
                              </w:r>
                              <w:bookmarkEnd w:id="4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F3F430" id="组合 148" o:spid="_x0000_s1057" style="position:absolute;left:0;text-align:left;margin-left:79.6pt;margin-top:64.8pt;width:276.75pt;height:233.7pt;z-index:251591680" coordsize="35147,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">
                <v:shape id="图片 142" o:spid="_x0000_s1058" type="#_x0000_t75" style="position:absolute;width:3514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">
                  <v:imagedata r:id="rId24" o:title=""/>
                </v:shape>
                <v:shape id="文本框 144" o:spid="_x0000_s1059" type="#_x0000_t202" style="position:absolute;top:25717;width:3514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rsidR="000D29F8" w:rsidRPr="00402284" w:rsidRDefault="000D29F8" w:rsidP="00F416FB">
                        <w:pPr>
                          <w:pStyle w:val="af1"/>
                          <w:spacing w:before="156" w:after="156"/>
                          <w:rPr>
                            <w:sz w:val="24"/>
                            <w:szCs w:val="20"/>
                          </w:rPr>
                        </w:pPr>
                        <w:bookmarkStart w:id="4196" w:name="_Toc9746626"/>
                        <w:r>
                          <w:t>图</w:t>
                        </w:r>
                        <w:r>
                          <w:fldChar w:fldCharType="begin"/>
                        </w:r>
                        <w:r>
                          <w:instrText xml:space="preserve"> SEQ </w:instrText>
                        </w:r>
                        <w:r>
                          <w:instrText>图</w:instrText>
                        </w:r>
                        <w:r>
                          <w:instrText xml:space="preserve"> \* ARABIC </w:instrText>
                        </w:r>
                        <w:r>
                          <w:fldChar w:fldCharType="separate"/>
                        </w:r>
                        <w:ins w:id="4197" w:author="凡 张" w:date="2019-05-26T09:18:00Z">
                          <w:r>
                            <w:rPr>
                              <w:noProof/>
                            </w:rPr>
                            <w:t>8</w:t>
                          </w:r>
                        </w:ins>
                        <w:del w:id="4198" w:author="凡 张" w:date="2019-05-26T06:16:00Z">
                          <w:r w:rsidDel="008F2CC6">
                            <w:rPr>
                              <w:noProof/>
                            </w:rPr>
                            <w:delText>7</w:delText>
                          </w:r>
                        </w:del>
                        <w:r>
                          <w:fldChar w:fldCharType="end"/>
                        </w:r>
                        <w:r>
                          <w:rPr>
                            <w:rFonts w:hint="eastAsia"/>
                          </w:rPr>
                          <w:t xml:space="preserve"> </w:t>
                        </w:r>
                        <w:r>
                          <w:rPr>
                            <w:rFonts w:hint="eastAsia"/>
                          </w:rPr>
                          <w:t>两点</w:t>
                        </w:r>
                        <w:r>
                          <w:rPr>
                            <w:rFonts w:hint="eastAsia"/>
                          </w:rPr>
                          <w:t>O</w:t>
                        </w:r>
                        <w:r>
                          <w:rPr>
                            <w:rFonts w:hint="eastAsia"/>
                          </w:rPr>
                          <w:t>，相位等同</w:t>
                        </w:r>
                        <w:bookmarkEnd w:id="4196"/>
                      </w:p>
                    </w:txbxContent>
                  </v:textbox>
                </v:shape>
                <w10:wrap type="topAndBottom"/>
              </v:group>
            </w:pict>
          </mc:Fallback>
        </mc:AlternateContent>
      </w:r>
      <m:oMath>
        <m:sSub>
          <m:sSubPr>
            <m:ctrlPr>
              <w:rPr>
                <w:rFonts w:ascii="Cambria Math" w:hAnsi="Cambria Math"/>
                <w:i/>
                <w:rPrChange w:id="4199" w:author="凡 张" w:date="2019-05-26T07:05:00Z">
                  <w:rPr>
                    <w:rFonts w:ascii="Cambria Math" w:hAnsi="Cambria Math"/>
                    <w:i/>
                  </w:rPr>
                </w:rPrChange>
              </w:rPr>
            </m:ctrlPr>
          </m:sSubPr>
          <m:e>
            <m:r>
              <w:rPr>
                <w:rFonts w:ascii="Cambria Math" w:hAnsi="Cambria Math"/>
                <w:rPrChange w:id="4200" w:author="凡 张" w:date="2019-05-26T07:05:00Z">
                  <w:rPr>
                    <w:rFonts w:ascii="Cambria Math" w:hAnsi="Cambria Math"/>
                  </w:rPr>
                </w:rPrChange>
              </w:rPr>
              <m:t>φ</m:t>
            </m:r>
          </m:e>
          <m:sub>
            <m:r>
              <w:rPr>
                <w:rFonts w:ascii="Cambria Math" w:hAnsi="Cambria Math"/>
                <w:rPrChange w:id="4201" w:author="凡 张" w:date="2019-05-26T07:05:00Z">
                  <w:rPr>
                    <w:rFonts w:ascii="Cambria Math" w:hAnsi="Cambria Math"/>
                  </w:rPr>
                </w:rPrChange>
              </w:rPr>
              <m:t>BA</m:t>
            </m:r>
          </m:sub>
        </m:sSub>
        <m:r>
          <m:rPr>
            <m:sty m:val="p"/>
          </m:rPr>
          <w:rPr>
            <w:rFonts w:ascii="Cambria Math" w:hAnsi="Cambria Math"/>
            <w:rPrChange w:id="4202" w:author="凡 张" w:date="2019-05-26T07:05:00Z">
              <w:rPr>
                <w:rFonts w:ascii="Cambria Math" w:hAnsi="Cambria Math"/>
              </w:rPr>
            </w:rPrChange>
          </w:rPr>
          <m:t>=</m:t>
        </m:r>
        <m:sSub>
          <m:sSubPr>
            <m:ctrlPr>
              <w:rPr>
                <w:rFonts w:ascii="Cambria Math" w:hAnsi="Cambria Math"/>
                <w:i/>
                <w:rPrChange w:id="4203" w:author="凡 张" w:date="2019-05-26T07:05:00Z">
                  <w:rPr>
                    <w:rFonts w:ascii="Cambria Math" w:hAnsi="Cambria Math"/>
                    <w:i/>
                  </w:rPr>
                </w:rPrChange>
              </w:rPr>
            </m:ctrlPr>
          </m:sSubPr>
          <m:e>
            <m:r>
              <w:rPr>
                <w:rFonts w:ascii="Cambria Math" w:hAnsi="Cambria Math"/>
                <w:rPrChange w:id="4204" w:author="凡 张" w:date="2019-05-26T07:05:00Z">
                  <w:rPr>
                    <w:rFonts w:ascii="Cambria Math" w:hAnsi="Cambria Math"/>
                  </w:rPr>
                </w:rPrChange>
              </w:rPr>
              <m:t>φ</m:t>
            </m:r>
          </m:e>
          <m:sub>
            <m:r>
              <w:rPr>
                <w:rFonts w:ascii="Cambria Math" w:hAnsi="Cambria Math"/>
                <w:rPrChange w:id="4205" w:author="凡 张" w:date="2019-05-26T07:05:00Z">
                  <w:rPr>
                    <w:rFonts w:ascii="Cambria Math" w:hAnsi="Cambria Math"/>
                  </w:rPr>
                </w:rPrChange>
              </w:rPr>
              <m:t>B</m:t>
            </m:r>
          </m:sub>
        </m:sSub>
        <m:r>
          <w:rPr>
            <w:rFonts w:ascii="Cambria Math" w:hAnsi="Cambria Math"/>
            <w:rPrChange w:id="4206" w:author="凡 张" w:date="2019-05-26T07:05:00Z">
              <w:rPr>
                <w:rFonts w:ascii="Cambria Math" w:hAnsi="Cambria Math"/>
              </w:rPr>
            </w:rPrChange>
          </w:rPr>
          <m:t>-</m:t>
        </m:r>
        <m:sSub>
          <m:sSubPr>
            <m:ctrlPr>
              <w:rPr>
                <w:rFonts w:ascii="Cambria Math" w:hAnsi="Cambria Math"/>
                <w:i/>
                <w:rPrChange w:id="4207" w:author="凡 张" w:date="2019-05-26T07:05:00Z">
                  <w:rPr>
                    <w:rFonts w:ascii="Cambria Math" w:hAnsi="Cambria Math"/>
                    <w:i/>
                  </w:rPr>
                </w:rPrChange>
              </w:rPr>
            </m:ctrlPr>
          </m:sSubPr>
          <m:e>
            <m:r>
              <w:rPr>
                <w:rFonts w:ascii="Cambria Math" w:hAnsi="Cambria Math"/>
                <w:rPrChange w:id="4208" w:author="凡 张" w:date="2019-05-26T07:05:00Z">
                  <w:rPr>
                    <w:rFonts w:ascii="Cambria Math" w:hAnsi="Cambria Math"/>
                  </w:rPr>
                </w:rPrChange>
              </w:rPr>
              <m:t>φ</m:t>
            </m:r>
          </m:e>
          <m:sub>
            <m:r>
              <w:rPr>
                <w:rFonts w:ascii="Cambria Math" w:hAnsi="Cambria Math"/>
                <w:rPrChange w:id="4209" w:author="凡 张" w:date="2019-05-26T07:05:00Z">
                  <w:rPr>
                    <w:rFonts w:ascii="Cambria Math" w:hAnsi="Cambria Math"/>
                  </w:rPr>
                </w:rPrChange>
              </w:rPr>
              <m:t>A</m:t>
            </m:r>
          </m:sub>
        </m:sSub>
      </m:oMath>
      <w:r w:rsidR="00290C7A" w:rsidRPr="00D62216">
        <w:rPr>
          <w:rPrChange w:id="4210" w:author="凡 张" w:date="2019-05-26T07:05:00Z">
            <w:rPr/>
          </w:rPrChange>
        </w:rPr>
        <w:t>，如图</w:t>
      </w:r>
      <w:r w:rsidR="00290C7A" w:rsidRPr="00D62216">
        <w:rPr>
          <w:rPrChange w:id="4211" w:author="凡 张" w:date="2019-05-26T07:05:00Z">
            <w:rPr/>
          </w:rPrChange>
        </w:rPr>
        <w:t>-7</w:t>
      </w:r>
      <w:r w:rsidR="00290C7A" w:rsidRPr="00D62216">
        <w:rPr>
          <w:rPrChange w:id="4212" w:author="凡 张" w:date="2019-05-26T07:05:00Z">
            <w:rPr/>
          </w:rPrChange>
        </w:rPr>
        <w:t>，根据费马定理，测量过程位于</w:t>
      </w:r>
      <m:oMath>
        <m:r>
          <m:rPr>
            <m:sty m:val="p"/>
          </m:rPr>
          <w:rPr>
            <w:rFonts w:ascii="Cambria Math" w:hAnsi="Cambria Math"/>
            <w:rPrChange w:id="4213" w:author="凡 张" w:date="2019-05-26T07:05:00Z">
              <w:rPr>
                <w:rFonts w:ascii="Cambria Math" w:hAnsi="Cambria Math"/>
              </w:rPr>
            </w:rPrChange>
          </w:rPr>
          <m:t>O</m:t>
        </m:r>
      </m:oMath>
      <w:r w:rsidR="00290C7A" w:rsidRPr="00D62216">
        <w:rPr>
          <w:rPrChange w:id="4214" w:author="凡 张" w:date="2019-05-26T07:05:00Z">
            <w:rPr/>
          </w:rPrChange>
        </w:rPr>
        <w:t>点的投影条纹，应与</w:t>
      </w:r>
      <w:r w:rsidR="00E20325" w:rsidRPr="00D62216">
        <w:rPr>
          <w:rPrChange w:id="4215" w:author="凡 张" w:date="2019-05-26T07:05:00Z">
            <w:rPr/>
          </w:rPrChange>
        </w:rPr>
        <w:t>无</w:t>
      </w:r>
      <w:r w:rsidR="00290C7A" w:rsidRPr="00D62216">
        <w:rPr>
          <w:rPrChange w:id="4216" w:author="凡 张" w:date="2019-05-26T07:05:00Z">
            <w:rPr/>
          </w:rPrChange>
        </w:rPr>
        <w:t>被测物体</w:t>
      </w:r>
      <w:r w:rsidR="00E20325" w:rsidRPr="00D62216">
        <w:rPr>
          <w:rPrChange w:id="4217" w:author="凡 张" w:date="2019-05-26T07:05:00Z">
            <w:rPr/>
          </w:rPrChange>
        </w:rPr>
        <w:t>时</w:t>
      </w:r>
      <w:r w:rsidR="00290C7A" w:rsidRPr="00D62216">
        <w:rPr>
          <w:rPrChange w:id="4218" w:author="凡 张" w:date="2019-05-26T07:05:00Z">
            <w:rPr/>
          </w:rPrChange>
        </w:rPr>
        <w:t>位于</w:t>
      </w:r>
      <w:r w:rsidR="00E20325" w:rsidRPr="00D62216">
        <w:rPr>
          <w:rPrChange w:id="4219" w:author="凡 张" w:date="2019-05-26T07:05:00Z">
            <w:rPr/>
          </w:rPrChange>
        </w:rPr>
        <w:t>参考平面上</w:t>
      </w:r>
      <w:r w:rsidR="00290C7A" w:rsidRPr="00D62216">
        <w:rPr>
          <w:rPrChange w:id="4220" w:author="凡 张" w:date="2019-05-26T07:05:00Z">
            <w:rPr/>
          </w:rPrChange>
        </w:rPr>
        <w:t>B</w:t>
      </w:r>
      <w:r w:rsidR="00290C7A" w:rsidRPr="00D62216">
        <w:rPr>
          <w:rPrChange w:id="4221" w:author="凡 张" w:date="2019-05-26T07:05:00Z">
            <w:rPr/>
          </w:rPrChange>
        </w:rPr>
        <w:t>点的投影条纹是同一级次。因此，</w:t>
      </w:r>
      <m:oMath>
        <m:r>
          <m:rPr>
            <m:sty m:val="p"/>
          </m:rPr>
          <w:rPr>
            <w:rFonts w:ascii="Cambria Math" w:hAnsi="Cambria Math"/>
            <w:rPrChange w:id="4222" w:author="凡 张" w:date="2019-05-26T07:05:00Z">
              <w:rPr>
                <w:rFonts w:ascii="Cambria Math" w:hAnsi="Cambria Math"/>
              </w:rPr>
            </w:rPrChange>
          </w:rPr>
          <m:t>B</m:t>
        </m:r>
        <m:r>
          <m:rPr>
            <m:sty m:val="p"/>
          </m:rPr>
          <w:rPr>
            <w:rFonts w:ascii="Cambria Math" w:hAnsi="Cambria Math"/>
            <w:rPrChange w:id="4223" w:author="凡 张" w:date="2019-05-26T07:05:00Z">
              <w:rPr>
                <w:rFonts w:ascii="Cambria Math" w:hAnsi="Cambria Math"/>
              </w:rPr>
            </w:rPrChange>
          </w:rPr>
          <m:t>，</m:t>
        </m:r>
        <m:r>
          <m:rPr>
            <m:sty m:val="p"/>
          </m:rPr>
          <w:rPr>
            <w:rFonts w:ascii="Cambria Math" w:hAnsi="Cambria Math"/>
            <w:rPrChange w:id="4224" w:author="凡 张" w:date="2019-05-26T07:05:00Z">
              <w:rPr>
                <w:rFonts w:ascii="Cambria Math" w:hAnsi="Cambria Math"/>
              </w:rPr>
            </w:rPrChange>
          </w:rPr>
          <m:t>O</m:t>
        </m:r>
      </m:oMath>
      <w:r w:rsidR="00290C7A" w:rsidRPr="00D62216">
        <w:rPr>
          <w:rPrChange w:id="4225" w:author="凡 张" w:date="2019-05-26T07:05:00Z">
            <w:rPr/>
          </w:rPrChange>
        </w:rPr>
        <w:t>两点的相位</w:t>
      </w:r>
      <w:r w:rsidR="00E20325" w:rsidRPr="00D62216">
        <w:rPr>
          <w:rPrChange w:id="4226" w:author="凡 张" w:date="2019-05-26T07:05:00Z">
            <w:rPr>
              <w:rFonts w:hint="eastAsia"/>
            </w:rPr>
          </w:rPrChange>
        </w:rPr>
        <w:t>相等，即</w:t>
      </w:r>
      <m:oMath>
        <m:sSub>
          <m:sSubPr>
            <m:ctrlPr>
              <w:rPr>
                <w:rFonts w:ascii="Cambria Math" w:hAnsi="Cambria Math"/>
                <w:i/>
                <w:rPrChange w:id="4227" w:author="凡 张" w:date="2019-05-26T07:05:00Z">
                  <w:rPr>
                    <w:rFonts w:ascii="Cambria Math" w:hAnsi="Cambria Math"/>
                    <w:i/>
                  </w:rPr>
                </w:rPrChange>
              </w:rPr>
            </m:ctrlPr>
          </m:sSubPr>
          <m:e>
            <m:r>
              <w:rPr>
                <w:rFonts w:ascii="Cambria Math" w:hAnsi="Cambria Math"/>
                <w:rPrChange w:id="4228" w:author="凡 张" w:date="2019-05-26T07:05:00Z">
                  <w:rPr>
                    <w:rFonts w:ascii="Cambria Math" w:hAnsi="Cambria Math" w:hint="eastAsia"/>
                  </w:rPr>
                </w:rPrChange>
              </w:rPr>
              <m:t>φ</m:t>
            </m:r>
          </m:e>
          <m:sub>
            <m:r>
              <w:rPr>
                <w:rFonts w:ascii="Cambria Math" w:hAnsi="Cambria Math"/>
                <w:rPrChange w:id="4229" w:author="凡 张" w:date="2019-05-26T07:05:00Z">
                  <w:rPr>
                    <w:rFonts w:ascii="Cambria Math" w:hAnsi="Cambria Math" w:hint="eastAsia"/>
                  </w:rPr>
                </w:rPrChange>
              </w:rPr>
              <m:t>B</m:t>
            </m:r>
          </m:sub>
        </m:sSub>
        <m:r>
          <w:rPr>
            <w:rFonts w:ascii="Cambria Math" w:hAnsi="Cambria Math"/>
            <w:rPrChange w:id="4230" w:author="凡 张" w:date="2019-05-26T07:05:00Z">
              <w:rPr>
                <w:rFonts w:ascii="Cambria Math" w:hAnsi="Cambria Math" w:hint="eastAsia"/>
              </w:rPr>
            </w:rPrChange>
          </w:rPr>
          <m:t>=</m:t>
        </m:r>
        <m:sSub>
          <m:sSubPr>
            <m:ctrlPr>
              <w:rPr>
                <w:rFonts w:ascii="Cambria Math" w:hAnsi="Cambria Math"/>
                <w:i/>
                <w:rPrChange w:id="4231" w:author="凡 张" w:date="2019-05-26T07:05:00Z">
                  <w:rPr>
                    <w:rFonts w:ascii="Cambria Math" w:hAnsi="Cambria Math"/>
                    <w:i/>
                  </w:rPr>
                </w:rPrChange>
              </w:rPr>
            </m:ctrlPr>
          </m:sSubPr>
          <m:e>
            <m:r>
              <w:rPr>
                <w:rFonts w:ascii="Cambria Math" w:hAnsi="Cambria Math"/>
                <w:rPrChange w:id="4232" w:author="凡 张" w:date="2019-05-26T07:05:00Z">
                  <w:rPr>
                    <w:rFonts w:ascii="Cambria Math" w:hAnsi="Cambria Math" w:hint="eastAsia"/>
                  </w:rPr>
                </w:rPrChange>
              </w:rPr>
              <m:t>φ</m:t>
            </m:r>
          </m:e>
          <m:sub>
            <m:r>
              <w:rPr>
                <w:rFonts w:ascii="Cambria Math" w:hAnsi="Cambria Math"/>
                <w:rPrChange w:id="4233" w:author="凡 张" w:date="2019-05-26T07:05:00Z">
                  <w:rPr>
                    <w:rFonts w:ascii="Cambria Math" w:hAnsi="Cambria Math" w:hint="eastAsia"/>
                  </w:rPr>
                </w:rPrChange>
              </w:rPr>
              <m:t>O</m:t>
            </m:r>
          </m:sub>
        </m:sSub>
      </m:oMath>
      <w:r w:rsidR="00290C7A" w:rsidRPr="00D62216">
        <w:rPr>
          <w:noProof/>
          <w:rPrChange w:id="4234" w:author="凡 张" w:date="2019-05-26T07:05:00Z">
            <w:rPr>
              <w:rFonts w:hint="eastAsia"/>
              <w:noProof/>
            </w:rPr>
          </w:rPrChange>
        </w:rPr>
        <w:t>。则，</w:t>
      </w:r>
      <m:oMath>
        <m:sSub>
          <m:sSubPr>
            <m:ctrlPr>
              <w:rPr>
                <w:rFonts w:ascii="Cambria Math" w:hAnsi="Cambria Math"/>
                <w:i/>
                <w:rPrChange w:id="4235" w:author="凡 张" w:date="2019-05-26T07:05:00Z">
                  <w:rPr>
                    <w:rFonts w:ascii="Cambria Math" w:hAnsi="Cambria Math"/>
                    <w:i/>
                  </w:rPr>
                </w:rPrChange>
              </w:rPr>
            </m:ctrlPr>
          </m:sSubPr>
          <m:e>
            <m:r>
              <w:rPr>
                <w:rFonts w:ascii="Cambria Math" w:hAnsi="Cambria Math"/>
                <w:rPrChange w:id="4236" w:author="凡 张" w:date="2019-05-26T07:05:00Z">
                  <w:rPr>
                    <w:rFonts w:ascii="Cambria Math" w:hAnsi="Cambria Math" w:hint="eastAsia"/>
                  </w:rPr>
                </w:rPrChange>
              </w:rPr>
              <m:t>φ</m:t>
            </m:r>
          </m:e>
          <m:sub>
            <m:r>
              <w:rPr>
                <w:rFonts w:ascii="Cambria Math" w:hAnsi="Cambria Math"/>
                <w:rPrChange w:id="4237" w:author="凡 张" w:date="2019-05-26T07:05:00Z">
                  <w:rPr>
                    <w:rFonts w:ascii="Cambria Math" w:hAnsi="Cambria Math" w:hint="eastAsia"/>
                  </w:rPr>
                </w:rPrChange>
              </w:rPr>
              <m:t>BA</m:t>
            </m:r>
          </m:sub>
        </m:sSub>
        <m:r>
          <m:rPr>
            <m:sty m:val="p"/>
          </m:rPr>
          <w:rPr>
            <w:rFonts w:ascii="Cambria Math" w:hAnsi="Cambria Math"/>
            <w:noProof/>
            <w:rPrChange w:id="4238" w:author="凡 张" w:date="2019-05-26T07:05:00Z">
              <w:rPr>
                <w:rFonts w:ascii="Cambria Math" w:hAnsi="Cambria Math" w:hint="eastAsia"/>
                <w:noProof/>
              </w:rPr>
            </w:rPrChange>
          </w:rPr>
          <m:t>=</m:t>
        </m:r>
        <m:sSub>
          <m:sSubPr>
            <m:ctrlPr>
              <w:rPr>
                <w:rFonts w:ascii="Cambria Math" w:hAnsi="Cambria Math"/>
                <w:i/>
                <w:rPrChange w:id="4239" w:author="凡 张" w:date="2019-05-26T07:05:00Z">
                  <w:rPr>
                    <w:rFonts w:ascii="Cambria Math" w:hAnsi="Cambria Math"/>
                    <w:i/>
                  </w:rPr>
                </w:rPrChange>
              </w:rPr>
            </m:ctrlPr>
          </m:sSubPr>
          <m:e>
            <m:r>
              <w:rPr>
                <w:rFonts w:ascii="Cambria Math" w:hAnsi="Cambria Math"/>
                <w:rPrChange w:id="4240" w:author="凡 张" w:date="2019-05-26T07:05:00Z">
                  <w:rPr>
                    <w:rFonts w:ascii="Cambria Math" w:hAnsi="Cambria Math" w:hint="eastAsia"/>
                  </w:rPr>
                </w:rPrChange>
              </w:rPr>
              <m:t>φ</m:t>
            </m:r>
          </m:e>
          <m:sub>
            <m:r>
              <w:rPr>
                <w:rFonts w:ascii="Cambria Math" w:hAnsi="Cambria Math"/>
                <w:rPrChange w:id="4241" w:author="凡 张" w:date="2019-05-26T07:05:00Z">
                  <w:rPr>
                    <w:rFonts w:ascii="Cambria Math" w:hAnsi="Cambria Math" w:hint="eastAsia"/>
                  </w:rPr>
                </w:rPrChange>
              </w:rPr>
              <m:t>O</m:t>
            </m:r>
            <m:r>
              <w:ins w:id="4242" w:author="凡 张" w:date="2019-05-26T08:02:00Z">
                <w:rPr>
                  <w:rFonts w:ascii="Cambria Math" w:hAnsi="Cambria Math"/>
                </w:rPr>
                <m:t>A</m:t>
              </w:ins>
            </m:r>
          </m:sub>
        </m:sSub>
        <m:r>
          <w:del w:id="4243" w:author="凡 张" w:date="2019-05-26T08:02:00Z">
            <w:rPr>
              <w:rFonts w:ascii="Cambria Math" w:hAnsi="Cambria Math"/>
              <w:rPrChange w:id="4244" w:author="凡 张" w:date="2019-05-26T07:05:00Z">
                <w:rPr>
                  <w:rFonts w:ascii="Cambria Math" w:hAnsi="Cambria Math"/>
                </w:rPr>
              </w:rPrChange>
            </w:rPr>
            <m:t>-</m:t>
          </w:del>
        </m:r>
        <m:sSub>
          <m:sSubPr>
            <m:ctrlPr>
              <w:del w:id="4245" w:author="凡 张" w:date="2019-05-26T08:02:00Z">
                <w:rPr>
                  <w:rFonts w:ascii="Cambria Math" w:hAnsi="Cambria Math"/>
                  <w:i/>
                  <w:rPrChange w:id="4246" w:author="凡 张" w:date="2019-05-26T07:05:00Z">
                    <w:rPr>
                      <w:rFonts w:ascii="Cambria Math" w:hAnsi="Cambria Math"/>
                      <w:i/>
                    </w:rPr>
                  </w:rPrChange>
                </w:rPr>
              </w:del>
            </m:ctrlPr>
          </m:sSubPr>
          <m:e>
            <m:r>
              <w:del w:id="4247" w:author="凡 张" w:date="2019-05-26T08:02:00Z">
                <w:rPr>
                  <w:rFonts w:ascii="Cambria Math" w:hAnsi="Cambria Math"/>
                  <w:rPrChange w:id="4248" w:author="凡 张" w:date="2019-05-26T07:05:00Z">
                    <w:rPr>
                      <w:rFonts w:ascii="Cambria Math" w:hAnsi="Cambria Math" w:hint="eastAsia"/>
                    </w:rPr>
                  </w:rPrChange>
                </w:rPr>
                <m:t>φ</m:t>
              </w:del>
            </m:r>
          </m:e>
          <m:sub>
            <m:r>
              <w:del w:id="4249" w:author="凡 张" w:date="2019-05-26T08:02:00Z">
                <w:rPr>
                  <w:rFonts w:ascii="Cambria Math" w:hAnsi="Cambria Math"/>
                  <w:rPrChange w:id="4250" w:author="凡 张" w:date="2019-05-26T07:05:00Z">
                    <w:rPr>
                      <w:rFonts w:ascii="Cambria Math" w:hAnsi="Cambria Math" w:hint="eastAsia"/>
                    </w:rPr>
                  </w:rPrChange>
                </w:rPr>
                <m:t>A</m:t>
              </w:del>
            </m:r>
          </m:sub>
        </m:sSub>
      </m:oMath>
      <w:r w:rsidR="00290C7A" w:rsidRPr="00D62216">
        <w:rPr>
          <w:noProof/>
          <w:rPrChange w:id="4251" w:author="凡 张" w:date="2019-05-26T07:05:00Z">
            <w:rPr>
              <w:rFonts w:hint="eastAsia"/>
              <w:noProof/>
            </w:rPr>
          </w:rPrChange>
        </w:rPr>
        <w:t>，将此关系带入</w:t>
      </w:r>
      <w:r w:rsidR="00E20325" w:rsidRPr="00D62216">
        <w:rPr>
          <w:noProof/>
          <w:rPrChange w:id="4252" w:author="凡 张" w:date="2019-05-26T07:05:00Z">
            <w:rPr>
              <w:noProof/>
            </w:rPr>
          </w:rPrChange>
        </w:rPr>
        <w:t>(2.14)</w:t>
      </w:r>
      <w:r w:rsidR="00290C7A" w:rsidRPr="00D62216">
        <w:rPr>
          <w:noProof/>
          <w:rPrChange w:id="4253" w:author="凡 张" w:date="2019-05-26T07:05:00Z">
            <w:rPr>
              <w:rFonts w:hint="eastAsia"/>
              <w:noProof/>
            </w:rPr>
          </w:rPrChange>
        </w:rPr>
        <w:t>中，可将该式关系变换为被测点高度与被测点和相机</w:t>
      </w:r>
      <w:r w:rsidR="00290C7A" w:rsidRPr="00D62216">
        <w:rPr>
          <w:noProof/>
          <w:rPrChange w:id="4254" w:author="凡 张" w:date="2019-05-26T07:05:00Z">
            <w:rPr>
              <w:noProof/>
            </w:rPr>
          </w:rPrChange>
        </w:rPr>
        <w:t>-</w:t>
      </w:r>
      <w:r w:rsidR="00290C7A" w:rsidRPr="00D62216">
        <w:rPr>
          <w:noProof/>
          <w:rPrChange w:id="4255" w:author="凡 张" w:date="2019-05-26T07:05:00Z">
            <w:rPr>
              <w:rFonts w:hint="eastAsia"/>
              <w:noProof/>
            </w:rPr>
          </w:rPrChange>
        </w:rPr>
        <w:t>被测点延长线与参考平面交点相位之差的关系。</w:t>
      </w:r>
    </w:p>
    <w:p w:rsidR="00445FC6" w:rsidRPr="00445FC6" w:rsidRDefault="00445FC6" w:rsidP="00445FC6">
      <w:pPr>
        <w:pStyle w:val="afff3"/>
        <w:rPr>
          <w:rFonts w:hint="eastAsia"/>
          <w:noProof/>
          <w:rPrChange w:id="4256" w:author="凡 张" w:date="2019-05-26T08:03:00Z">
            <w:rPr/>
          </w:rPrChange>
        </w:rPr>
        <w:pPrChange w:id="4257" w:author="凡 张" w:date="2019-05-26T08:03:00Z">
          <w:pPr>
            <w:pStyle w:val="aff8"/>
            <w:ind w:firstLine="480"/>
          </w:pPr>
        </w:pPrChange>
      </w:pPr>
      <m:oMathPara>
        <m:oMath>
          <m:eqArr>
            <m:eqArrPr>
              <m:maxDist m:val="1"/>
              <m:ctrlPr>
                <w:ins w:id="4258" w:author="凡 张" w:date="2019-05-26T08:02:00Z">
                  <w:rPr>
                    <w:rFonts w:ascii="Cambria Math" w:hAnsi="Cambria Math"/>
                  </w:rPr>
                </w:ins>
              </m:ctrlPr>
            </m:eqArrPr>
            <m:e>
              <m:r>
                <w:ins w:id="4259" w:author="凡 张" w:date="2019-05-26T08:02:00Z">
                  <m:rPr>
                    <m:sty m:val="p"/>
                  </m:rPr>
                  <w:rPr>
                    <w:rFonts w:ascii="Cambria Math" w:hAnsi="Cambria Math"/>
                  </w:rPr>
                  <m:t>h=</m:t>
                </w:ins>
              </m:r>
              <m:f>
                <m:fPr>
                  <m:ctrlPr>
                    <w:ins w:id="4260" w:author="凡 张" w:date="2019-05-26T08:02:00Z">
                      <w:rPr>
                        <w:rFonts w:ascii="Cambria Math" w:hAnsi="Cambria Math"/>
                      </w:rPr>
                    </w:ins>
                  </m:ctrlPr>
                </m:fPr>
                <m:num>
                  <m:r>
                    <w:ins w:id="4261" w:author="凡 张" w:date="2019-05-26T08:02:00Z">
                      <w:rPr>
                        <w:rFonts w:ascii="Cambria Math" w:hAnsi="Cambria Math"/>
                      </w:rPr>
                      <m:t>H</m:t>
                    </w:ins>
                  </m:r>
                </m:num>
                <m:den>
                  <m:r>
                    <w:ins w:id="4262" w:author="凡 张" w:date="2019-05-26T08:02:00Z">
                      <m:rPr>
                        <m:sty m:val="p"/>
                      </m:rPr>
                      <w:rPr>
                        <w:rFonts w:ascii="Cambria Math" w:hAnsi="Cambria Math"/>
                      </w:rPr>
                      <m:t>1+</m:t>
                    </w:ins>
                  </m:r>
                  <m:f>
                    <m:fPr>
                      <m:ctrlPr>
                        <w:ins w:id="4263" w:author="凡 张" w:date="2019-05-26T08:02:00Z">
                          <w:rPr>
                            <w:rFonts w:ascii="Cambria Math" w:hAnsi="Cambria Math"/>
                          </w:rPr>
                        </w:ins>
                      </m:ctrlPr>
                    </m:fPr>
                    <m:num>
                      <m:r>
                        <w:ins w:id="4264" w:author="凡 张" w:date="2019-05-26T08:02:00Z">
                          <m:rPr>
                            <m:sty m:val="p"/>
                          </m:rPr>
                          <w:rPr>
                            <w:rFonts w:ascii="Cambria Math" w:hAnsi="Cambria Math"/>
                          </w:rPr>
                          <m:t>2</m:t>
                        </w:ins>
                      </m:r>
                      <m:r>
                        <w:ins w:id="4265" w:author="凡 张" w:date="2019-05-26T08:02:00Z">
                          <w:rPr>
                            <w:rFonts w:ascii="Cambria Math" w:hAnsi="Cambria Math"/>
                          </w:rPr>
                          <m:t>πd</m:t>
                        </w:ins>
                      </m:r>
                    </m:num>
                    <m:den>
                      <m:r>
                        <w:ins w:id="4266" w:author="凡 张" w:date="2019-05-26T08:02:00Z">
                          <w:rPr>
                            <w:rFonts w:ascii="Cambria Math" w:hAnsi="Cambria Math"/>
                          </w:rPr>
                          <m:t>L</m:t>
                        </w:ins>
                      </m:r>
                      <m:sSub>
                        <m:sSubPr>
                          <m:ctrlPr>
                            <w:ins w:id="4267" w:author="凡 张" w:date="2019-05-26T08:02:00Z">
                              <w:rPr>
                                <w:rFonts w:ascii="Cambria Math" w:hAnsi="Cambria Math"/>
                              </w:rPr>
                            </w:ins>
                          </m:ctrlPr>
                        </m:sSubPr>
                        <m:e>
                          <m:r>
                            <w:ins w:id="4268" w:author="凡 张" w:date="2019-05-26T08:02:00Z">
                              <w:rPr>
                                <w:rFonts w:ascii="Cambria Math" w:hAnsi="Cambria Math"/>
                              </w:rPr>
                              <m:t>φ</m:t>
                            </w:ins>
                          </m:r>
                        </m:e>
                        <m:sub>
                          <m:r>
                            <w:ins w:id="4269" w:author="凡 张" w:date="2019-05-26T08:02:00Z">
                              <w:rPr>
                                <w:rFonts w:ascii="Cambria Math" w:hAnsi="Cambria Math"/>
                              </w:rPr>
                              <m:t>O</m:t>
                            </w:ins>
                          </m:r>
                          <m:r>
                            <w:ins w:id="4270" w:author="凡 张" w:date="2019-05-26T08:02:00Z">
                              <w:rPr>
                                <w:rFonts w:ascii="Cambria Math" w:hAnsi="Cambria Math"/>
                              </w:rPr>
                              <m:t>A</m:t>
                            </w:ins>
                          </m:r>
                        </m:sub>
                      </m:sSub>
                    </m:den>
                  </m:f>
                </m:den>
              </m:f>
              <m:r>
                <w:rPr>
                  <w:rFonts w:ascii="Cambria Math" w:hAnsi="Cambria Math"/>
                </w:rPr>
                <m:t>#</m:t>
              </m:r>
              <m:d>
                <m:dPr>
                  <m:ctrlPr>
                    <w:ins w:id="4271" w:author="凡 张" w:date="2019-05-26T08:02:00Z">
                      <w:rPr>
                        <w:rFonts w:ascii="Cambria Math" w:hAnsi="Cambria Math"/>
                      </w:rPr>
                    </w:ins>
                  </m:ctrlPr>
                </m:dPr>
                <m:e>
                  <m:r>
                    <w:ins w:id="4272" w:author="凡 张" w:date="2019-05-26T08:03:00Z">
                      <m:rPr>
                        <m:sty m:val="p"/>
                      </m:rPr>
                      <w:rPr>
                        <w:rFonts w:ascii="Cambria Math" w:hAnsi="Cambria Math"/>
                      </w:rPr>
                      <m:t>3.1</m:t>
                    </w:ins>
                  </m:r>
                </m:e>
              </m:d>
              <m:ctrlPr>
                <w:ins w:id="4273" w:author="凡 张" w:date="2019-05-26T08:02:00Z">
                  <w:rPr>
                    <w:rFonts w:ascii="Cambria Math" w:hAnsi="Cambria Math"/>
                    <w:i/>
                  </w:rPr>
                </w:ins>
              </m:ctrlPr>
            </m:e>
          </m:eqArr>
        </m:oMath>
      </m:oMathPara>
    </w:p>
    <w:p w:rsidR="00290C7A" w:rsidRPr="00D62216" w:rsidRDefault="00F81E25" w:rsidP="00D5535B">
      <w:pPr>
        <w:pStyle w:val="aff8"/>
        <w:ind w:firstLine="480"/>
        <w:rPr>
          <w:rPrChange w:id="4274" w:author="凡 张" w:date="2019-05-26T07:05:00Z">
            <w:rPr/>
          </w:rPrChange>
        </w:rPr>
      </w:pPr>
      <w:r w:rsidRPr="00D62216">
        <w:rPr>
          <w:noProof/>
          <w:rPrChange w:id="4275" w:author="凡 张" w:date="2019-05-26T07:05:00Z">
            <w:rPr>
              <w:noProof/>
            </w:rPr>
          </w:rPrChange>
        </w:rPr>
        <mc:AlternateContent>
          <mc:Choice Requires="wpg">
            <w:drawing>
              <wp:anchor distT="0" distB="0" distL="114300" distR="114300" simplePos="0" relativeHeight="251592704" behindDoc="0" locked="0" layoutInCell="1" allowOverlap="1" wp14:anchorId="7F1AE635" wp14:editId="45FE73C4">
                <wp:simplePos x="0" y="0"/>
                <wp:positionH relativeFrom="column">
                  <wp:posOffset>1270</wp:posOffset>
                </wp:positionH>
                <wp:positionV relativeFrom="paragraph">
                  <wp:posOffset>634365</wp:posOffset>
                </wp:positionV>
                <wp:extent cx="5542280" cy="4025265"/>
                <wp:effectExtent l="0" t="0" r="0" b="0"/>
                <wp:wrapTopAndBottom/>
                <wp:docPr id="147" name="组合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280" cy="4025265"/>
                          <a:chOff x="0" y="0"/>
                          <a:chExt cx="5542280" cy="4025265"/>
                        </a:xfrm>
                      </wpg:grpSpPr>
                      <pic:pic xmlns:pic="http://schemas.openxmlformats.org/drawingml/2006/picture">
                        <pic:nvPicPr>
                          <pic:cNvPr id="143" name="图片 14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2280" cy="3573145"/>
                          </a:xfrm>
                          <a:prstGeom prst="rect">
                            <a:avLst/>
                          </a:prstGeom>
                        </pic:spPr>
                      </pic:pic>
                      <wps:wsp>
                        <wps:cNvPr id="146" name="文本框 146"/>
                        <wps:cNvSpPr txBox="1"/>
                        <wps:spPr>
                          <a:xfrm>
                            <a:off x="0" y="3629025"/>
                            <a:ext cx="5542280" cy="396240"/>
                          </a:xfrm>
                          <a:prstGeom prst="rect">
                            <a:avLst/>
                          </a:prstGeom>
                          <a:solidFill>
                            <a:prstClr val="white"/>
                          </a:solidFill>
                          <a:ln>
                            <a:noFill/>
                          </a:ln>
                        </wps:spPr>
                        <wps:txbx>
                          <w:txbxContent>
                            <w:p w:rsidR="000D29F8" w:rsidRPr="00FC7D3A" w:rsidRDefault="000D29F8" w:rsidP="00F416FB">
                              <w:pPr>
                                <w:pStyle w:val="af1"/>
                                <w:spacing w:before="156" w:after="156"/>
                                <w:rPr>
                                  <w:noProof/>
                                  <w:sz w:val="24"/>
                                  <w:szCs w:val="20"/>
                                </w:rPr>
                              </w:pPr>
                              <w:bookmarkStart w:id="4276" w:name="_Toc9746627"/>
                              <w:r>
                                <w:t>图</w:t>
                              </w:r>
                              <w:r>
                                <w:fldChar w:fldCharType="begin"/>
                              </w:r>
                              <w:r>
                                <w:instrText xml:space="preserve"> SEQ </w:instrText>
                              </w:r>
                              <w:r>
                                <w:instrText>图</w:instrText>
                              </w:r>
                              <w:r>
                                <w:instrText xml:space="preserve"> \* ARABIC </w:instrText>
                              </w:r>
                              <w:r>
                                <w:fldChar w:fldCharType="separate"/>
                              </w:r>
                              <w:ins w:id="4277" w:author="凡 张" w:date="2019-05-26T09:18:00Z">
                                <w:r>
                                  <w:rPr>
                                    <w:noProof/>
                                  </w:rPr>
                                  <w:t>9</w:t>
                                </w:r>
                              </w:ins>
                              <w:del w:id="4278" w:author="凡 张" w:date="2019-05-26T06:16:00Z">
                                <w:r w:rsidDel="008F2CC6">
                                  <w:rPr>
                                    <w:noProof/>
                                  </w:rPr>
                                  <w:delText>8</w:delText>
                                </w:r>
                              </w:del>
                              <w:r>
                                <w:fldChar w:fldCharType="end"/>
                              </w:r>
                              <w:r>
                                <w:rPr>
                                  <w:rFonts w:hint="eastAsia"/>
                                </w:rPr>
                                <w:t xml:space="preserve"> </w:t>
                              </w:r>
                              <w:r>
                                <w:rPr>
                                  <w:rFonts w:hint="eastAsia"/>
                                </w:rPr>
                                <w:t>被测点在</w:t>
                              </w:r>
                              <w:r>
                                <w:rPr>
                                  <w:rFonts w:hint="eastAsia"/>
                                </w:rPr>
                                <w:t>X-Z</w:t>
                              </w:r>
                              <w:r>
                                <w:rPr>
                                  <w:rFonts w:hint="eastAsia"/>
                                </w:rPr>
                                <w:t>平面之外</w:t>
                              </w:r>
                              <w:bookmarkEnd w:id="4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F1AE635" id="组合 147" o:spid="_x0000_s1060" style="position:absolute;left:0;text-align:left;margin-left:.1pt;margin-top:49.95pt;width:436.4pt;height:316.95pt;z-index:251592704" coordsize="55422,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">
                <v:shape id="图片 143" o:spid="_x0000_s1061" type="#_x0000_t75" style="position:absolute;width:55422;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">
                  <v:imagedata r:id="rId30" o:title=""/>
                </v:shape>
                <v:shape id="文本框 146" o:spid="_x0000_s1062" type="#_x0000_t202" style="position:absolute;top:36290;width:554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0D29F8" w:rsidRPr="00FC7D3A" w:rsidRDefault="000D29F8" w:rsidP="00F416FB">
                        <w:pPr>
                          <w:pStyle w:val="af1"/>
                          <w:spacing w:before="156" w:after="156"/>
                          <w:rPr>
                            <w:noProof/>
                            <w:sz w:val="24"/>
                            <w:szCs w:val="20"/>
                          </w:rPr>
                        </w:pPr>
                        <w:bookmarkStart w:id="4279" w:name="_Toc9746627"/>
                        <w:r>
                          <w:t>图</w:t>
                        </w:r>
                        <w:r>
                          <w:fldChar w:fldCharType="begin"/>
                        </w:r>
                        <w:r>
                          <w:instrText xml:space="preserve"> SEQ </w:instrText>
                        </w:r>
                        <w:r>
                          <w:instrText>图</w:instrText>
                        </w:r>
                        <w:r>
                          <w:instrText xml:space="preserve"> \* ARABIC </w:instrText>
                        </w:r>
                        <w:r>
                          <w:fldChar w:fldCharType="separate"/>
                        </w:r>
                        <w:ins w:id="4280" w:author="凡 张" w:date="2019-05-26T09:18:00Z">
                          <w:r>
                            <w:rPr>
                              <w:noProof/>
                            </w:rPr>
                            <w:t>9</w:t>
                          </w:r>
                        </w:ins>
                        <w:del w:id="4281" w:author="凡 张" w:date="2019-05-26T06:16:00Z">
                          <w:r w:rsidDel="008F2CC6">
                            <w:rPr>
                              <w:noProof/>
                            </w:rPr>
                            <w:delText>8</w:delText>
                          </w:r>
                        </w:del>
                        <w:r>
                          <w:fldChar w:fldCharType="end"/>
                        </w:r>
                        <w:r>
                          <w:rPr>
                            <w:rFonts w:hint="eastAsia"/>
                          </w:rPr>
                          <w:t xml:space="preserve"> </w:t>
                        </w:r>
                        <w:r>
                          <w:rPr>
                            <w:rFonts w:hint="eastAsia"/>
                          </w:rPr>
                          <w:t>被测点在</w:t>
                        </w:r>
                        <w:r>
                          <w:rPr>
                            <w:rFonts w:hint="eastAsia"/>
                          </w:rPr>
                          <w:t>X-Z</w:t>
                        </w:r>
                        <w:r>
                          <w:rPr>
                            <w:rFonts w:hint="eastAsia"/>
                          </w:rPr>
                          <w:t>平面之外</w:t>
                        </w:r>
                        <w:bookmarkEnd w:id="4279"/>
                      </w:p>
                    </w:txbxContent>
                  </v:textbox>
                </v:shape>
                <w10:wrap type="topAndBottom"/>
              </v:group>
            </w:pict>
          </mc:Fallback>
        </mc:AlternateContent>
      </w:r>
      <w:r w:rsidR="00290C7A" w:rsidRPr="00D62216">
        <w:rPr>
          <w:rPrChange w:id="4282" w:author="凡 张" w:date="2019-05-26T07:05:00Z">
            <w:rPr/>
          </w:rPrChange>
        </w:rPr>
        <w:t>考虑被测点位于</w:t>
      </w:r>
      <m:oMath>
        <m:r>
          <m:rPr>
            <m:sty m:val="p"/>
          </m:rPr>
          <w:rPr>
            <w:rFonts w:ascii="Cambria Math" w:hAnsi="Cambria Math"/>
            <w:rPrChange w:id="4283" w:author="凡 张" w:date="2019-05-26T07:05:00Z">
              <w:rPr>
                <w:rFonts w:ascii="Cambria Math" w:hAnsi="Cambria Math"/>
              </w:rPr>
            </w:rPrChange>
          </w:rPr>
          <m:t>X-Z</m:t>
        </m:r>
      </m:oMath>
      <w:r w:rsidR="00290C7A" w:rsidRPr="00D62216">
        <w:rPr>
          <w:rPrChange w:id="4284" w:author="凡 张" w:date="2019-05-26T07:05:00Z">
            <w:rPr/>
          </w:rPrChange>
        </w:rPr>
        <w:t>平面</w:t>
      </w:r>
      <w:r w:rsidR="00E20325" w:rsidRPr="00D62216">
        <w:rPr>
          <w:rPrChange w:id="4285" w:author="凡 张" w:date="2019-05-26T07:05:00Z">
            <w:rPr/>
          </w:rPrChange>
        </w:rPr>
        <w:t>之外</w:t>
      </w:r>
      <w:r w:rsidR="00290C7A" w:rsidRPr="00D62216">
        <w:rPr>
          <w:rPrChange w:id="4286" w:author="凡 张" w:date="2019-05-26T07:05:00Z">
            <w:rPr/>
          </w:rPrChange>
        </w:rPr>
        <w:t>的情况，即被测点位于纸面外的情况。假设被测点</w:t>
      </w:r>
      <m:oMath>
        <m:r>
          <m:rPr>
            <m:sty m:val="p"/>
          </m:rPr>
          <w:rPr>
            <w:rFonts w:ascii="Cambria Math" w:hAnsi="Cambria Math"/>
            <w:rPrChange w:id="4287" w:author="凡 张" w:date="2019-05-26T07:05:00Z">
              <w:rPr>
                <w:rFonts w:ascii="Cambria Math" w:hAnsi="Cambria Math"/>
              </w:rPr>
            </w:rPrChange>
          </w:rPr>
          <m:t>X-Y</m:t>
        </m:r>
        <m:r>
          <m:rPr>
            <m:sty m:val="p"/>
          </m:rPr>
          <w:rPr>
            <w:rFonts w:ascii="Cambria Math" w:hAnsi="Cambria Math"/>
            <w:rPrChange w:id="4288" w:author="凡 张" w:date="2019-05-26T07:05:00Z">
              <w:rPr>
                <w:rFonts w:ascii="Cambria Math" w:hAnsi="Cambria Math"/>
              </w:rPr>
            </w:rPrChange>
          </w:rPr>
          <m:t>坐标为</m:t>
        </m:r>
        <m:d>
          <m:dPr>
            <m:ctrlPr>
              <w:rPr>
                <w:rFonts w:ascii="Cambria Math" w:hAnsi="Cambria Math"/>
                <w:i/>
                <w:rPrChange w:id="4289" w:author="凡 张" w:date="2019-05-26T08:03:00Z">
                  <w:rPr>
                    <w:rFonts w:ascii="Cambria Math" w:hAnsi="Cambria Math"/>
                  </w:rPr>
                </w:rPrChange>
              </w:rPr>
            </m:ctrlPr>
          </m:dPr>
          <m:e>
            <m:sSub>
              <m:sSubPr>
                <m:ctrlPr>
                  <w:rPr>
                    <w:rFonts w:ascii="Cambria Math" w:hAnsi="Cambria Math"/>
                    <w:i/>
                    <w:rPrChange w:id="4290" w:author="凡 张" w:date="2019-05-26T08:03:00Z">
                      <w:rPr>
                        <w:rFonts w:ascii="Cambria Math" w:hAnsi="Cambria Math"/>
                      </w:rPr>
                    </w:rPrChange>
                  </w:rPr>
                </m:ctrlPr>
              </m:sSubPr>
              <m:e>
                <m:r>
                  <w:rPr>
                    <w:rFonts w:ascii="Cambria Math" w:hAnsi="Cambria Math"/>
                    <w:rPrChange w:id="4291" w:author="凡 张" w:date="2019-05-26T08:03:00Z">
                      <w:rPr>
                        <w:rFonts w:ascii="Cambria Math" w:hAnsi="Cambria Math"/>
                      </w:rPr>
                    </w:rPrChange>
                  </w:rPr>
                  <m:t>x</m:t>
                </m:r>
              </m:e>
              <m:sub>
                <m:r>
                  <w:rPr>
                    <w:rFonts w:ascii="Cambria Math" w:hAnsi="Cambria Math"/>
                    <w:rPrChange w:id="4292" w:author="凡 张" w:date="2019-05-26T08:03:00Z">
                      <w:rPr>
                        <w:rFonts w:ascii="Cambria Math" w:hAnsi="Cambria Math"/>
                      </w:rPr>
                    </w:rPrChange>
                  </w:rPr>
                  <m:t>0</m:t>
                </m:r>
              </m:sub>
            </m:sSub>
            <m:r>
              <w:rPr>
                <w:rFonts w:ascii="Cambria Math" w:hAnsi="Cambria Math"/>
                <w:rPrChange w:id="4293" w:author="凡 张" w:date="2019-05-26T08:03:00Z">
                  <w:rPr>
                    <w:rFonts w:ascii="Cambria Math" w:hAnsi="Cambria Math"/>
                  </w:rPr>
                </w:rPrChange>
              </w:rPr>
              <m:t>,</m:t>
            </m:r>
            <m:sSub>
              <m:sSubPr>
                <m:ctrlPr>
                  <w:rPr>
                    <w:rFonts w:ascii="Cambria Math" w:hAnsi="Cambria Math"/>
                    <w:i/>
                    <w:rPrChange w:id="4294" w:author="凡 张" w:date="2019-05-26T08:03:00Z">
                      <w:rPr>
                        <w:rFonts w:ascii="Cambria Math" w:hAnsi="Cambria Math"/>
                      </w:rPr>
                    </w:rPrChange>
                  </w:rPr>
                </m:ctrlPr>
              </m:sSubPr>
              <m:e>
                <m:r>
                  <w:rPr>
                    <w:rFonts w:ascii="Cambria Math" w:hAnsi="Cambria Math"/>
                    <w:rPrChange w:id="4295" w:author="凡 张" w:date="2019-05-26T08:03:00Z">
                      <w:rPr>
                        <w:rFonts w:ascii="Cambria Math" w:hAnsi="Cambria Math"/>
                      </w:rPr>
                    </w:rPrChange>
                  </w:rPr>
                  <m:t>y</m:t>
                </m:r>
              </m:e>
              <m:sub>
                <m:r>
                  <w:rPr>
                    <w:rFonts w:ascii="Cambria Math" w:hAnsi="Cambria Math"/>
                    <w:rPrChange w:id="4296" w:author="凡 张" w:date="2019-05-26T08:03:00Z">
                      <w:rPr>
                        <w:rFonts w:ascii="Cambria Math" w:hAnsi="Cambria Math"/>
                      </w:rPr>
                    </w:rPrChange>
                  </w:rPr>
                  <m:t>0</m:t>
                </m:r>
              </m:sub>
            </m:sSub>
          </m:e>
        </m:d>
      </m:oMath>
      <w:r w:rsidR="00290C7A" w:rsidRPr="00D62216">
        <w:rPr>
          <w:rPrChange w:id="4297" w:author="凡 张" w:date="2019-05-26T07:05:00Z">
            <w:rPr/>
          </w:rPrChange>
        </w:rPr>
        <w:t>。如下图，</w:t>
      </w:r>
    </w:p>
    <w:p w:rsidR="00EA6627" w:rsidRPr="00D62216" w:rsidRDefault="00290C7A" w:rsidP="00D5535B">
      <w:pPr>
        <w:pStyle w:val="aff8"/>
        <w:ind w:firstLine="480"/>
        <w:rPr>
          <w:noProof/>
          <w:rPrChange w:id="4298" w:author="凡 张" w:date="2019-05-26T07:05:00Z">
            <w:rPr>
              <w:noProof/>
            </w:rPr>
          </w:rPrChange>
        </w:rPr>
      </w:pPr>
      <w:r w:rsidRPr="00D62216">
        <w:rPr>
          <w:rPrChange w:id="4299" w:author="凡 张" w:date="2019-05-26T07:05:00Z">
            <w:rPr/>
          </w:rPrChange>
        </w:rPr>
        <w:t>在上图中同样存在</w:t>
      </w:r>
      <m:oMath>
        <m:r>
          <m:rPr>
            <m:sty m:val="p"/>
          </m:rPr>
          <w:rPr>
            <w:rFonts w:ascii="Cambria Math" w:hAnsi="Cambria Math"/>
            <w:rPrChange w:id="4300" w:author="凡 张" w:date="2019-05-26T07:05:00Z">
              <w:rPr>
                <w:rFonts w:ascii="Cambria Math" w:hAnsi="Cambria Math"/>
              </w:rPr>
            </w:rPrChange>
          </w:rPr>
          <m:t>∆ABO∼ΔCPO</m:t>
        </m:r>
      </m:oMath>
      <w:r w:rsidRPr="00D62216">
        <w:rPr>
          <w:rPrChange w:id="4301" w:author="凡 张" w:date="2019-05-26T07:05:00Z">
            <w:rPr/>
          </w:rPrChange>
        </w:rPr>
        <w:t>。则</w:t>
      </w:r>
      <w:r w:rsidRPr="00D62216">
        <w:rPr>
          <w:noProof/>
          <w:rPrChange w:id="4302" w:author="凡 张" w:date="2019-05-26T07:05:00Z">
            <w:rPr>
              <w:noProof/>
            </w:rPr>
          </w:rPrChange>
        </w:rPr>
        <w:t>，</w:t>
      </w:r>
    </w:p>
    <w:p w:rsidR="00B63B52" w:rsidRPr="00D62216" w:rsidRDefault="00EA6627" w:rsidP="00B63B52">
      <w:pPr>
        <w:pStyle w:val="afff3"/>
        <w:rPr>
          <w:rFonts w:hint="eastAsia"/>
          <w:noProof/>
          <w:rPrChange w:id="4303" w:author="凡 张" w:date="2019-05-26T07:05:00Z">
            <w:rPr>
              <w:noProof/>
            </w:rPr>
          </w:rPrChange>
        </w:rPr>
        <w:pPrChange w:id="4304" w:author="凡 张" w:date="2019-05-26T08:03:00Z">
          <w:pPr>
            <w:pStyle w:val="afff3"/>
          </w:pPr>
        </w:pPrChange>
      </w:pPr>
      <w:r w:rsidRPr="00D62216">
        <w:rPr>
          <w:noProof/>
          <w:rPrChange w:id="4305" w:author="凡 张" w:date="2019-05-26T07:05:00Z">
            <w:rPr>
              <w:rFonts w:hint="eastAsia"/>
              <w:noProof/>
            </w:rPr>
          </w:rPrChange>
        </w:rPr>
        <w:tab/>
      </w:r>
      <m:oMath>
        <m:eqArr>
          <m:eqArrPr>
            <m:maxDist m:val="1"/>
            <m:ctrlPr>
              <w:ins w:id="4306" w:author="凡 张" w:date="2019-05-26T08:03:00Z">
                <w:rPr>
                  <w:rFonts w:ascii="Cambria Math" w:hAnsi="Cambria Math"/>
                  <w:i/>
                </w:rPr>
              </w:ins>
            </m:ctrlPr>
          </m:eqArrPr>
          <m:e>
            <m:f>
              <m:fPr>
                <m:ctrlPr>
                  <w:rPr>
                    <w:rFonts w:ascii="Cambria Math" w:hAnsi="Cambria Math"/>
                    <w:rPrChange w:id="4307" w:author="凡 张" w:date="2019-05-26T07:05:00Z">
                      <w:rPr>
                        <w:rFonts w:ascii="Cambria Math" w:hAnsi="Cambria Math"/>
                      </w:rPr>
                    </w:rPrChange>
                  </w:rPr>
                </m:ctrlPr>
              </m:fPr>
              <m:num>
                <m:d>
                  <m:dPr>
                    <m:begChr m:val="|"/>
                    <m:endChr m:val="|"/>
                    <m:ctrlPr>
                      <w:rPr>
                        <w:rFonts w:ascii="Cambria Math" w:hAnsi="Cambria Math"/>
                        <w:rPrChange w:id="4308" w:author="凡 张" w:date="2019-05-26T07:05:00Z">
                          <w:rPr>
                            <w:rFonts w:ascii="Cambria Math" w:hAnsi="Cambria Math"/>
                          </w:rPr>
                        </w:rPrChange>
                      </w:rPr>
                    </m:ctrlPr>
                  </m:dPr>
                  <m:e>
                    <m:r>
                      <w:rPr>
                        <w:rFonts w:ascii="Cambria Math" w:hAnsi="Cambria Math"/>
                        <w:rPrChange w:id="4309" w:author="凡 张" w:date="2019-05-26T07:05:00Z">
                          <w:rPr>
                            <w:rFonts w:ascii="Cambria Math" w:hAnsi="Cambria Math"/>
                          </w:rPr>
                        </w:rPrChange>
                      </w:rPr>
                      <m:t>CP</m:t>
                    </m:r>
                  </m:e>
                </m:d>
              </m:num>
              <m:den>
                <m:d>
                  <m:dPr>
                    <m:begChr m:val="|"/>
                    <m:endChr m:val="|"/>
                    <m:ctrlPr>
                      <w:rPr>
                        <w:rFonts w:ascii="Cambria Math" w:hAnsi="Cambria Math"/>
                        <w:rPrChange w:id="4310" w:author="凡 张" w:date="2019-05-26T07:05:00Z">
                          <w:rPr>
                            <w:rFonts w:ascii="Cambria Math" w:hAnsi="Cambria Math"/>
                          </w:rPr>
                        </w:rPrChange>
                      </w:rPr>
                    </m:ctrlPr>
                  </m:dPr>
                  <m:e>
                    <m:r>
                      <w:rPr>
                        <w:rFonts w:ascii="Cambria Math" w:hAnsi="Cambria Math"/>
                        <w:rPrChange w:id="4311" w:author="凡 张" w:date="2019-05-26T07:05:00Z">
                          <w:rPr>
                            <w:rFonts w:ascii="Cambria Math" w:hAnsi="Cambria Math"/>
                          </w:rPr>
                        </w:rPrChange>
                      </w:rPr>
                      <m:t>AB</m:t>
                    </m:r>
                  </m:e>
                </m:d>
              </m:den>
            </m:f>
            <m:r>
              <m:rPr>
                <m:sty m:val="p"/>
              </m:rPr>
              <w:rPr>
                <w:rFonts w:ascii="Cambria Math" w:hAnsi="Cambria Math"/>
                <w:rPrChange w:id="4312" w:author="凡 张" w:date="2019-05-26T07:05:00Z">
                  <w:rPr>
                    <w:rFonts w:ascii="Cambria Math" w:hAnsi="Cambria Math"/>
                  </w:rPr>
                </w:rPrChange>
              </w:rPr>
              <m:t>=</m:t>
            </m:r>
            <m:f>
              <m:fPr>
                <m:ctrlPr>
                  <w:rPr>
                    <w:rFonts w:ascii="Cambria Math" w:hAnsi="Cambria Math"/>
                    <w:rPrChange w:id="4313" w:author="凡 张" w:date="2019-05-26T07:05:00Z">
                      <w:rPr>
                        <w:rFonts w:ascii="Cambria Math" w:hAnsi="Cambria Math"/>
                      </w:rPr>
                    </w:rPrChange>
                  </w:rPr>
                </m:ctrlPr>
              </m:fPr>
              <m:num>
                <m:r>
                  <w:rPr>
                    <w:rFonts w:ascii="Cambria Math" w:hAnsi="Cambria Math"/>
                    <w:rPrChange w:id="4314" w:author="凡 张" w:date="2019-05-26T07:05:00Z">
                      <w:rPr>
                        <w:rFonts w:ascii="Cambria Math" w:hAnsi="Cambria Math"/>
                      </w:rPr>
                    </w:rPrChange>
                  </w:rPr>
                  <m:t>d</m:t>
                </m:r>
              </m:num>
              <m:den>
                <m:f>
                  <m:fPr>
                    <m:type m:val="lin"/>
                    <m:ctrlPr>
                      <w:rPr>
                        <w:rFonts w:ascii="Cambria Math" w:hAnsi="Cambria Math"/>
                        <w:rPrChange w:id="4315" w:author="凡 张" w:date="2019-05-26T07:05:00Z">
                          <w:rPr>
                            <w:rFonts w:ascii="Cambria Math" w:hAnsi="Cambria Math"/>
                          </w:rPr>
                        </w:rPrChange>
                      </w:rPr>
                    </m:ctrlPr>
                  </m:fPr>
                  <m:num>
                    <m:r>
                      <m:rPr>
                        <m:sty m:val="p"/>
                      </m:rPr>
                      <w:rPr>
                        <w:rFonts w:ascii="Cambria Math" w:hAnsi="Cambria Math"/>
                        <w:rPrChange w:id="4316" w:author="凡 张" w:date="2019-05-26T07:05:00Z">
                          <w:rPr>
                            <w:rFonts w:ascii="Cambria Math" w:hAnsi="Cambria Math"/>
                          </w:rPr>
                        </w:rPrChange>
                      </w:rPr>
                      <m:t>L∆φ</m:t>
                    </m:r>
                    <m:d>
                      <m:dPr>
                        <m:ctrlPr>
                          <w:rPr>
                            <w:rFonts w:ascii="Cambria Math" w:hAnsi="Cambria Math"/>
                            <w:rPrChange w:id="4317" w:author="凡 张" w:date="2019-05-26T07:05:00Z">
                              <w:rPr>
                                <w:rFonts w:ascii="Cambria Math" w:hAnsi="Cambria Math"/>
                              </w:rPr>
                            </w:rPrChange>
                          </w:rPr>
                        </m:ctrlPr>
                      </m:dPr>
                      <m:e>
                        <m:sSub>
                          <m:sSubPr>
                            <m:ctrlPr>
                              <w:rPr>
                                <w:rFonts w:ascii="Cambria Math" w:hAnsi="Cambria Math"/>
                                <w:rPrChange w:id="4318" w:author="凡 张" w:date="2019-05-26T07:05:00Z">
                                  <w:rPr>
                                    <w:rFonts w:ascii="Cambria Math" w:hAnsi="Cambria Math"/>
                                  </w:rPr>
                                </w:rPrChange>
                              </w:rPr>
                            </m:ctrlPr>
                          </m:sSubPr>
                          <m:e>
                            <m:r>
                              <w:rPr>
                                <w:rFonts w:ascii="Cambria Math" w:hAnsi="Cambria Math"/>
                                <w:rPrChange w:id="4319" w:author="凡 张" w:date="2019-05-26T07:05:00Z">
                                  <w:rPr>
                                    <w:rFonts w:ascii="Cambria Math" w:hAnsi="Cambria Math"/>
                                  </w:rPr>
                                </w:rPrChange>
                              </w:rPr>
                              <m:t>x</m:t>
                            </m:r>
                          </m:e>
                          <m:sub>
                            <m:r>
                              <m:rPr>
                                <m:sty m:val="p"/>
                              </m:rPr>
                              <w:rPr>
                                <w:rFonts w:ascii="Cambria Math" w:hAnsi="Cambria Math"/>
                                <w:rPrChange w:id="4320" w:author="凡 张" w:date="2019-05-26T07:05:00Z">
                                  <w:rPr>
                                    <w:rFonts w:ascii="Cambria Math" w:hAnsi="Cambria Math"/>
                                  </w:rPr>
                                </w:rPrChange>
                              </w:rPr>
                              <m:t>0</m:t>
                            </m:r>
                          </m:sub>
                        </m:sSub>
                        <m:r>
                          <m:rPr>
                            <m:sty m:val="p"/>
                          </m:rPr>
                          <w:rPr>
                            <w:rFonts w:ascii="Cambria Math" w:hAnsi="Cambria Math"/>
                            <w:rPrChange w:id="4321" w:author="凡 张" w:date="2019-05-26T07:05:00Z">
                              <w:rPr>
                                <w:rFonts w:ascii="Cambria Math" w:hAnsi="Cambria Math"/>
                              </w:rPr>
                            </w:rPrChange>
                          </w:rPr>
                          <m:t>,</m:t>
                        </m:r>
                        <m:sSub>
                          <m:sSubPr>
                            <m:ctrlPr>
                              <w:rPr>
                                <w:rFonts w:ascii="Cambria Math" w:hAnsi="Cambria Math"/>
                                <w:rPrChange w:id="4322" w:author="凡 张" w:date="2019-05-26T07:05:00Z">
                                  <w:rPr>
                                    <w:rFonts w:ascii="Cambria Math" w:hAnsi="Cambria Math"/>
                                  </w:rPr>
                                </w:rPrChange>
                              </w:rPr>
                            </m:ctrlPr>
                          </m:sSubPr>
                          <m:e>
                            <m:r>
                              <w:rPr>
                                <w:rFonts w:ascii="Cambria Math" w:hAnsi="Cambria Math"/>
                                <w:rPrChange w:id="4323" w:author="凡 张" w:date="2019-05-26T07:05:00Z">
                                  <w:rPr>
                                    <w:rFonts w:ascii="Cambria Math" w:hAnsi="Cambria Math"/>
                                  </w:rPr>
                                </w:rPrChange>
                              </w:rPr>
                              <m:t>y</m:t>
                            </m:r>
                          </m:e>
                          <m:sub>
                            <m:r>
                              <m:rPr>
                                <m:sty m:val="p"/>
                              </m:rPr>
                              <w:rPr>
                                <w:rFonts w:ascii="Cambria Math" w:hAnsi="Cambria Math"/>
                                <w:rPrChange w:id="4324" w:author="凡 张" w:date="2019-05-26T07:05:00Z">
                                  <w:rPr>
                                    <w:rFonts w:ascii="Cambria Math" w:hAnsi="Cambria Math"/>
                                  </w:rPr>
                                </w:rPrChange>
                              </w:rPr>
                              <m:t>0</m:t>
                            </m:r>
                          </m:sub>
                        </m:sSub>
                      </m:e>
                    </m:d>
                  </m:num>
                  <m:den>
                    <m:r>
                      <m:rPr>
                        <m:sty m:val="p"/>
                      </m:rPr>
                      <w:rPr>
                        <w:rFonts w:ascii="Cambria Math" w:hAnsi="Cambria Math"/>
                        <w:rPrChange w:id="4325" w:author="凡 张" w:date="2019-05-26T07:05:00Z">
                          <w:rPr>
                            <w:rFonts w:ascii="Cambria Math" w:hAnsi="Cambria Math"/>
                          </w:rPr>
                        </w:rPrChange>
                      </w:rPr>
                      <m:t>2</m:t>
                    </m:r>
                    <m:r>
                      <w:rPr>
                        <w:rFonts w:ascii="Cambria Math" w:hAnsi="Cambria Math"/>
                        <w:rPrChange w:id="4326" w:author="凡 张" w:date="2019-05-26T07:05:00Z">
                          <w:rPr>
                            <w:rFonts w:ascii="Cambria Math" w:hAnsi="Cambria Math"/>
                          </w:rPr>
                        </w:rPrChange>
                      </w:rPr>
                      <m:t>π</m:t>
                    </m:r>
                  </m:den>
                </m:f>
              </m:den>
            </m:f>
            <m:r>
              <m:rPr>
                <m:sty m:val="p"/>
              </m:rPr>
              <w:rPr>
                <w:rFonts w:ascii="Cambria Math" w:hAnsi="Cambria Math"/>
                <w:rPrChange w:id="4327" w:author="凡 张" w:date="2019-05-26T07:05:00Z">
                  <w:rPr>
                    <w:rFonts w:ascii="Cambria Math" w:hAnsi="Cambria Math"/>
                  </w:rPr>
                </w:rPrChange>
              </w:rPr>
              <m:t>=</m:t>
            </m:r>
            <m:f>
              <m:fPr>
                <m:ctrlPr>
                  <w:rPr>
                    <w:rFonts w:ascii="Cambria Math" w:hAnsi="Cambria Math"/>
                    <w:rPrChange w:id="4328" w:author="凡 张" w:date="2019-05-26T07:05:00Z">
                      <w:rPr>
                        <w:rFonts w:ascii="Cambria Math" w:hAnsi="Cambria Math"/>
                      </w:rPr>
                    </w:rPrChange>
                  </w:rPr>
                </m:ctrlPr>
              </m:fPr>
              <m:num>
                <m:d>
                  <m:dPr>
                    <m:begChr m:val="|"/>
                    <m:endChr m:val="|"/>
                    <m:ctrlPr>
                      <w:rPr>
                        <w:rFonts w:ascii="Cambria Math" w:hAnsi="Cambria Math"/>
                        <w:rPrChange w:id="4329" w:author="凡 张" w:date="2019-05-26T07:05:00Z">
                          <w:rPr>
                            <w:rFonts w:ascii="Cambria Math" w:hAnsi="Cambria Math"/>
                          </w:rPr>
                        </w:rPrChange>
                      </w:rPr>
                    </m:ctrlPr>
                  </m:dPr>
                  <m:e>
                    <m:r>
                      <w:rPr>
                        <w:rFonts w:ascii="Cambria Math" w:hAnsi="Cambria Math"/>
                        <w:rPrChange w:id="4330" w:author="凡 张" w:date="2019-05-26T07:05:00Z">
                          <w:rPr>
                            <w:rFonts w:ascii="Cambria Math" w:hAnsi="Cambria Math"/>
                          </w:rPr>
                        </w:rPrChange>
                      </w:rPr>
                      <m:t>MO</m:t>
                    </m:r>
                  </m:e>
                </m:d>
              </m:num>
              <m:den>
                <m:d>
                  <m:dPr>
                    <m:begChr m:val="|"/>
                    <m:endChr m:val="|"/>
                    <m:ctrlPr>
                      <w:rPr>
                        <w:rFonts w:ascii="Cambria Math" w:hAnsi="Cambria Math"/>
                        <w:rPrChange w:id="4331" w:author="凡 张" w:date="2019-05-26T07:05:00Z">
                          <w:rPr>
                            <w:rFonts w:ascii="Cambria Math" w:hAnsi="Cambria Math"/>
                          </w:rPr>
                        </w:rPrChange>
                      </w:rPr>
                    </m:ctrlPr>
                  </m:dPr>
                  <m:e>
                    <m:r>
                      <w:rPr>
                        <w:rFonts w:ascii="Cambria Math" w:hAnsi="Cambria Math"/>
                        <w:rPrChange w:id="4332" w:author="凡 张" w:date="2019-05-26T07:05:00Z">
                          <w:rPr>
                            <w:rFonts w:ascii="Cambria Math" w:hAnsi="Cambria Math"/>
                          </w:rPr>
                        </w:rPrChange>
                      </w:rPr>
                      <m:t>NO</m:t>
                    </m:r>
                  </m:e>
                </m:d>
              </m:den>
            </m:f>
            <m:r>
              <w:rPr>
                <w:rFonts w:ascii="Cambria Math" w:hAnsi="Cambria Math"/>
              </w:rPr>
              <m:t>#</m:t>
            </m:r>
            <m:d>
              <m:dPr>
                <m:ctrlPr>
                  <w:ins w:id="4333" w:author="凡 张" w:date="2019-05-26T08:03:00Z">
                    <w:rPr>
                      <w:rFonts w:ascii="Cambria Math" w:hAnsi="Cambria Math"/>
                      <w:i/>
                    </w:rPr>
                  </w:ins>
                </m:ctrlPr>
              </m:dPr>
              <m:e>
                <m:r>
                  <w:ins w:id="4334" w:author="凡 张" w:date="2019-05-26T08:03:00Z">
                    <w:rPr>
                      <w:rFonts w:ascii="Cambria Math" w:hAnsi="Cambria Math"/>
                    </w:rPr>
                    <m:t>3.2</m:t>
                  </w:ins>
                </m:r>
              </m:e>
            </m:d>
          </m:e>
        </m:eqArr>
        <m:r>
          <w:del w:id="4335" w:author="凡 张" w:date="2019-05-26T08:03:00Z">
            <m:rPr>
              <m:sty m:val="p"/>
            </m:rPr>
            <w:rPr>
              <w:rFonts w:ascii="Cambria Math" w:hAnsi="Cambria Math"/>
              <w:noProof/>
              <w:rPrChange w:id="4336" w:author="凡 张" w:date="2019-05-26T08:03:00Z">
                <w:rPr>
                  <w:noProof/>
                </w:rPr>
              </w:rPrChange>
            </w:rPr>
            <w:tab/>
          </w:del>
        </m:r>
        <m:r>
          <w:del w:id="4337" w:author="凡 张" w:date="2019-05-26T08:03:00Z">
            <m:rPr>
              <m:sty m:val="p"/>
            </m:rPr>
            <w:rPr>
              <w:rFonts w:ascii="Cambria Math" w:hAnsi="Cambria Math"/>
              <w:noProof/>
              <w:rPrChange w:id="4338" w:author="凡 张" w:date="2019-05-26T08:03:00Z">
                <w:rPr>
                  <w:rFonts w:ascii="Cambria Math" w:hAnsi="Cambria Math"/>
                  <w:noProof/>
                </w:rPr>
              </w:rPrChange>
            </w:rPr>
            <m:t>(3.1)</m:t>
          </w:del>
        </m:r>
      </m:oMath>
    </w:p>
    <w:p w:rsidR="00290C7A" w:rsidRPr="00D62216" w:rsidRDefault="00290C7A" w:rsidP="00D5535B">
      <w:pPr>
        <w:pStyle w:val="aff8"/>
        <w:ind w:firstLine="480"/>
        <w:rPr>
          <w:rPrChange w:id="4339" w:author="凡 张" w:date="2019-05-26T07:05:00Z">
            <w:rPr/>
          </w:rPrChange>
        </w:rPr>
      </w:pPr>
      <w:r w:rsidRPr="00D62216">
        <w:rPr>
          <w:rPrChange w:id="4340" w:author="凡 张" w:date="2019-05-26T07:05:00Z">
            <w:rPr/>
          </w:rPrChange>
        </w:rPr>
        <w:t>又</w:t>
      </w:r>
      <m:oMath>
        <m:r>
          <m:rPr>
            <m:sty m:val="p"/>
          </m:rPr>
          <w:rPr>
            <w:rFonts w:ascii="Cambria Math" w:hAnsi="Cambria Math"/>
            <w:rPrChange w:id="4341" w:author="凡 张" w:date="2019-05-26T07:05:00Z">
              <w:rPr>
                <w:rFonts w:ascii="Cambria Math" w:hAnsi="Cambria Math"/>
              </w:rPr>
            </w:rPrChange>
          </w:rPr>
          <m:t>⊿ODN∼ΔMEO</m:t>
        </m:r>
      </m:oMath>
      <w:r w:rsidRPr="00D62216">
        <w:rPr>
          <w:rPrChange w:id="4342" w:author="凡 张" w:date="2019-05-26T07:05:00Z">
            <w:rPr/>
          </w:rPrChange>
        </w:rPr>
        <w:t>，</w:t>
      </w:r>
    </w:p>
    <w:p w:rsidR="00B63B52" w:rsidRPr="00D62216" w:rsidRDefault="00E20325" w:rsidP="00B63B52">
      <w:pPr>
        <w:pStyle w:val="afff3"/>
        <w:rPr>
          <w:rFonts w:hint="eastAsia"/>
          <w:rPrChange w:id="4343" w:author="凡 张" w:date="2019-05-26T07:05:00Z">
            <w:rPr/>
          </w:rPrChange>
        </w:rPr>
        <w:pPrChange w:id="4344" w:author="凡 张" w:date="2019-05-26T08:03:00Z">
          <w:pPr>
            <w:pStyle w:val="afff3"/>
          </w:pPr>
        </w:pPrChange>
      </w:pPr>
      <w:r w:rsidRPr="00D62216">
        <w:rPr>
          <w:rPrChange w:id="4345" w:author="凡 张" w:date="2019-05-26T07:05:00Z">
            <w:rPr/>
          </w:rPrChange>
        </w:rPr>
        <w:tab/>
      </w:r>
      <w:r w:rsidR="00B63B52">
        <w:br/>
      </w:r>
      <m:oMathPara>
        <m:oMath>
          <m:eqArr>
            <m:eqArrPr>
              <m:maxDist m:val="1"/>
              <m:ctrlPr>
                <w:ins w:id="4346" w:author="凡 张" w:date="2019-05-26T08:03:00Z">
                  <w:rPr>
                    <w:rFonts w:ascii="Cambria Math" w:hAnsi="Cambria Math"/>
                  </w:rPr>
                </w:ins>
              </m:ctrlPr>
            </m:eqArrPr>
            <m:e>
              <m:f>
                <m:fPr>
                  <m:ctrlPr>
                    <w:rPr>
                      <w:rFonts w:ascii="Cambria Math" w:hAnsi="Cambria Math"/>
                      <w:rPrChange w:id="4347" w:author="凡 张" w:date="2019-05-26T07:05:00Z">
                        <w:rPr>
                          <w:rFonts w:ascii="Cambria Math" w:hAnsi="Cambria Math"/>
                        </w:rPr>
                      </w:rPrChange>
                    </w:rPr>
                  </m:ctrlPr>
                </m:fPr>
                <m:num>
                  <m:d>
                    <m:dPr>
                      <m:begChr m:val="|"/>
                      <m:endChr m:val="|"/>
                      <m:ctrlPr>
                        <w:rPr>
                          <w:rFonts w:ascii="Cambria Math" w:hAnsi="Cambria Math"/>
                          <w:rPrChange w:id="4348" w:author="凡 张" w:date="2019-05-26T07:05:00Z">
                            <w:rPr>
                              <w:rFonts w:ascii="Cambria Math" w:hAnsi="Cambria Math"/>
                            </w:rPr>
                          </w:rPrChange>
                        </w:rPr>
                      </m:ctrlPr>
                    </m:dPr>
                    <m:e>
                      <m:r>
                        <w:rPr>
                          <w:rFonts w:ascii="Cambria Math" w:hAnsi="Cambria Math"/>
                          <w:rPrChange w:id="4349" w:author="凡 张" w:date="2019-05-26T07:05:00Z">
                            <w:rPr>
                              <w:rFonts w:ascii="Cambria Math" w:hAnsi="Cambria Math"/>
                            </w:rPr>
                          </w:rPrChange>
                        </w:rPr>
                        <m:t>MO</m:t>
                      </m:r>
                    </m:e>
                  </m:d>
                </m:num>
                <m:den>
                  <m:d>
                    <m:dPr>
                      <m:begChr m:val="|"/>
                      <m:endChr m:val="|"/>
                      <m:ctrlPr>
                        <w:rPr>
                          <w:rFonts w:ascii="Cambria Math" w:hAnsi="Cambria Math"/>
                          <w:rPrChange w:id="4350" w:author="凡 张" w:date="2019-05-26T07:05:00Z">
                            <w:rPr>
                              <w:rFonts w:ascii="Cambria Math" w:hAnsi="Cambria Math"/>
                            </w:rPr>
                          </w:rPrChange>
                        </w:rPr>
                      </m:ctrlPr>
                    </m:dPr>
                    <m:e>
                      <m:r>
                        <w:rPr>
                          <w:rFonts w:ascii="Cambria Math" w:hAnsi="Cambria Math"/>
                          <w:rPrChange w:id="4351" w:author="凡 张" w:date="2019-05-26T07:05:00Z">
                            <w:rPr>
                              <w:rFonts w:ascii="Cambria Math" w:hAnsi="Cambria Math"/>
                            </w:rPr>
                          </w:rPrChange>
                        </w:rPr>
                        <m:t>NO</m:t>
                      </m:r>
                    </m:e>
                  </m:d>
                </m:den>
              </m:f>
              <m:r>
                <m:rPr>
                  <m:sty m:val="p"/>
                </m:rPr>
                <w:rPr>
                  <w:rFonts w:ascii="Cambria Math" w:hAnsi="Cambria Math"/>
                  <w:rPrChange w:id="4352" w:author="凡 张" w:date="2019-05-26T07:05:00Z">
                    <w:rPr>
                      <w:rFonts w:ascii="Cambria Math" w:hAnsi="Cambria Math"/>
                    </w:rPr>
                  </w:rPrChange>
                </w:rPr>
                <m:t>=</m:t>
              </m:r>
              <m:f>
                <m:fPr>
                  <m:ctrlPr>
                    <w:rPr>
                      <w:rFonts w:ascii="Cambria Math" w:hAnsi="Cambria Math"/>
                      <w:rPrChange w:id="4353" w:author="凡 张" w:date="2019-05-26T07:05:00Z">
                        <w:rPr>
                          <w:rFonts w:ascii="Cambria Math" w:hAnsi="Cambria Math"/>
                        </w:rPr>
                      </w:rPrChange>
                    </w:rPr>
                  </m:ctrlPr>
                </m:fPr>
                <m:num>
                  <m:d>
                    <m:dPr>
                      <m:begChr m:val="|"/>
                      <m:endChr m:val="|"/>
                      <m:ctrlPr>
                        <w:rPr>
                          <w:rFonts w:ascii="Cambria Math" w:hAnsi="Cambria Math"/>
                          <w:rPrChange w:id="4354" w:author="凡 张" w:date="2019-05-26T07:05:00Z">
                            <w:rPr>
                              <w:rFonts w:ascii="Cambria Math" w:hAnsi="Cambria Math"/>
                            </w:rPr>
                          </w:rPrChange>
                        </w:rPr>
                      </m:ctrlPr>
                    </m:dPr>
                    <m:e>
                      <m:r>
                        <w:rPr>
                          <w:rFonts w:ascii="Cambria Math" w:hAnsi="Cambria Math"/>
                          <w:rPrChange w:id="4355" w:author="凡 张" w:date="2019-05-26T07:05:00Z">
                            <w:rPr>
                              <w:rFonts w:ascii="Cambria Math" w:hAnsi="Cambria Math"/>
                            </w:rPr>
                          </w:rPrChange>
                        </w:rPr>
                        <m:t>ME</m:t>
                      </m:r>
                    </m:e>
                  </m:d>
                </m:num>
                <m:den>
                  <m:d>
                    <m:dPr>
                      <m:begChr m:val="|"/>
                      <m:endChr m:val="|"/>
                      <m:ctrlPr>
                        <w:rPr>
                          <w:rFonts w:ascii="Cambria Math" w:hAnsi="Cambria Math"/>
                          <w:rPrChange w:id="4356" w:author="凡 张" w:date="2019-05-26T07:05:00Z">
                            <w:rPr>
                              <w:rFonts w:ascii="Cambria Math" w:hAnsi="Cambria Math"/>
                            </w:rPr>
                          </w:rPrChange>
                        </w:rPr>
                      </m:ctrlPr>
                    </m:dPr>
                    <m:e>
                      <m:r>
                        <w:rPr>
                          <w:rFonts w:ascii="Cambria Math" w:hAnsi="Cambria Math"/>
                          <w:rPrChange w:id="4357" w:author="凡 张" w:date="2019-05-26T07:05:00Z">
                            <w:rPr>
                              <w:rFonts w:ascii="Cambria Math" w:hAnsi="Cambria Math"/>
                            </w:rPr>
                          </w:rPrChange>
                        </w:rPr>
                        <m:t>OD</m:t>
                      </m:r>
                    </m:e>
                  </m:d>
                </m:den>
              </m:f>
              <m:r>
                <m:rPr>
                  <m:sty m:val="p"/>
                </m:rPr>
                <w:rPr>
                  <w:rFonts w:ascii="Cambria Math" w:hAnsi="Cambria Math"/>
                  <w:rPrChange w:id="4358" w:author="凡 张" w:date="2019-05-26T07:05:00Z">
                    <w:rPr>
                      <w:rFonts w:ascii="Cambria Math" w:hAnsi="Cambria Math"/>
                    </w:rPr>
                  </w:rPrChange>
                </w:rPr>
                <m:t>=</m:t>
              </m:r>
              <m:f>
                <m:fPr>
                  <m:ctrlPr>
                    <w:rPr>
                      <w:rFonts w:ascii="Cambria Math" w:hAnsi="Cambria Math"/>
                      <w:rPrChange w:id="4359" w:author="凡 张" w:date="2019-05-26T07:05:00Z">
                        <w:rPr>
                          <w:rFonts w:ascii="Cambria Math" w:hAnsi="Cambria Math"/>
                        </w:rPr>
                      </w:rPrChange>
                    </w:rPr>
                  </m:ctrlPr>
                </m:fPr>
                <m:num>
                  <m:r>
                    <w:rPr>
                      <w:rFonts w:ascii="Cambria Math" w:hAnsi="Cambria Math"/>
                      <w:rPrChange w:id="4360" w:author="凡 张" w:date="2019-05-26T07:05:00Z">
                        <w:rPr>
                          <w:rFonts w:ascii="Cambria Math" w:hAnsi="Cambria Math"/>
                        </w:rPr>
                      </w:rPrChange>
                    </w:rPr>
                    <m:t>H</m:t>
                  </m:r>
                  <m:r>
                    <m:rPr>
                      <m:sty m:val="p"/>
                    </m:rPr>
                    <w:rPr>
                      <w:rFonts w:ascii="Cambria Math" w:hAnsi="Cambria Math"/>
                      <w:rPrChange w:id="4361" w:author="凡 张" w:date="2019-05-26T07:05:00Z">
                        <w:rPr>
                          <w:rFonts w:ascii="Cambria Math" w:hAnsi="Cambria Math"/>
                        </w:rPr>
                      </w:rPrChange>
                    </w:rPr>
                    <m:t>-</m:t>
                  </m:r>
                  <m:r>
                    <w:rPr>
                      <w:rFonts w:ascii="Cambria Math" w:hAnsi="Cambria Math"/>
                      <w:rPrChange w:id="4362" w:author="凡 张" w:date="2019-05-26T07:05:00Z">
                        <w:rPr>
                          <w:rFonts w:ascii="Cambria Math" w:hAnsi="Cambria Math"/>
                        </w:rPr>
                      </w:rPrChange>
                    </w:rPr>
                    <m:t>h</m:t>
                  </m:r>
                  <m:d>
                    <m:dPr>
                      <m:ctrlPr>
                        <w:rPr>
                          <w:rFonts w:ascii="Cambria Math" w:hAnsi="Cambria Math"/>
                          <w:rPrChange w:id="4363" w:author="凡 张" w:date="2019-05-26T07:05:00Z">
                            <w:rPr>
                              <w:rFonts w:ascii="Cambria Math" w:hAnsi="Cambria Math"/>
                            </w:rPr>
                          </w:rPrChange>
                        </w:rPr>
                      </m:ctrlPr>
                    </m:dPr>
                    <m:e>
                      <m:sSub>
                        <m:sSubPr>
                          <m:ctrlPr>
                            <w:rPr>
                              <w:rFonts w:ascii="Cambria Math" w:hAnsi="Cambria Math"/>
                              <w:rPrChange w:id="4364" w:author="凡 张" w:date="2019-05-26T07:05:00Z">
                                <w:rPr>
                                  <w:rFonts w:ascii="Cambria Math" w:hAnsi="Cambria Math"/>
                                </w:rPr>
                              </w:rPrChange>
                            </w:rPr>
                          </m:ctrlPr>
                        </m:sSubPr>
                        <m:e>
                          <m:r>
                            <w:rPr>
                              <w:rFonts w:ascii="Cambria Math" w:hAnsi="Cambria Math"/>
                              <w:rPrChange w:id="4365" w:author="凡 张" w:date="2019-05-26T07:05:00Z">
                                <w:rPr>
                                  <w:rFonts w:ascii="Cambria Math" w:hAnsi="Cambria Math"/>
                                </w:rPr>
                              </w:rPrChange>
                            </w:rPr>
                            <m:t>x</m:t>
                          </m:r>
                        </m:e>
                        <m:sub>
                          <m:r>
                            <m:rPr>
                              <m:sty m:val="p"/>
                            </m:rPr>
                            <w:rPr>
                              <w:rFonts w:ascii="Cambria Math" w:hAnsi="Cambria Math"/>
                              <w:rPrChange w:id="4366" w:author="凡 张" w:date="2019-05-26T07:05:00Z">
                                <w:rPr>
                                  <w:rFonts w:ascii="Cambria Math" w:hAnsi="Cambria Math"/>
                                </w:rPr>
                              </w:rPrChange>
                            </w:rPr>
                            <m:t>0</m:t>
                          </m:r>
                        </m:sub>
                      </m:sSub>
                      <m:r>
                        <m:rPr>
                          <m:sty m:val="p"/>
                        </m:rPr>
                        <w:rPr>
                          <w:rFonts w:ascii="Cambria Math" w:hAnsi="Cambria Math"/>
                          <w:rPrChange w:id="4367" w:author="凡 张" w:date="2019-05-26T07:05:00Z">
                            <w:rPr>
                              <w:rFonts w:ascii="Cambria Math" w:hAnsi="Cambria Math"/>
                            </w:rPr>
                          </w:rPrChange>
                        </w:rPr>
                        <m:t>,</m:t>
                      </m:r>
                      <m:sSub>
                        <m:sSubPr>
                          <m:ctrlPr>
                            <w:rPr>
                              <w:rFonts w:ascii="Cambria Math" w:hAnsi="Cambria Math"/>
                              <w:rPrChange w:id="4368" w:author="凡 张" w:date="2019-05-26T07:05:00Z">
                                <w:rPr>
                                  <w:rFonts w:ascii="Cambria Math" w:hAnsi="Cambria Math"/>
                                </w:rPr>
                              </w:rPrChange>
                            </w:rPr>
                          </m:ctrlPr>
                        </m:sSubPr>
                        <m:e>
                          <m:r>
                            <w:rPr>
                              <w:rFonts w:ascii="Cambria Math" w:hAnsi="Cambria Math"/>
                              <w:rPrChange w:id="4369" w:author="凡 张" w:date="2019-05-26T07:05:00Z">
                                <w:rPr>
                                  <w:rFonts w:ascii="Cambria Math" w:hAnsi="Cambria Math"/>
                                </w:rPr>
                              </w:rPrChange>
                            </w:rPr>
                            <m:t>y</m:t>
                          </m:r>
                        </m:e>
                        <m:sub>
                          <m:r>
                            <m:rPr>
                              <m:sty m:val="p"/>
                            </m:rPr>
                            <w:rPr>
                              <w:rFonts w:ascii="Cambria Math" w:hAnsi="Cambria Math"/>
                              <w:rPrChange w:id="4370" w:author="凡 张" w:date="2019-05-26T07:05:00Z">
                                <w:rPr>
                                  <w:rFonts w:ascii="Cambria Math" w:hAnsi="Cambria Math"/>
                                </w:rPr>
                              </w:rPrChange>
                            </w:rPr>
                            <m:t>0</m:t>
                          </m:r>
                        </m:sub>
                      </m:sSub>
                    </m:e>
                  </m:d>
                </m:num>
                <m:den>
                  <m:r>
                    <w:rPr>
                      <w:rFonts w:ascii="Cambria Math" w:hAnsi="Cambria Math"/>
                      <w:rPrChange w:id="4371" w:author="凡 张" w:date="2019-05-26T07:05:00Z">
                        <w:rPr>
                          <w:rFonts w:ascii="Cambria Math" w:hAnsi="Cambria Math"/>
                        </w:rPr>
                      </w:rPrChange>
                    </w:rPr>
                    <m:t>h</m:t>
                  </m:r>
                  <m:d>
                    <m:dPr>
                      <m:ctrlPr>
                        <w:rPr>
                          <w:rFonts w:ascii="Cambria Math" w:hAnsi="Cambria Math"/>
                          <w:rPrChange w:id="4372" w:author="凡 张" w:date="2019-05-26T07:05:00Z">
                            <w:rPr>
                              <w:rFonts w:ascii="Cambria Math" w:hAnsi="Cambria Math"/>
                            </w:rPr>
                          </w:rPrChange>
                        </w:rPr>
                      </m:ctrlPr>
                    </m:dPr>
                    <m:e>
                      <m:sSub>
                        <m:sSubPr>
                          <m:ctrlPr>
                            <w:rPr>
                              <w:rFonts w:ascii="Cambria Math" w:hAnsi="Cambria Math"/>
                              <w:rPrChange w:id="4373" w:author="凡 张" w:date="2019-05-26T07:05:00Z">
                                <w:rPr>
                                  <w:rFonts w:ascii="Cambria Math" w:hAnsi="Cambria Math"/>
                                </w:rPr>
                              </w:rPrChange>
                            </w:rPr>
                          </m:ctrlPr>
                        </m:sSubPr>
                        <m:e>
                          <m:r>
                            <w:rPr>
                              <w:rFonts w:ascii="Cambria Math" w:hAnsi="Cambria Math"/>
                              <w:rPrChange w:id="4374" w:author="凡 张" w:date="2019-05-26T07:05:00Z">
                                <w:rPr>
                                  <w:rFonts w:ascii="Cambria Math" w:hAnsi="Cambria Math"/>
                                </w:rPr>
                              </w:rPrChange>
                            </w:rPr>
                            <m:t>x</m:t>
                          </m:r>
                        </m:e>
                        <m:sub>
                          <m:r>
                            <m:rPr>
                              <m:sty m:val="p"/>
                            </m:rPr>
                            <w:rPr>
                              <w:rFonts w:ascii="Cambria Math" w:hAnsi="Cambria Math"/>
                              <w:rPrChange w:id="4375" w:author="凡 张" w:date="2019-05-26T07:05:00Z">
                                <w:rPr>
                                  <w:rFonts w:ascii="Cambria Math" w:hAnsi="Cambria Math"/>
                                </w:rPr>
                              </w:rPrChange>
                            </w:rPr>
                            <m:t>0</m:t>
                          </m:r>
                        </m:sub>
                      </m:sSub>
                      <m:r>
                        <m:rPr>
                          <m:sty m:val="p"/>
                        </m:rPr>
                        <w:rPr>
                          <w:rFonts w:ascii="Cambria Math" w:hAnsi="Cambria Math"/>
                          <w:rPrChange w:id="4376" w:author="凡 张" w:date="2019-05-26T07:05:00Z">
                            <w:rPr>
                              <w:rFonts w:ascii="Cambria Math" w:hAnsi="Cambria Math"/>
                            </w:rPr>
                          </w:rPrChange>
                        </w:rPr>
                        <m:t>,</m:t>
                      </m:r>
                      <m:sSub>
                        <m:sSubPr>
                          <m:ctrlPr>
                            <w:rPr>
                              <w:rFonts w:ascii="Cambria Math" w:hAnsi="Cambria Math"/>
                              <w:rPrChange w:id="4377" w:author="凡 张" w:date="2019-05-26T07:05:00Z">
                                <w:rPr>
                                  <w:rFonts w:ascii="Cambria Math" w:hAnsi="Cambria Math"/>
                                </w:rPr>
                              </w:rPrChange>
                            </w:rPr>
                          </m:ctrlPr>
                        </m:sSubPr>
                        <m:e>
                          <m:r>
                            <w:rPr>
                              <w:rFonts w:ascii="Cambria Math" w:hAnsi="Cambria Math"/>
                              <w:rPrChange w:id="4378" w:author="凡 张" w:date="2019-05-26T07:05:00Z">
                                <w:rPr>
                                  <w:rFonts w:ascii="Cambria Math" w:hAnsi="Cambria Math"/>
                                </w:rPr>
                              </w:rPrChange>
                            </w:rPr>
                            <m:t>y</m:t>
                          </m:r>
                        </m:e>
                        <m:sub>
                          <m:r>
                            <m:rPr>
                              <m:sty m:val="p"/>
                            </m:rPr>
                            <w:rPr>
                              <w:rFonts w:ascii="Cambria Math" w:hAnsi="Cambria Math"/>
                              <w:rPrChange w:id="4379" w:author="凡 张" w:date="2019-05-26T07:05:00Z">
                                <w:rPr>
                                  <w:rFonts w:ascii="Cambria Math" w:hAnsi="Cambria Math"/>
                                </w:rPr>
                              </w:rPrChange>
                            </w:rPr>
                            <m:t>0</m:t>
                          </m:r>
                        </m:sub>
                      </m:sSub>
                    </m:e>
                  </m:d>
                </m:den>
              </m:f>
              <m:r>
                <w:rPr>
                  <w:rFonts w:ascii="Cambria Math" w:hAnsi="Cambria Math"/>
                </w:rPr>
                <m:t>#</m:t>
              </m:r>
              <m:d>
                <m:dPr>
                  <m:ctrlPr>
                    <w:ins w:id="4380" w:author="凡 张" w:date="2019-05-26T08:03:00Z">
                      <w:rPr>
                        <w:rFonts w:ascii="Cambria Math" w:hAnsi="Cambria Math"/>
                      </w:rPr>
                    </w:ins>
                  </m:ctrlPr>
                </m:dPr>
                <m:e>
                  <m:r>
                    <w:ins w:id="4381" w:author="凡 张" w:date="2019-05-26T08:03:00Z">
                      <m:rPr>
                        <m:sty m:val="p"/>
                      </m:rPr>
                      <w:rPr>
                        <w:rFonts w:ascii="Cambria Math" w:hAnsi="Cambria Math"/>
                      </w:rPr>
                      <m:t>3.3</m:t>
                    </w:ins>
                  </m:r>
                </m:e>
              </m:d>
              <m:ctrlPr>
                <w:ins w:id="4382" w:author="凡 张" w:date="2019-05-26T08:03:00Z">
                  <w:rPr>
                    <w:rFonts w:ascii="Cambria Math" w:hAnsi="Cambria Math"/>
                    <w:i/>
                  </w:rPr>
                </w:ins>
              </m:ctrlPr>
            </m:e>
          </m:eqArr>
          <m:r>
            <w:del w:id="4383" w:author="凡 张" w:date="2019-05-26T08:03:00Z">
              <m:rPr>
                <m:sty m:val="p"/>
              </m:rPr>
              <w:rPr>
                <w:rFonts w:ascii="Cambria Math" w:hAnsi="Cambria Math"/>
                <w:rPrChange w:id="4384" w:author="凡 张" w:date="2019-05-26T08:03:00Z">
                  <w:rPr/>
                </w:rPrChange>
              </w:rPr>
              <w:tab/>
            </w:del>
          </m:r>
          <m:r>
            <w:del w:id="4385" w:author="凡 张" w:date="2019-05-26T08:03:00Z">
              <m:rPr>
                <m:sty m:val="p"/>
              </m:rPr>
              <w:rPr>
                <w:rFonts w:ascii="Cambria Math" w:hAnsi="Cambria Math"/>
                <w:rPrChange w:id="4386" w:author="凡 张" w:date="2019-05-26T08:03:00Z">
                  <w:rPr>
                    <w:rFonts w:ascii="Cambria Math" w:hAnsi="Cambria Math"/>
                  </w:rPr>
                </w:rPrChange>
              </w:rPr>
              <m:t>(3.2)</m:t>
            </w:del>
          </m:r>
        </m:oMath>
      </m:oMathPara>
    </w:p>
    <w:p w:rsidR="00290C7A" w:rsidRPr="00D62216" w:rsidRDefault="00290C7A" w:rsidP="00D5535B">
      <w:pPr>
        <w:pStyle w:val="aff8"/>
        <w:ind w:firstLine="480"/>
        <w:rPr>
          <w:rPrChange w:id="4387" w:author="凡 张" w:date="2019-05-26T07:05:00Z">
            <w:rPr/>
          </w:rPrChange>
        </w:rPr>
      </w:pPr>
      <w:r w:rsidRPr="00D62216">
        <w:rPr>
          <w:rPrChange w:id="4388" w:author="凡 张" w:date="2019-05-26T07:05:00Z">
            <w:rPr/>
          </w:rPrChange>
        </w:rPr>
        <w:t>由上两式可得</w:t>
      </w:r>
      <w:r w:rsidR="001C71A9" w:rsidRPr="00D62216">
        <w:rPr>
          <w:rPrChange w:id="4389" w:author="凡 张" w:date="2019-05-26T07:05:00Z">
            <w:rPr/>
          </w:rPrChange>
        </w:rPr>
        <w:t>，</w:t>
      </w:r>
    </w:p>
    <w:p w:rsidR="00B63B52" w:rsidRPr="00D62216" w:rsidRDefault="00E20325" w:rsidP="00B63B52">
      <w:pPr>
        <w:pStyle w:val="afff3"/>
        <w:rPr>
          <w:rFonts w:hint="eastAsia"/>
          <w:rPrChange w:id="4390" w:author="凡 张" w:date="2019-05-26T07:05:00Z">
            <w:rPr/>
          </w:rPrChange>
        </w:rPr>
        <w:pPrChange w:id="4391" w:author="凡 张" w:date="2019-05-26T08:04:00Z">
          <w:pPr>
            <w:pStyle w:val="afff3"/>
          </w:pPr>
        </w:pPrChange>
      </w:pPr>
      <w:r w:rsidRPr="00D62216">
        <w:rPr>
          <w:rPrChange w:id="4392" w:author="凡 张" w:date="2019-05-26T07:05:00Z">
            <w:rPr/>
          </w:rPrChange>
        </w:rPr>
        <w:tab/>
      </w:r>
      <w:r w:rsidR="00B63B52">
        <w:br/>
      </w:r>
      <m:oMathPara>
        <m:oMath>
          <m:eqArr>
            <m:eqArrPr>
              <m:maxDist m:val="1"/>
              <m:ctrlPr>
                <w:ins w:id="4393" w:author="凡 张" w:date="2019-05-26T08:04:00Z">
                  <w:rPr>
                    <w:rFonts w:ascii="Cambria Math" w:hAnsi="Cambria Math"/>
                    <w:i/>
                  </w:rPr>
                </w:ins>
              </m:ctrlPr>
            </m:eqArrPr>
            <m:e>
              <m:r>
                <m:rPr>
                  <m:sty m:val="p"/>
                </m:rPr>
                <w:rPr>
                  <w:rFonts w:ascii="Cambria Math" w:hAnsi="Cambria Math"/>
                  <w:rPrChange w:id="4394" w:author="凡 张" w:date="2019-05-26T07:05:00Z">
                    <w:rPr>
                      <w:rFonts w:ascii="Cambria Math" w:hAnsi="Cambria Math"/>
                    </w:rPr>
                  </w:rPrChange>
                </w:rPr>
                <m:t>H</m:t>
              </m:r>
              <m:d>
                <m:dPr>
                  <m:ctrlPr>
                    <w:rPr>
                      <w:rFonts w:ascii="Cambria Math" w:hAnsi="Cambria Math"/>
                      <w:rPrChange w:id="4395" w:author="凡 张" w:date="2019-05-26T07:05:00Z">
                        <w:rPr>
                          <w:rFonts w:ascii="Cambria Math" w:hAnsi="Cambria Math"/>
                        </w:rPr>
                      </w:rPrChange>
                    </w:rPr>
                  </m:ctrlPr>
                </m:dPr>
                <m:e>
                  <m:sSub>
                    <m:sSubPr>
                      <m:ctrlPr>
                        <w:rPr>
                          <w:rFonts w:ascii="Cambria Math" w:hAnsi="Cambria Math"/>
                          <w:rPrChange w:id="4396" w:author="凡 张" w:date="2019-05-26T07:05:00Z">
                            <w:rPr>
                              <w:rFonts w:ascii="Cambria Math" w:hAnsi="Cambria Math"/>
                            </w:rPr>
                          </w:rPrChange>
                        </w:rPr>
                      </m:ctrlPr>
                    </m:sSubPr>
                    <m:e>
                      <m:r>
                        <w:rPr>
                          <w:rFonts w:ascii="Cambria Math" w:hAnsi="Cambria Math"/>
                          <w:rPrChange w:id="4397" w:author="凡 张" w:date="2019-05-26T07:05:00Z">
                            <w:rPr>
                              <w:rFonts w:ascii="Cambria Math" w:hAnsi="Cambria Math"/>
                            </w:rPr>
                          </w:rPrChange>
                        </w:rPr>
                        <m:t>x</m:t>
                      </m:r>
                    </m:e>
                    <m:sub>
                      <m:r>
                        <w:rPr>
                          <w:rFonts w:ascii="Cambria Math" w:hAnsi="Cambria Math"/>
                          <w:rPrChange w:id="4398" w:author="凡 张" w:date="2019-05-26T07:05:00Z">
                            <w:rPr>
                              <w:rFonts w:ascii="Cambria Math" w:hAnsi="Cambria Math"/>
                            </w:rPr>
                          </w:rPrChange>
                        </w:rPr>
                        <m:t>0</m:t>
                      </m:r>
                    </m:sub>
                  </m:sSub>
                  <m:r>
                    <m:rPr>
                      <m:sty m:val="p"/>
                    </m:rPr>
                    <w:rPr>
                      <w:rFonts w:ascii="Cambria Math" w:hAnsi="Cambria Math"/>
                      <w:rPrChange w:id="4399" w:author="凡 张" w:date="2019-05-26T07:05:00Z">
                        <w:rPr>
                          <w:rFonts w:ascii="Cambria Math" w:hAnsi="Cambria Math"/>
                        </w:rPr>
                      </w:rPrChange>
                    </w:rPr>
                    <m:t>,</m:t>
                  </m:r>
                  <m:sSub>
                    <m:sSubPr>
                      <m:ctrlPr>
                        <w:rPr>
                          <w:rFonts w:ascii="Cambria Math" w:hAnsi="Cambria Math"/>
                          <w:rPrChange w:id="4400" w:author="凡 张" w:date="2019-05-26T07:05:00Z">
                            <w:rPr>
                              <w:rFonts w:ascii="Cambria Math" w:hAnsi="Cambria Math"/>
                            </w:rPr>
                          </w:rPrChange>
                        </w:rPr>
                      </m:ctrlPr>
                    </m:sSubPr>
                    <m:e>
                      <m:r>
                        <w:rPr>
                          <w:rFonts w:ascii="Cambria Math" w:hAnsi="Cambria Math"/>
                          <w:rPrChange w:id="4401" w:author="凡 张" w:date="2019-05-26T07:05:00Z">
                            <w:rPr>
                              <w:rFonts w:ascii="Cambria Math" w:hAnsi="Cambria Math"/>
                            </w:rPr>
                          </w:rPrChange>
                        </w:rPr>
                        <m:t>y</m:t>
                      </m:r>
                    </m:e>
                    <m:sub>
                      <m:r>
                        <w:rPr>
                          <w:rFonts w:ascii="Cambria Math" w:hAnsi="Cambria Math"/>
                          <w:rPrChange w:id="4402" w:author="凡 张" w:date="2019-05-26T07:05:00Z">
                            <w:rPr>
                              <w:rFonts w:ascii="Cambria Math" w:hAnsi="Cambria Math"/>
                            </w:rPr>
                          </w:rPrChange>
                        </w:rPr>
                        <m:t>0</m:t>
                      </m:r>
                    </m:sub>
                  </m:sSub>
                </m:e>
              </m:d>
              <m:r>
                <m:rPr>
                  <m:sty m:val="p"/>
                </m:rPr>
                <w:rPr>
                  <w:rFonts w:ascii="Cambria Math" w:hAnsi="Cambria Math"/>
                  <w:rPrChange w:id="4403" w:author="凡 张" w:date="2019-05-26T07:05:00Z">
                    <w:rPr>
                      <w:rFonts w:ascii="Cambria Math" w:hAnsi="Cambria Math"/>
                    </w:rPr>
                  </w:rPrChange>
                </w:rPr>
                <m:t>=</m:t>
              </m:r>
              <m:f>
                <m:fPr>
                  <m:ctrlPr>
                    <w:rPr>
                      <w:rFonts w:ascii="Cambria Math" w:hAnsi="Cambria Math"/>
                      <w:rPrChange w:id="4404" w:author="凡 张" w:date="2019-05-26T07:05:00Z">
                        <w:rPr>
                          <w:rFonts w:ascii="Cambria Math" w:hAnsi="Cambria Math"/>
                        </w:rPr>
                      </w:rPrChange>
                    </w:rPr>
                  </m:ctrlPr>
                </m:fPr>
                <m:num>
                  <m:r>
                    <w:rPr>
                      <w:rFonts w:ascii="Cambria Math" w:hAnsi="Cambria Math"/>
                      <w:rPrChange w:id="4405" w:author="凡 张" w:date="2019-05-26T07:05:00Z">
                        <w:rPr>
                          <w:rFonts w:ascii="Cambria Math" w:hAnsi="Cambria Math"/>
                        </w:rPr>
                      </w:rPrChange>
                    </w:rPr>
                    <m:t>H</m:t>
                  </m:r>
                </m:num>
                <m:den>
                  <m:r>
                    <m:rPr>
                      <m:sty m:val="p"/>
                    </m:rPr>
                    <w:rPr>
                      <w:rFonts w:ascii="Cambria Math" w:hAnsi="Cambria Math"/>
                      <w:rPrChange w:id="4406" w:author="凡 张" w:date="2019-05-26T07:05:00Z">
                        <w:rPr>
                          <w:rFonts w:ascii="Cambria Math" w:hAnsi="Cambria Math"/>
                        </w:rPr>
                      </w:rPrChange>
                    </w:rPr>
                    <m:t>1+</m:t>
                  </m:r>
                  <m:f>
                    <m:fPr>
                      <m:ctrlPr>
                        <w:rPr>
                          <w:rFonts w:ascii="Cambria Math" w:hAnsi="Cambria Math"/>
                          <w:rPrChange w:id="4407" w:author="凡 张" w:date="2019-05-26T07:05:00Z">
                            <w:rPr>
                              <w:rFonts w:ascii="Cambria Math" w:hAnsi="Cambria Math"/>
                            </w:rPr>
                          </w:rPrChange>
                        </w:rPr>
                      </m:ctrlPr>
                    </m:fPr>
                    <m:num>
                      <m:r>
                        <m:rPr>
                          <m:sty m:val="p"/>
                        </m:rPr>
                        <w:rPr>
                          <w:rFonts w:ascii="Cambria Math" w:hAnsi="Cambria Math"/>
                          <w:rPrChange w:id="4408" w:author="凡 张" w:date="2019-05-26T07:05:00Z">
                            <w:rPr>
                              <w:rFonts w:ascii="Cambria Math" w:hAnsi="Cambria Math"/>
                            </w:rPr>
                          </w:rPrChange>
                        </w:rPr>
                        <m:t>2</m:t>
                      </m:r>
                      <m:r>
                        <w:rPr>
                          <w:rFonts w:ascii="Cambria Math" w:hAnsi="Cambria Math"/>
                          <w:rPrChange w:id="4409" w:author="凡 张" w:date="2019-05-26T07:05:00Z">
                            <w:rPr>
                              <w:rFonts w:ascii="Cambria Math" w:hAnsi="Cambria Math"/>
                            </w:rPr>
                          </w:rPrChange>
                        </w:rPr>
                        <m:t>πd</m:t>
                      </m:r>
                    </m:num>
                    <m:den>
                      <m:r>
                        <w:rPr>
                          <w:rFonts w:ascii="Cambria Math" w:hAnsi="Cambria Math"/>
                          <w:rPrChange w:id="4410" w:author="凡 张" w:date="2019-05-26T07:05:00Z">
                            <w:rPr>
                              <w:rFonts w:ascii="Cambria Math" w:hAnsi="Cambria Math"/>
                            </w:rPr>
                          </w:rPrChange>
                        </w:rPr>
                        <m:t>L</m:t>
                      </m:r>
                      <m:r>
                        <m:rPr>
                          <m:sty m:val="p"/>
                        </m:rPr>
                        <w:rPr>
                          <w:rFonts w:ascii="Cambria Math" w:hAnsi="Cambria Math"/>
                          <w:rPrChange w:id="4411" w:author="凡 张" w:date="2019-05-26T07:05:00Z">
                            <w:rPr>
                              <w:rFonts w:ascii="Cambria Math" w:hAnsi="Cambria Math"/>
                            </w:rPr>
                          </w:rPrChange>
                        </w:rPr>
                        <m:t>∆φ</m:t>
                      </m:r>
                      <m:d>
                        <m:dPr>
                          <m:ctrlPr>
                            <w:rPr>
                              <w:rFonts w:ascii="Cambria Math" w:hAnsi="Cambria Math"/>
                              <w:rPrChange w:id="4412" w:author="凡 张" w:date="2019-05-26T07:05:00Z">
                                <w:rPr>
                                  <w:rFonts w:ascii="Cambria Math" w:hAnsi="Cambria Math"/>
                                </w:rPr>
                              </w:rPrChange>
                            </w:rPr>
                          </m:ctrlPr>
                        </m:dPr>
                        <m:e>
                          <m:sSub>
                            <m:sSubPr>
                              <m:ctrlPr>
                                <w:rPr>
                                  <w:rFonts w:ascii="Cambria Math" w:hAnsi="Cambria Math"/>
                                  <w:rPrChange w:id="4413" w:author="凡 张" w:date="2019-05-26T07:05:00Z">
                                    <w:rPr>
                                      <w:rFonts w:ascii="Cambria Math" w:hAnsi="Cambria Math"/>
                                    </w:rPr>
                                  </w:rPrChange>
                                </w:rPr>
                              </m:ctrlPr>
                            </m:sSubPr>
                            <m:e>
                              <m:r>
                                <w:rPr>
                                  <w:rFonts w:ascii="Cambria Math" w:hAnsi="Cambria Math"/>
                                  <w:rPrChange w:id="4414" w:author="凡 张" w:date="2019-05-26T07:05:00Z">
                                    <w:rPr>
                                      <w:rFonts w:ascii="Cambria Math" w:hAnsi="Cambria Math"/>
                                    </w:rPr>
                                  </w:rPrChange>
                                </w:rPr>
                                <m:t>x</m:t>
                              </m:r>
                            </m:e>
                            <m:sub>
                              <m:r>
                                <w:rPr>
                                  <w:rFonts w:ascii="Cambria Math" w:hAnsi="Cambria Math"/>
                                  <w:rPrChange w:id="4415" w:author="凡 张" w:date="2019-05-26T07:05:00Z">
                                    <w:rPr>
                                      <w:rFonts w:ascii="Cambria Math" w:hAnsi="Cambria Math"/>
                                    </w:rPr>
                                  </w:rPrChange>
                                </w:rPr>
                                <m:t>0</m:t>
                              </m:r>
                            </m:sub>
                          </m:sSub>
                          <m:r>
                            <m:rPr>
                              <m:sty m:val="p"/>
                            </m:rPr>
                            <w:rPr>
                              <w:rFonts w:ascii="Cambria Math" w:hAnsi="Cambria Math"/>
                              <w:rPrChange w:id="4416" w:author="凡 张" w:date="2019-05-26T07:05:00Z">
                                <w:rPr>
                                  <w:rFonts w:ascii="Cambria Math" w:hAnsi="Cambria Math"/>
                                </w:rPr>
                              </w:rPrChange>
                            </w:rPr>
                            <m:t>,</m:t>
                          </m:r>
                          <m:sSub>
                            <m:sSubPr>
                              <m:ctrlPr>
                                <w:rPr>
                                  <w:rFonts w:ascii="Cambria Math" w:hAnsi="Cambria Math"/>
                                  <w:rPrChange w:id="4417" w:author="凡 张" w:date="2019-05-26T07:05:00Z">
                                    <w:rPr>
                                      <w:rFonts w:ascii="Cambria Math" w:hAnsi="Cambria Math"/>
                                    </w:rPr>
                                  </w:rPrChange>
                                </w:rPr>
                              </m:ctrlPr>
                            </m:sSubPr>
                            <m:e>
                              <m:r>
                                <w:rPr>
                                  <w:rFonts w:ascii="Cambria Math" w:hAnsi="Cambria Math"/>
                                  <w:rPrChange w:id="4418" w:author="凡 张" w:date="2019-05-26T07:05:00Z">
                                    <w:rPr>
                                      <w:rFonts w:ascii="Cambria Math" w:hAnsi="Cambria Math"/>
                                    </w:rPr>
                                  </w:rPrChange>
                                </w:rPr>
                                <m:t>y</m:t>
                              </m:r>
                            </m:e>
                            <m:sub>
                              <m:r>
                                <w:rPr>
                                  <w:rFonts w:ascii="Cambria Math" w:hAnsi="Cambria Math"/>
                                  <w:rPrChange w:id="4419" w:author="凡 张" w:date="2019-05-26T07:05:00Z">
                                    <w:rPr>
                                      <w:rFonts w:ascii="Cambria Math" w:hAnsi="Cambria Math"/>
                                    </w:rPr>
                                  </w:rPrChange>
                                </w:rPr>
                                <m:t>0</m:t>
                              </m:r>
                            </m:sub>
                          </m:sSub>
                        </m:e>
                      </m:d>
                    </m:den>
                  </m:f>
                </m:den>
              </m:f>
              <m:r>
                <w:rPr>
                  <w:rFonts w:ascii="Cambria Math" w:hAnsi="Cambria Math"/>
                </w:rPr>
                <m:t>#</m:t>
              </m:r>
              <m:d>
                <m:dPr>
                  <m:ctrlPr>
                    <w:ins w:id="4420" w:author="凡 张" w:date="2019-05-26T08:04:00Z">
                      <w:rPr>
                        <w:rFonts w:ascii="Cambria Math" w:hAnsi="Cambria Math"/>
                        <w:i/>
                      </w:rPr>
                    </w:ins>
                  </m:ctrlPr>
                </m:dPr>
                <m:e>
                  <m:r>
                    <w:ins w:id="4421" w:author="凡 张" w:date="2019-05-26T08:04:00Z">
                      <w:rPr>
                        <w:rFonts w:ascii="Cambria Math" w:hAnsi="Cambria Math"/>
                      </w:rPr>
                      <m:t>3.4</m:t>
                    </w:ins>
                  </m:r>
                </m:e>
              </m:d>
            </m:e>
          </m:eqArr>
          <m:r>
            <w:del w:id="4422" w:author="凡 张" w:date="2019-05-26T08:04:00Z">
              <m:rPr>
                <m:sty m:val="p"/>
              </m:rPr>
              <w:rPr>
                <w:rFonts w:ascii="Cambria Math" w:hAnsi="Cambria Math"/>
                <w:rPrChange w:id="4423" w:author="凡 张" w:date="2019-05-26T08:04:00Z">
                  <w:rPr/>
                </w:rPrChange>
              </w:rPr>
              <w:tab/>
            </w:del>
          </m:r>
          <m:r>
            <w:del w:id="4424" w:author="凡 张" w:date="2019-05-26T08:04:00Z">
              <m:rPr>
                <m:sty m:val="p"/>
              </m:rPr>
              <w:rPr>
                <w:rFonts w:ascii="Cambria Math" w:hAnsi="Cambria Math"/>
                <w:rPrChange w:id="4425" w:author="凡 张" w:date="2019-05-26T08:04:00Z">
                  <w:rPr>
                    <w:rFonts w:ascii="Cambria Math" w:hAnsi="Cambria Math"/>
                  </w:rPr>
                </w:rPrChange>
              </w:rPr>
              <m:t>(3.3)</m:t>
            </w:del>
          </m:r>
        </m:oMath>
      </m:oMathPara>
    </w:p>
    <w:p w:rsidR="00290C7A" w:rsidRPr="00D62216" w:rsidRDefault="00290C7A" w:rsidP="00D5535B">
      <w:pPr>
        <w:pStyle w:val="aff8"/>
        <w:ind w:firstLine="480"/>
        <w:rPr>
          <w:rPrChange w:id="4426" w:author="凡 张" w:date="2019-05-26T07:05:00Z">
            <w:rPr/>
          </w:rPrChange>
        </w:rPr>
      </w:pPr>
      <w:r w:rsidRPr="00D62216">
        <w:rPr>
          <w:rPrChange w:id="4427" w:author="凡 张" w:date="2019-05-26T07:05:00Z">
            <w:rPr/>
          </w:rPrChange>
        </w:rPr>
        <w:t>由于上式对任何被测点均成立，考虑整个待测平面，可有</w:t>
      </w:r>
      <w:r w:rsidR="001C71A9" w:rsidRPr="00D62216">
        <w:rPr>
          <w:rPrChange w:id="4428" w:author="凡 张" w:date="2019-05-26T07:05:00Z">
            <w:rPr/>
          </w:rPrChange>
        </w:rPr>
        <w:t>，</w:t>
      </w:r>
    </w:p>
    <w:p w:rsidR="00C43F93" w:rsidRPr="00D62216" w:rsidRDefault="00E20325" w:rsidP="00C43F93">
      <w:pPr>
        <w:pStyle w:val="afff3"/>
        <w:rPr>
          <w:rFonts w:hint="eastAsia"/>
          <w:rPrChange w:id="4429" w:author="凡 张" w:date="2019-05-26T07:05:00Z">
            <w:rPr/>
          </w:rPrChange>
        </w:rPr>
        <w:pPrChange w:id="4430" w:author="凡 张" w:date="2019-05-26T08:04:00Z">
          <w:pPr>
            <w:pStyle w:val="afff3"/>
          </w:pPr>
        </w:pPrChange>
      </w:pPr>
      <w:r w:rsidRPr="00D62216">
        <w:rPr>
          <w:rPrChange w:id="4431" w:author="凡 张" w:date="2019-05-26T07:05:00Z">
            <w:rPr/>
          </w:rPrChange>
        </w:rPr>
        <w:tab/>
      </w:r>
      <w:r w:rsidR="00C43F93">
        <w:br/>
      </w:r>
      <m:oMathPara>
        <m:oMath>
          <m:eqArr>
            <m:eqArrPr>
              <m:maxDist m:val="1"/>
              <m:ctrlPr>
                <w:ins w:id="4432" w:author="凡 张" w:date="2019-05-26T08:04:00Z">
                  <w:rPr>
                    <w:rFonts w:ascii="Cambria Math" w:hAnsi="Cambria Math"/>
                    <w:i/>
                  </w:rPr>
                </w:ins>
              </m:ctrlPr>
            </m:eqArrPr>
            <m:e>
              <m:r>
                <m:rPr>
                  <m:sty m:val="p"/>
                </m:rPr>
                <w:rPr>
                  <w:rFonts w:ascii="Cambria Math" w:hAnsi="Cambria Math"/>
                  <w:rPrChange w:id="4433" w:author="凡 张" w:date="2019-05-26T07:05:00Z">
                    <w:rPr>
                      <w:rFonts w:ascii="Cambria Math" w:hAnsi="Cambria Math"/>
                    </w:rPr>
                  </w:rPrChange>
                </w:rPr>
                <m:t>H</m:t>
              </m:r>
              <m:d>
                <m:dPr>
                  <m:ctrlPr>
                    <w:rPr>
                      <w:rFonts w:ascii="Cambria Math" w:hAnsi="Cambria Math"/>
                      <w:rPrChange w:id="4434" w:author="凡 张" w:date="2019-05-26T07:05:00Z">
                        <w:rPr>
                          <w:rFonts w:ascii="Cambria Math" w:hAnsi="Cambria Math"/>
                        </w:rPr>
                      </w:rPrChange>
                    </w:rPr>
                  </m:ctrlPr>
                </m:dPr>
                <m:e>
                  <m:r>
                    <m:rPr>
                      <m:sty m:val="p"/>
                    </m:rPr>
                    <w:rPr>
                      <w:rFonts w:ascii="Cambria Math" w:hAnsi="Cambria Math"/>
                      <w:rPrChange w:id="4435" w:author="凡 张" w:date="2019-05-26T07:05:00Z">
                        <w:rPr>
                          <w:rFonts w:ascii="Cambria Math" w:hAnsi="Cambria Math"/>
                        </w:rPr>
                      </w:rPrChange>
                    </w:rPr>
                    <m:t>x, y</m:t>
                  </m:r>
                </m:e>
              </m:d>
              <m:r>
                <m:rPr>
                  <m:sty m:val="p"/>
                </m:rPr>
                <w:rPr>
                  <w:rFonts w:ascii="Cambria Math" w:hAnsi="Cambria Math"/>
                  <w:rPrChange w:id="4436" w:author="凡 张" w:date="2019-05-26T07:05:00Z">
                    <w:rPr>
                      <w:rFonts w:ascii="Cambria Math" w:hAnsi="Cambria Math"/>
                    </w:rPr>
                  </w:rPrChange>
                </w:rPr>
                <m:t>=</m:t>
              </m:r>
              <m:f>
                <m:fPr>
                  <m:ctrlPr>
                    <w:rPr>
                      <w:rFonts w:ascii="Cambria Math" w:hAnsi="Cambria Math"/>
                      <w:rPrChange w:id="4437" w:author="凡 张" w:date="2019-05-26T07:05:00Z">
                        <w:rPr>
                          <w:rFonts w:ascii="Cambria Math" w:hAnsi="Cambria Math"/>
                        </w:rPr>
                      </w:rPrChange>
                    </w:rPr>
                  </m:ctrlPr>
                </m:fPr>
                <m:num>
                  <m:r>
                    <w:rPr>
                      <w:rFonts w:ascii="Cambria Math" w:hAnsi="Cambria Math"/>
                      <w:rPrChange w:id="4438" w:author="凡 张" w:date="2019-05-26T07:05:00Z">
                        <w:rPr>
                          <w:rFonts w:ascii="Cambria Math" w:hAnsi="Cambria Math"/>
                        </w:rPr>
                      </w:rPrChange>
                    </w:rPr>
                    <m:t>H</m:t>
                  </m:r>
                </m:num>
                <m:den>
                  <m:r>
                    <m:rPr>
                      <m:sty m:val="p"/>
                    </m:rPr>
                    <w:rPr>
                      <w:rFonts w:ascii="Cambria Math" w:hAnsi="Cambria Math"/>
                      <w:rPrChange w:id="4439" w:author="凡 张" w:date="2019-05-26T07:05:00Z">
                        <w:rPr>
                          <w:rFonts w:ascii="Cambria Math" w:hAnsi="Cambria Math"/>
                        </w:rPr>
                      </w:rPrChange>
                    </w:rPr>
                    <m:t>1+</m:t>
                  </m:r>
                  <m:f>
                    <m:fPr>
                      <m:ctrlPr>
                        <w:rPr>
                          <w:rFonts w:ascii="Cambria Math" w:hAnsi="Cambria Math"/>
                          <w:rPrChange w:id="4440" w:author="凡 张" w:date="2019-05-26T07:05:00Z">
                            <w:rPr>
                              <w:rFonts w:ascii="Cambria Math" w:hAnsi="Cambria Math"/>
                            </w:rPr>
                          </w:rPrChange>
                        </w:rPr>
                      </m:ctrlPr>
                    </m:fPr>
                    <m:num>
                      <m:r>
                        <m:rPr>
                          <m:sty m:val="p"/>
                        </m:rPr>
                        <w:rPr>
                          <w:rFonts w:ascii="Cambria Math" w:hAnsi="Cambria Math"/>
                          <w:rPrChange w:id="4441" w:author="凡 张" w:date="2019-05-26T07:05:00Z">
                            <w:rPr>
                              <w:rFonts w:ascii="Cambria Math" w:hAnsi="Cambria Math"/>
                            </w:rPr>
                          </w:rPrChange>
                        </w:rPr>
                        <m:t>2</m:t>
                      </m:r>
                      <m:r>
                        <w:rPr>
                          <w:rFonts w:ascii="Cambria Math" w:hAnsi="Cambria Math"/>
                          <w:rPrChange w:id="4442" w:author="凡 张" w:date="2019-05-26T07:05:00Z">
                            <w:rPr>
                              <w:rFonts w:ascii="Cambria Math" w:hAnsi="Cambria Math"/>
                            </w:rPr>
                          </w:rPrChange>
                        </w:rPr>
                        <m:t>πd</m:t>
                      </m:r>
                    </m:num>
                    <m:den>
                      <m:r>
                        <w:rPr>
                          <w:rFonts w:ascii="Cambria Math" w:hAnsi="Cambria Math"/>
                          <w:rPrChange w:id="4443" w:author="凡 张" w:date="2019-05-26T07:05:00Z">
                            <w:rPr>
                              <w:rFonts w:ascii="Cambria Math" w:hAnsi="Cambria Math"/>
                            </w:rPr>
                          </w:rPrChange>
                        </w:rPr>
                        <m:t>L</m:t>
                      </m:r>
                      <m:r>
                        <m:rPr>
                          <m:sty m:val="p"/>
                        </m:rPr>
                        <w:rPr>
                          <w:rFonts w:ascii="Cambria Math" w:hAnsi="Cambria Math"/>
                          <w:rPrChange w:id="4444" w:author="凡 张" w:date="2019-05-26T07:05:00Z">
                            <w:rPr>
                              <w:rFonts w:ascii="Cambria Math" w:hAnsi="Cambria Math"/>
                            </w:rPr>
                          </w:rPrChange>
                        </w:rPr>
                        <m:t>∆φ</m:t>
                      </m:r>
                      <m:d>
                        <m:dPr>
                          <m:ctrlPr>
                            <w:rPr>
                              <w:rFonts w:ascii="Cambria Math" w:hAnsi="Cambria Math"/>
                              <w:rPrChange w:id="4445" w:author="凡 张" w:date="2019-05-26T07:05:00Z">
                                <w:rPr>
                                  <w:rFonts w:ascii="Cambria Math" w:hAnsi="Cambria Math"/>
                                </w:rPr>
                              </w:rPrChange>
                            </w:rPr>
                          </m:ctrlPr>
                        </m:dPr>
                        <m:e>
                          <m:r>
                            <m:rPr>
                              <m:sty m:val="p"/>
                            </m:rPr>
                            <w:rPr>
                              <w:rFonts w:ascii="Cambria Math" w:hAnsi="Cambria Math"/>
                              <w:rPrChange w:id="4446" w:author="凡 张" w:date="2019-05-26T07:05:00Z">
                                <w:rPr>
                                  <w:rFonts w:ascii="Cambria Math" w:hAnsi="Cambria Math"/>
                                </w:rPr>
                              </w:rPrChange>
                            </w:rPr>
                            <m:t>x, y</m:t>
                          </m:r>
                        </m:e>
                      </m:d>
                    </m:den>
                  </m:f>
                </m:den>
              </m:f>
              <m:r>
                <w:rPr>
                  <w:rFonts w:ascii="Cambria Math" w:hAnsi="Cambria Math"/>
                </w:rPr>
                <m:t>#</m:t>
              </m:r>
              <m:d>
                <m:dPr>
                  <m:ctrlPr>
                    <w:ins w:id="4447" w:author="凡 张" w:date="2019-05-26T08:04:00Z">
                      <w:rPr>
                        <w:rFonts w:ascii="Cambria Math" w:hAnsi="Cambria Math"/>
                        <w:i/>
                      </w:rPr>
                    </w:ins>
                  </m:ctrlPr>
                </m:dPr>
                <m:e>
                  <m:r>
                    <w:ins w:id="4448" w:author="凡 张" w:date="2019-05-26T08:04:00Z">
                      <w:rPr>
                        <w:rFonts w:ascii="Cambria Math" w:hAnsi="Cambria Math"/>
                      </w:rPr>
                      <m:t>3.5</m:t>
                    </w:ins>
                  </m:r>
                </m:e>
              </m:d>
            </m:e>
          </m:eqArr>
          <m:r>
            <w:del w:id="4449" w:author="凡 张" w:date="2019-05-26T08:04:00Z">
              <m:rPr>
                <m:sty m:val="p"/>
              </m:rPr>
              <w:rPr>
                <w:rFonts w:ascii="Cambria Math" w:hAnsi="Cambria Math"/>
                <w:rPrChange w:id="4450" w:author="凡 张" w:date="2019-05-26T08:04:00Z">
                  <w:rPr/>
                </w:rPrChange>
              </w:rPr>
              <w:tab/>
            </w:del>
          </m:r>
          <m:r>
            <w:del w:id="4451" w:author="凡 张" w:date="2019-05-26T08:04:00Z">
              <m:rPr>
                <m:sty m:val="p"/>
              </m:rPr>
              <w:rPr>
                <w:rFonts w:ascii="Cambria Math" w:hAnsi="Cambria Math"/>
                <w:rPrChange w:id="4452" w:author="凡 张" w:date="2019-05-26T08:04:00Z">
                  <w:rPr>
                    <w:rFonts w:ascii="Cambria Math" w:hAnsi="Cambria Math"/>
                  </w:rPr>
                </w:rPrChange>
              </w:rPr>
              <m:t>(3.4)</m:t>
            </w:del>
          </m:r>
        </m:oMath>
      </m:oMathPara>
    </w:p>
    <w:p w:rsidR="00290C7A" w:rsidRPr="00D62216" w:rsidRDefault="00290C7A" w:rsidP="00D5535B">
      <w:pPr>
        <w:pStyle w:val="aff8"/>
        <w:ind w:firstLine="480"/>
        <w:rPr>
          <w:rPrChange w:id="4453" w:author="凡 张" w:date="2019-05-26T07:05:00Z">
            <w:rPr/>
          </w:rPrChange>
        </w:rPr>
      </w:pPr>
      <w:r w:rsidRPr="00D62216">
        <w:rPr>
          <w:rPrChange w:id="4454" w:author="凡 张" w:date="2019-05-26T07:05:00Z">
            <w:rPr/>
          </w:rPrChange>
        </w:rPr>
        <w:t>将上式整理得，</w:t>
      </w:r>
    </w:p>
    <w:p w:rsidR="00C43F93" w:rsidRPr="00D62216" w:rsidRDefault="00E20325" w:rsidP="00C43F93">
      <w:pPr>
        <w:pStyle w:val="afff3"/>
        <w:rPr>
          <w:rFonts w:hint="eastAsia"/>
          <w:rPrChange w:id="4455" w:author="凡 张" w:date="2019-05-26T07:05:00Z">
            <w:rPr/>
          </w:rPrChange>
        </w:rPr>
        <w:pPrChange w:id="4456" w:author="凡 张" w:date="2019-05-26T08:05:00Z">
          <w:pPr>
            <w:pStyle w:val="afff3"/>
          </w:pPr>
        </w:pPrChange>
      </w:pPr>
      <w:r w:rsidRPr="00D62216">
        <w:rPr>
          <w:rPrChange w:id="4457" w:author="凡 张" w:date="2019-05-26T07:05:00Z">
            <w:rPr/>
          </w:rPrChange>
        </w:rPr>
        <w:tab/>
      </w:r>
      <w:r w:rsidR="00C43F93">
        <w:br/>
      </w:r>
      <m:oMathPara>
        <m:oMath>
          <m:eqArr>
            <m:eqArrPr>
              <m:maxDist m:val="1"/>
              <m:ctrlPr>
                <w:ins w:id="4458" w:author="凡 张" w:date="2019-05-26T08:04:00Z">
                  <w:rPr>
                    <w:rFonts w:ascii="Cambria Math" w:hAnsi="Cambria Math"/>
                    <w:i/>
                  </w:rPr>
                </w:ins>
              </m:ctrlPr>
            </m:eqArrPr>
            <m:e>
              <m:r>
                <m:rPr>
                  <m:sty m:val="p"/>
                </m:rPr>
                <w:rPr>
                  <w:rFonts w:ascii="Cambria Math" w:hAnsi="Cambria Math"/>
                  <w:rPrChange w:id="4459" w:author="凡 张" w:date="2019-05-26T07:05:00Z">
                    <w:rPr>
                      <w:rFonts w:ascii="Cambria Math" w:hAnsi="Cambria Math"/>
                    </w:rPr>
                  </w:rPrChange>
                </w:rPr>
                <m:t>∆φ</m:t>
              </m:r>
              <m:d>
                <m:dPr>
                  <m:ctrlPr>
                    <w:rPr>
                      <w:rFonts w:ascii="Cambria Math" w:hAnsi="Cambria Math"/>
                      <w:rPrChange w:id="4460" w:author="凡 张" w:date="2019-05-26T07:05:00Z">
                        <w:rPr>
                          <w:rFonts w:ascii="Cambria Math" w:hAnsi="Cambria Math"/>
                        </w:rPr>
                      </w:rPrChange>
                    </w:rPr>
                  </m:ctrlPr>
                </m:dPr>
                <m:e>
                  <m:r>
                    <m:rPr>
                      <m:sty m:val="p"/>
                    </m:rPr>
                    <w:rPr>
                      <w:rFonts w:ascii="Cambria Math" w:hAnsi="Cambria Math"/>
                      <w:rPrChange w:id="4461" w:author="凡 张" w:date="2019-05-26T07:05:00Z">
                        <w:rPr>
                          <w:rFonts w:ascii="Cambria Math" w:hAnsi="Cambria Math"/>
                        </w:rPr>
                      </w:rPrChange>
                    </w:rPr>
                    <m:t>x, y</m:t>
                  </m:r>
                </m:e>
              </m:d>
              <m:r>
                <m:rPr>
                  <m:sty m:val="p"/>
                </m:rPr>
                <w:rPr>
                  <w:rFonts w:ascii="Cambria Math" w:hAnsi="Cambria Math"/>
                  <w:rPrChange w:id="4462" w:author="凡 张" w:date="2019-05-26T07:05:00Z">
                    <w:rPr>
                      <w:rFonts w:ascii="Cambria Math" w:hAnsi="Cambria Math"/>
                    </w:rPr>
                  </w:rPrChange>
                </w:rPr>
                <m:t>=</m:t>
              </m:r>
              <m:f>
                <m:fPr>
                  <m:ctrlPr>
                    <w:rPr>
                      <w:rFonts w:ascii="Cambria Math" w:hAnsi="Cambria Math"/>
                      <w:rPrChange w:id="4463" w:author="凡 张" w:date="2019-05-26T07:05:00Z">
                        <w:rPr>
                          <w:rFonts w:ascii="Cambria Math" w:hAnsi="Cambria Math"/>
                        </w:rPr>
                      </w:rPrChange>
                    </w:rPr>
                  </m:ctrlPr>
                </m:fPr>
                <m:num>
                  <m:f>
                    <m:fPr>
                      <m:ctrlPr>
                        <w:rPr>
                          <w:rFonts w:ascii="Cambria Math" w:hAnsi="Cambria Math"/>
                          <w:rPrChange w:id="4464" w:author="凡 张" w:date="2019-05-26T07:05:00Z">
                            <w:rPr>
                              <w:rFonts w:ascii="Cambria Math" w:hAnsi="Cambria Math"/>
                            </w:rPr>
                          </w:rPrChange>
                        </w:rPr>
                      </m:ctrlPr>
                    </m:fPr>
                    <m:num>
                      <m:r>
                        <m:rPr>
                          <m:sty m:val="p"/>
                        </m:rPr>
                        <w:rPr>
                          <w:rFonts w:ascii="Cambria Math" w:hAnsi="Cambria Math"/>
                          <w:rPrChange w:id="4465" w:author="凡 张" w:date="2019-05-26T07:05:00Z">
                            <w:rPr>
                              <w:rFonts w:ascii="Cambria Math" w:hAnsi="Cambria Math"/>
                            </w:rPr>
                          </w:rPrChange>
                        </w:rPr>
                        <m:t>2</m:t>
                      </m:r>
                      <m:r>
                        <w:rPr>
                          <w:rFonts w:ascii="Cambria Math" w:hAnsi="Cambria Math"/>
                          <w:rPrChange w:id="4466" w:author="凡 张" w:date="2019-05-26T07:05:00Z">
                            <w:rPr>
                              <w:rFonts w:ascii="Cambria Math" w:hAnsi="Cambria Math"/>
                            </w:rPr>
                          </w:rPrChange>
                        </w:rPr>
                        <m:t>πd</m:t>
                      </m:r>
                    </m:num>
                    <m:den>
                      <m:r>
                        <w:rPr>
                          <w:rFonts w:ascii="Cambria Math" w:hAnsi="Cambria Math"/>
                          <w:rPrChange w:id="4467" w:author="凡 张" w:date="2019-05-26T07:05:00Z">
                            <w:rPr>
                              <w:rFonts w:ascii="Cambria Math" w:hAnsi="Cambria Math"/>
                            </w:rPr>
                          </w:rPrChange>
                        </w:rPr>
                        <m:t>L</m:t>
                      </m:r>
                      <m:r>
                        <m:rPr>
                          <m:sty m:val="p"/>
                        </m:rPr>
                        <w:rPr>
                          <w:rFonts w:ascii="Cambria Math" w:hAnsi="Cambria Math"/>
                          <w:rPrChange w:id="4468" w:author="凡 张" w:date="2019-05-26T07:05:00Z">
                            <w:rPr>
                              <w:rFonts w:ascii="Cambria Math" w:hAnsi="Cambria Math"/>
                            </w:rPr>
                          </w:rPrChange>
                        </w:rPr>
                        <m:t>H</m:t>
                      </m:r>
                    </m:den>
                  </m:f>
                  <m:r>
                    <m:rPr>
                      <m:sty m:val="p"/>
                    </m:rPr>
                    <w:rPr>
                      <w:rFonts w:ascii="Cambria Math" w:hAnsi="Cambria Math"/>
                      <w:rPrChange w:id="4469" w:author="凡 张" w:date="2019-05-26T07:05:00Z">
                        <w:rPr>
                          <w:rFonts w:ascii="Cambria Math" w:hAnsi="Cambria Math"/>
                        </w:rPr>
                      </w:rPrChange>
                    </w:rPr>
                    <m:t>h</m:t>
                  </m:r>
                  <m:d>
                    <m:dPr>
                      <m:ctrlPr>
                        <w:rPr>
                          <w:rFonts w:ascii="Cambria Math" w:hAnsi="Cambria Math"/>
                          <w:rPrChange w:id="4470" w:author="凡 张" w:date="2019-05-26T07:05:00Z">
                            <w:rPr>
                              <w:rFonts w:ascii="Cambria Math" w:hAnsi="Cambria Math"/>
                            </w:rPr>
                          </w:rPrChange>
                        </w:rPr>
                      </m:ctrlPr>
                    </m:dPr>
                    <m:e>
                      <m:r>
                        <m:rPr>
                          <m:sty m:val="p"/>
                        </m:rPr>
                        <w:rPr>
                          <w:rFonts w:ascii="Cambria Math" w:hAnsi="Cambria Math"/>
                          <w:rPrChange w:id="4471" w:author="凡 张" w:date="2019-05-26T07:05:00Z">
                            <w:rPr>
                              <w:rFonts w:ascii="Cambria Math" w:hAnsi="Cambria Math"/>
                            </w:rPr>
                          </w:rPrChange>
                        </w:rPr>
                        <m:t>x, y</m:t>
                      </m:r>
                    </m:e>
                  </m:d>
                </m:num>
                <m:den>
                  <m:r>
                    <m:rPr>
                      <m:sty m:val="p"/>
                    </m:rPr>
                    <w:rPr>
                      <w:rFonts w:ascii="Cambria Math" w:hAnsi="Cambria Math"/>
                      <w:rPrChange w:id="4472" w:author="凡 张" w:date="2019-05-26T07:05:00Z">
                        <w:rPr>
                          <w:rFonts w:ascii="Cambria Math" w:hAnsi="Cambria Math"/>
                        </w:rPr>
                      </w:rPrChange>
                    </w:rPr>
                    <m:t>1-</m:t>
                  </m:r>
                  <m:f>
                    <m:fPr>
                      <m:ctrlPr>
                        <w:rPr>
                          <w:rFonts w:ascii="Cambria Math" w:hAnsi="Cambria Math"/>
                          <w:rPrChange w:id="4473" w:author="凡 张" w:date="2019-05-26T07:05:00Z">
                            <w:rPr>
                              <w:rFonts w:ascii="Cambria Math" w:hAnsi="Cambria Math"/>
                            </w:rPr>
                          </w:rPrChange>
                        </w:rPr>
                      </m:ctrlPr>
                    </m:fPr>
                    <m:num>
                      <m:r>
                        <m:rPr>
                          <m:sty m:val="p"/>
                        </m:rPr>
                        <w:rPr>
                          <w:rFonts w:ascii="Cambria Math" w:hAnsi="Cambria Math"/>
                          <w:rPrChange w:id="4474" w:author="凡 张" w:date="2019-05-26T07:05:00Z">
                            <w:rPr>
                              <w:rFonts w:ascii="Cambria Math" w:hAnsi="Cambria Math"/>
                            </w:rPr>
                          </w:rPrChange>
                        </w:rPr>
                        <m:t>1</m:t>
                      </m:r>
                    </m:num>
                    <m:den>
                      <m:r>
                        <w:rPr>
                          <w:rFonts w:ascii="Cambria Math" w:hAnsi="Cambria Math"/>
                          <w:rPrChange w:id="4475" w:author="凡 张" w:date="2019-05-26T07:05:00Z">
                            <w:rPr>
                              <w:rFonts w:ascii="Cambria Math" w:hAnsi="Cambria Math"/>
                            </w:rPr>
                          </w:rPrChange>
                        </w:rPr>
                        <m:t>H</m:t>
                      </m:r>
                    </m:den>
                  </m:f>
                  <m:r>
                    <m:rPr>
                      <m:sty m:val="p"/>
                    </m:rPr>
                    <w:rPr>
                      <w:rFonts w:ascii="Cambria Math" w:hAnsi="Cambria Math"/>
                      <w:rPrChange w:id="4476" w:author="凡 张" w:date="2019-05-26T07:05:00Z">
                        <w:rPr>
                          <w:rFonts w:ascii="Cambria Math" w:hAnsi="Cambria Math"/>
                        </w:rPr>
                      </w:rPrChange>
                    </w:rPr>
                    <m:t>h</m:t>
                  </m:r>
                  <m:d>
                    <m:dPr>
                      <m:ctrlPr>
                        <w:rPr>
                          <w:rFonts w:ascii="Cambria Math" w:hAnsi="Cambria Math"/>
                          <w:rPrChange w:id="4477" w:author="凡 张" w:date="2019-05-26T07:05:00Z">
                            <w:rPr>
                              <w:rFonts w:ascii="Cambria Math" w:hAnsi="Cambria Math"/>
                            </w:rPr>
                          </w:rPrChange>
                        </w:rPr>
                      </m:ctrlPr>
                    </m:dPr>
                    <m:e>
                      <m:r>
                        <m:rPr>
                          <m:sty m:val="p"/>
                        </m:rPr>
                        <w:rPr>
                          <w:rFonts w:ascii="Cambria Math" w:hAnsi="Cambria Math"/>
                          <w:rPrChange w:id="4478" w:author="凡 张" w:date="2019-05-26T07:05:00Z">
                            <w:rPr>
                              <w:rFonts w:ascii="Cambria Math" w:hAnsi="Cambria Math"/>
                            </w:rPr>
                          </w:rPrChange>
                        </w:rPr>
                        <m:t>x, y</m:t>
                      </m:r>
                    </m:e>
                  </m:d>
                </m:den>
              </m:f>
              <m:r>
                <w:rPr>
                  <w:rFonts w:ascii="Cambria Math" w:hAnsi="Cambria Math"/>
                </w:rPr>
                <m:t>#</m:t>
              </m:r>
              <m:d>
                <m:dPr>
                  <m:ctrlPr>
                    <w:ins w:id="4479" w:author="凡 张" w:date="2019-05-26T08:04:00Z">
                      <w:rPr>
                        <w:rFonts w:ascii="Cambria Math" w:hAnsi="Cambria Math"/>
                        <w:i/>
                      </w:rPr>
                    </w:ins>
                  </m:ctrlPr>
                </m:dPr>
                <m:e>
                  <m:r>
                    <w:ins w:id="4480" w:author="凡 张" w:date="2019-05-26T08:05:00Z">
                      <w:rPr>
                        <w:rFonts w:ascii="Cambria Math" w:hAnsi="Cambria Math"/>
                      </w:rPr>
                      <m:t>3.6</m:t>
                    </w:ins>
                  </m:r>
                </m:e>
              </m:d>
            </m:e>
          </m:eqArr>
          <m:r>
            <w:del w:id="4481" w:author="凡 张" w:date="2019-05-26T08:04:00Z">
              <m:rPr>
                <m:sty m:val="p"/>
              </m:rPr>
              <w:rPr>
                <w:rFonts w:ascii="Cambria Math" w:hAnsi="Cambria Math"/>
                <w:rPrChange w:id="4482" w:author="凡 张" w:date="2019-05-26T08:04:00Z">
                  <w:rPr/>
                </w:rPrChange>
              </w:rPr>
              <w:tab/>
            </w:del>
          </m:r>
          <m:r>
            <w:del w:id="4483" w:author="凡 张" w:date="2019-05-26T08:04:00Z">
              <m:rPr>
                <m:sty m:val="p"/>
              </m:rPr>
              <w:rPr>
                <w:rFonts w:ascii="Cambria Math" w:hAnsi="Cambria Math"/>
                <w:rPrChange w:id="4484" w:author="凡 张" w:date="2019-05-26T08:04:00Z">
                  <w:rPr>
                    <w:rFonts w:ascii="Cambria Math" w:hAnsi="Cambria Math"/>
                  </w:rPr>
                </w:rPrChange>
              </w:rPr>
              <m:t>(3.5)</m:t>
            </w:del>
          </m:r>
        </m:oMath>
      </m:oMathPara>
    </w:p>
    <w:p w:rsidR="00290C7A" w:rsidRPr="00D62216" w:rsidRDefault="00290C7A" w:rsidP="00D5535B">
      <w:pPr>
        <w:pStyle w:val="aff8"/>
        <w:ind w:firstLine="480"/>
        <w:rPr>
          <w:rPrChange w:id="4485" w:author="凡 张" w:date="2019-05-26T07:05:00Z">
            <w:rPr/>
          </w:rPrChange>
        </w:rPr>
      </w:pPr>
      <w:r w:rsidRPr="00D62216">
        <w:rPr>
          <w:rPrChange w:id="4486" w:author="凡 张" w:date="2019-05-26T07:05:00Z">
            <w:rPr/>
          </w:rPrChange>
        </w:rPr>
        <w:t>该式描述了相位分布和和高度分布的非线性关系。在非线性校准中，需要确定的参数如下。</w:t>
      </w:r>
    </w:p>
    <w:p w:rsidR="00250466" w:rsidRPr="00250466" w:rsidDel="00B24ED6" w:rsidRDefault="00E20325" w:rsidP="00250466">
      <w:pPr>
        <w:pStyle w:val="afff3"/>
        <w:rPr>
          <w:del w:id="4487" w:author="凡 张" w:date="2019-05-26T08:06:00Z"/>
          <w:rFonts w:hint="eastAsia"/>
          <w:rPrChange w:id="4488" w:author="凡 张" w:date="2019-05-26T08:06:00Z">
            <w:rPr>
              <w:del w:id="4489" w:author="凡 张" w:date="2019-05-26T08:06:00Z"/>
            </w:rPr>
          </w:rPrChange>
        </w:rPr>
        <w:pPrChange w:id="4490" w:author="凡 张" w:date="2019-05-26T08:06:00Z">
          <w:pPr>
            <w:pStyle w:val="afff3"/>
          </w:pPr>
        </w:pPrChange>
      </w:pPr>
      <w:r w:rsidRPr="00D62216">
        <w:rPr>
          <w:rPrChange w:id="4491" w:author="凡 张" w:date="2019-05-26T07:05:00Z">
            <w:rPr/>
          </w:rPrChange>
        </w:rPr>
        <w:tab/>
      </w:r>
      <w:r w:rsidR="00250466">
        <w:br/>
      </w:r>
      <m:oMathPara>
        <m:oMath>
          <m:eqArr>
            <m:eqArrPr>
              <m:maxDist m:val="1"/>
              <m:ctrlPr>
                <w:ins w:id="4492" w:author="凡 张" w:date="2019-05-26T08:06:00Z">
                  <w:rPr>
                    <w:rFonts w:ascii="Cambria Math" w:hAnsi="Cambria Math"/>
                  </w:rPr>
                </w:ins>
              </m:ctrlPr>
            </m:eqArrPr>
            <m:e>
              <m:r>
                <m:rPr>
                  <m:sty m:val="p"/>
                </m:rPr>
                <w:rPr>
                  <w:rFonts w:ascii="Cambria Math" w:hAnsi="Cambria Math"/>
                  <w:rPrChange w:id="4493" w:author="凡 张" w:date="2019-05-26T07:05:00Z">
                    <w:rPr>
                      <w:rFonts w:ascii="Cambria Math" w:hAnsi="Cambria Math"/>
                    </w:rPr>
                  </w:rPrChange>
                </w:rPr>
                <m:t>M=</m:t>
              </m:r>
              <m:f>
                <m:fPr>
                  <m:ctrlPr>
                    <w:rPr>
                      <w:rFonts w:ascii="Cambria Math" w:hAnsi="Cambria Math"/>
                      <w:rPrChange w:id="4494" w:author="凡 张" w:date="2019-05-26T07:05:00Z">
                        <w:rPr>
                          <w:rFonts w:ascii="Cambria Math" w:hAnsi="Cambria Math"/>
                        </w:rPr>
                      </w:rPrChange>
                    </w:rPr>
                  </m:ctrlPr>
                </m:fPr>
                <m:num>
                  <m:r>
                    <m:rPr>
                      <m:sty m:val="p"/>
                    </m:rPr>
                    <w:rPr>
                      <w:rFonts w:ascii="Cambria Math" w:hAnsi="Cambria Math"/>
                      <w:rPrChange w:id="4495" w:author="凡 张" w:date="2019-05-26T07:05:00Z">
                        <w:rPr>
                          <w:rFonts w:ascii="Cambria Math" w:hAnsi="Cambria Math"/>
                        </w:rPr>
                      </w:rPrChange>
                    </w:rPr>
                    <m:t>2</m:t>
                  </m:r>
                  <m:r>
                    <w:rPr>
                      <w:rFonts w:ascii="Cambria Math" w:hAnsi="Cambria Math"/>
                      <w:rPrChange w:id="4496" w:author="凡 张" w:date="2019-05-26T07:05:00Z">
                        <w:rPr>
                          <w:rFonts w:ascii="Cambria Math" w:hAnsi="Cambria Math"/>
                        </w:rPr>
                      </w:rPrChange>
                    </w:rPr>
                    <m:t>πd</m:t>
                  </m:r>
                </m:num>
                <m:den>
                  <m:r>
                    <w:rPr>
                      <w:rFonts w:ascii="Cambria Math" w:hAnsi="Cambria Math"/>
                      <w:rPrChange w:id="4497" w:author="凡 张" w:date="2019-05-26T07:05:00Z">
                        <w:rPr>
                          <w:rFonts w:ascii="Cambria Math" w:hAnsi="Cambria Math"/>
                        </w:rPr>
                      </w:rPrChange>
                    </w:rPr>
                    <m:t>L</m:t>
                  </m:r>
                  <m:r>
                    <m:rPr>
                      <m:sty m:val="p"/>
                    </m:rPr>
                    <w:rPr>
                      <w:rFonts w:ascii="Cambria Math" w:hAnsi="Cambria Math"/>
                      <w:rPrChange w:id="4498" w:author="凡 张" w:date="2019-05-26T07:05:00Z">
                        <w:rPr>
                          <w:rFonts w:ascii="Cambria Math" w:hAnsi="Cambria Math"/>
                        </w:rPr>
                      </w:rPrChange>
                    </w:rPr>
                    <m:t>H</m:t>
                  </m:r>
                </m:den>
              </m:f>
              <m:r>
                <w:rPr>
                  <w:rFonts w:ascii="Cambria Math" w:hAnsi="Cambria Math"/>
                </w:rPr>
                <m:t>#</m:t>
              </m:r>
              <m:d>
                <m:dPr>
                  <m:ctrlPr>
                    <w:ins w:id="4499" w:author="凡 张" w:date="2019-05-26T08:06:00Z">
                      <w:rPr>
                        <w:rFonts w:ascii="Cambria Math" w:hAnsi="Cambria Math"/>
                      </w:rPr>
                    </w:ins>
                  </m:ctrlPr>
                </m:dPr>
                <m:e>
                  <m:r>
                    <w:ins w:id="4500" w:author="凡 张" w:date="2019-05-26T08:06:00Z">
                      <m:rPr>
                        <m:sty m:val="p"/>
                      </m:rPr>
                      <w:rPr>
                        <w:rFonts w:ascii="Cambria Math" w:hAnsi="Cambria Math"/>
                      </w:rPr>
                      <m:t>3.7</m:t>
                    </w:ins>
                  </m:r>
                </m:e>
              </m:d>
              <m:ctrlPr>
                <w:ins w:id="4501" w:author="凡 张" w:date="2019-05-26T08:06:00Z">
                  <w:rPr>
                    <w:rFonts w:ascii="Cambria Math" w:hAnsi="Cambria Math"/>
                    <w:i/>
                  </w:rPr>
                </w:ins>
              </m:ctrlPr>
            </m:e>
          </m:eqArr>
          <w:del w:id="4502" w:author="凡 张" w:date="2019-05-26T08:06:00Z">
            <m:r>
              <w:br/>
            </m:r>
          </w:del>
        </m:oMath>
      </m:oMathPara>
      <w:del w:id="4503" w:author="凡 张" w:date="2019-05-26T08:06:00Z">
        <w:r w:rsidRPr="00D62216" w:rsidDel="00250466">
          <w:rPr>
            <w:rPrChange w:id="4504" w:author="凡 张" w:date="2019-05-26T07:05:00Z">
              <w:rPr/>
            </w:rPrChange>
          </w:rPr>
          <w:tab/>
        </w:r>
      </w:del>
      <w:del w:id="4505" w:author="凡 张" w:date="2019-05-26T08:05:00Z">
        <w:r w:rsidRPr="00D62216" w:rsidDel="00250466">
          <w:rPr>
            <w:rPrChange w:id="4506" w:author="凡 张" w:date="2019-05-26T07:05:00Z">
              <w:rPr/>
            </w:rPrChange>
          </w:rPr>
          <w:delText>(3.6)</w:delText>
        </w:r>
      </w:del>
    </w:p>
    <w:p w:rsidR="00250466" w:rsidRPr="00D62216" w:rsidRDefault="00E20325" w:rsidP="00250466">
      <w:pPr>
        <w:pStyle w:val="afff3"/>
        <w:rPr>
          <w:rFonts w:hint="eastAsia"/>
          <w:rPrChange w:id="4507" w:author="凡 张" w:date="2019-05-26T07:05:00Z">
            <w:rPr/>
          </w:rPrChange>
        </w:rPr>
        <w:pPrChange w:id="4508" w:author="凡 张" w:date="2019-05-26T08:06:00Z">
          <w:pPr>
            <w:pStyle w:val="afff3"/>
          </w:pPr>
        </w:pPrChange>
      </w:pPr>
      <w:r w:rsidRPr="00D62216">
        <w:rPr>
          <w:rPrChange w:id="4509" w:author="凡 张" w:date="2019-05-26T07:05:00Z">
            <w:rPr/>
          </w:rPrChange>
        </w:rPr>
        <w:tab/>
      </w:r>
      <w:r w:rsidR="00250466">
        <w:br/>
      </w:r>
      <m:oMathPara>
        <m:oMath>
          <m:eqArr>
            <m:eqArrPr>
              <m:maxDist m:val="1"/>
              <m:ctrlPr>
                <w:ins w:id="4510" w:author="凡 张" w:date="2019-05-26T08:06:00Z">
                  <w:rPr>
                    <w:rFonts w:ascii="Cambria Math" w:hAnsi="Cambria Math"/>
                    <w:i/>
                  </w:rPr>
                </w:ins>
              </m:ctrlPr>
            </m:eqArrPr>
            <m:e>
              <m:r>
                <m:rPr>
                  <m:sty m:val="p"/>
                </m:rPr>
                <w:rPr>
                  <w:rFonts w:ascii="Cambria Math" w:hAnsi="Cambria Math"/>
                  <w:rPrChange w:id="4511" w:author="凡 张" w:date="2019-05-26T07:05:00Z">
                    <w:rPr>
                      <w:rFonts w:ascii="Cambria Math" w:hAnsi="Cambria Math"/>
                    </w:rPr>
                  </w:rPrChange>
                </w:rPr>
                <m:t>N=</m:t>
              </m:r>
              <m:f>
                <m:fPr>
                  <m:ctrlPr>
                    <w:rPr>
                      <w:rFonts w:ascii="Cambria Math" w:hAnsi="Cambria Math"/>
                      <w:rPrChange w:id="4512" w:author="凡 张" w:date="2019-05-26T07:05:00Z">
                        <w:rPr>
                          <w:rFonts w:ascii="Cambria Math" w:hAnsi="Cambria Math"/>
                        </w:rPr>
                      </w:rPrChange>
                    </w:rPr>
                  </m:ctrlPr>
                </m:fPr>
                <m:num>
                  <m:r>
                    <m:rPr>
                      <m:sty m:val="p"/>
                    </m:rPr>
                    <w:rPr>
                      <w:rFonts w:ascii="Cambria Math" w:hAnsi="Cambria Math"/>
                      <w:rPrChange w:id="4513" w:author="凡 张" w:date="2019-05-26T07:05:00Z">
                        <w:rPr>
                          <w:rFonts w:ascii="Cambria Math" w:hAnsi="Cambria Math"/>
                        </w:rPr>
                      </w:rPrChange>
                    </w:rPr>
                    <m:t>1</m:t>
                  </m:r>
                </m:num>
                <m:den>
                  <m:r>
                    <w:rPr>
                      <w:rFonts w:ascii="Cambria Math" w:hAnsi="Cambria Math"/>
                      <w:rPrChange w:id="4514" w:author="凡 张" w:date="2019-05-26T07:05:00Z">
                        <w:rPr>
                          <w:rFonts w:ascii="Cambria Math" w:hAnsi="Cambria Math"/>
                        </w:rPr>
                      </w:rPrChange>
                    </w:rPr>
                    <m:t>H</m:t>
                  </m:r>
                </m:den>
              </m:f>
              <m:r>
                <w:rPr>
                  <w:rFonts w:ascii="Cambria Math" w:hAnsi="Cambria Math"/>
                </w:rPr>
                <m:t>#</m:t>
              </m:r>
              <m:d>
                <m:dPr>
                  <m:ctrlPr>
                    <w:ins w:id="4515" w:author="凡 张" w:date="2019-05-26T08:06:00Z">
                      <w:rPr>
                        <w:rFonts w:ascii="Cambria Math" w:hAnsi="Cambria Math"/>
                        <w:i/>
                      </w:rPr>
                    </w:ins>
                  </m:ctrlPr>
                </m:dPr>
                <m:e>
                  <m:r>
                    <w:ins w:id="4516" w:author="凡 张" w:date="2019-05-26T08:06:00Z">
                      <w:rPr>
                        <w:rFonts w:ascii="Cambria Math" w:hAnsi="Cambria Math"/>
                      </w:rPr>
                      <m:t>3.</m:t>
                    </w:ins>
                  </m:r>
                  <m:r>
                    <w:ins w:id="4517" w:author="凡 张" w:date="2019-05-26T08:13:00Z">
                      <w:rPr>
                        <w:rFonts w:ascii="Cambria Math" w:hAnsi="Cambria Math" w:hint="eastAsia"/>
                      </w:rPr>
                      <m:t>8</m:t>
                    </w:ins>
                  </m:r>
                </m:e>
              </m:d>
            </m:e>
          </m:eqArr>
          <m:r>
            <w:del w:id="4518" w:author="凡 张" w:date="2019-05-26T08:06:00Z">
              <m:rPr>
                <m:sty m:val="p"/>
              </m:rPr>
              <w:rPr>
                <w:rFonts w:ascii="Cambria Math" w:hAnsi="Cambria Math"/>
                <w:rPrChange w:id="4519" w:author="凡 张" w:date="2019-05-26T08:06:00Z">
                  <w:rPr/>
                </w:rPrChange>
              </w:rPr>
              <w:tab/>
            </w:del>
          </m:r>
          <m:r>
            <w:del w:id="4520" w:author="凡 张" w:date="2019-05-26T08:06:00Z">
              <m:rPr>
                <m:sty m:val="p"/>
              </m:rPr>
              <w:rPr>
                <w:rFonts w:ascii="Cambria Math" w:hAnsi="Cambria Math"/>
                <w:rPrChange w:id="4521" w:author="凡 张" w:date="2019-05-26T08:06:00Z">
                  <w:rPr>
                    <w:rFonts w:ascii="Cambria Math" w:hAnsi="Cambria Math"/>
                  </w:rPr>
                </w:rPrChange>
              </w:rPr>
              <m:t>(3.7)</m:t>
            </w:del>
          </m:r>
        </m:oMath>
      </m:oMathPara>
    </w:p>
    <w:p w:rsidR="00290C7A" w:rsidRPr="00D62216" w:rsidRDefault="00F81E25" w:rsidP="00D5535B">
      <w:pPr>
        <w:pStyle w:val="aff8"/>
        <w:ind w:firstLine="480"/>
        <w:rPr>
          <w:rPrChange w:id="4522" w:author="凡 张" w:date="2019-05-26T07:05:00Z">
            <w:rPr/>
          </w:rPrChange>
        </w:rPr>
      </w:pPr>
      <m:oMath>
        <m:r>
          <m:rPr>
            <m:sty m:val="p"/>
          </m:rPr>
          <w:rPr>
            <w:rFonts w:ascii="Cambria Math" w:hAnsi="Cambria Math"/>
            <w:rPrChange w:id="4523" w:author="凡 张" w:date="2019-05-26T07:05:00Z">
              <w:rPr>
                <w:rFonts w:ascii="Cambria Math" w:hAnsi="Cambria Math"/>
              </w:rPr>
            </w:rPrChange>
          </w:rPr>
          <m:t>m</m:t>
        </m:r>
      </m:oMath>
      <w:r w:rsidR="00290C7A" w:rsidRPr="00D62216">
        <w:rPr>
          <w:rPrChange w:id="4524" w:author="凡 张" w:date="2019-05-26T07:05:00Z">
            <w:rPr/>
          </w:rPrChange>
        </w:rPr>
        <w:t>和</w:t>
      </w:r>
      <m:oMath>
        <m:r>
          <m:rPr>
            <m:sty m:val="p"/>
          </m:rPr>
          <w:rPr>
            <w:rFonts w:ascii="Cambria Math" w:hAnsi="Cambria Math"/>
            <w:rPrChange w:id="4525" w:author="凡 张" w:date="2019-05-26T07:05:00Z">
              <w:rPr>
                <w:rFonts w:ascii="Cambria Math" w:hAnsi="Cambria Math"/>
              </w:rPr>
            </w:rPrChange>
          </w:rPr>
          <m:t>n</m:t>
        </m:r>
      </m:oMath>
      <w:r w:rsidR="00290C7A" w:rsidRPr="00D62216">
        <w:rPr>
          <w:rPrChange w:id="4526" w:author="凡 张" w:date="2019-05-26T07:05:00Z">
            <w:rPr/>
          </w:rPrChange>
        </w:rPr>
        <w:t>均和测量装置的几何参数有关，</w:t>
      </w:r>
      <w:r w:rsidR="00E20325" w:rsidRPr="00D62216">
        <w:rPr>
          <w:rPrChange w:id="4527" w:author="凡 张" w:date="2019-05-26T07:05:00Z">
            <w:rPr/>
          </w:rPrChange>
        </w:rPr>
        <w:t>可</w:t>
      </w:r>
      <w:r w:rsidR="00290C7A" w:rsidRPr="00D62216">
        <w:rPr>
          <w:rPrChange w:id="4528" w:author="凡 张" w:date="2019-05-26T07:05:00Z">
            <w:rPr/>
          </w:rPrChange>
        </w:rPr>
        <w:t>通过最小二乘方法处理已知</w:t>
      </w:r>
      <m:oMath>
        <m:r>
          <m:rPr>
            <m:sty m:val="p"/>
          </m:rPr>
          <w:rPr>
            <w:rFonts w:ascii="Cambria Math" w:hAnsi="Cambria Math"/>
            <w:rPrChange w:id="4529" w:author="凡 张" w:date="2019-05-26T07:05:00Z">
              <w:rPr>
                <w:rFonts w:ascii="Cambria Math" w:hAnsi="Cambria Math"/>
              </w:rPr>
            </w:rPrChange>
          </w:rPr>
          <m:t>h</m:t>
        </m:r>
        <m:d>
          <m:dPr>
            <m:ctrlPr>
              <w:rPr>
                <w:rFonts w:ascii="Cambria Math" w:hAnsi="Cambria Math"/>
                <w:rPrChange w:id="4530" w:author="凡 张" w:date="2019-05-26T07:05:00Z">
                  <w:rPr>
                    <w:rFonts w:ascii="Cambria Math" w:hAnsi="Cambria Math"/>
                  </w:rPr>
                </w:rPrChange>
              </w:rPr>
            </m:ctrlPr>
          </m:dPr>
          <m:e>
            <m:r>
              <m:rPr>
                <m:sty m:val="p"/>
              </m:rPr>
              <w:rPr>
                <w:rFonts w:ascii="Cambria Math" w:hAnsi="Cambria Math"/>
                <w:rPrChange w:id="4531" w:author="凡 张" w:date="2019-05-26T07:05:00Z">
                  <w:rPr>
                    <w:rFonts w:ascii="Cambria Math" w:hAnsi="Cambria Math"/>
                  </w:rPr>
                </w:rPrChange>
              </w:rPr>
              <m:t>x, y</m:t>
            </m:r>
          </m:e>
        </m:d>
      </m:oMath>
      <w:r w:rsidR="00290C7A" w:rsidRPr="00D62216">
        <w:rPr>
          <w:rPrChange w:id="4532" w:author="凡 张" w:date="2019-05-26T07:05:00Z">
            <w:rPr/>
          </w:rPrChange>
        </w:rPr>
        <w:t>和</w:t>
      </w:r>
      <m:oMath>
        <m:r>
          <m:rPr>
            <m:sty m:val="p"/>
          </m:rPr>
          <w:rPr>
            <w:rFonts w:ascii="Cambria Math" w:hAnsi="Cambria Math"/>
            <w:rPrChange w:id="4533" w:author="凡 张" w:date="2019-05-26T07:05:00Z">
              <w:rPr>
                <w:rFonts w:ascii="Cambria Math" w:hAnsi="Cambria Math"/>
              </w:rPr>
            </w:rPrChange>
          </w:rPr>
          <m:t>∆φ</m:t>
        </m:r>
        <m:d>
          <m:dPr>
            <m:ctrlPr>
              <w:rPr>
                <w:rFonts w:ascii="Cambria Math" w:hAnsi="Cambria Math"/>
                <w:rPrChange w:id="4534" w:author="凡 张" w:date="2019-05-26T07:05:00Z">
                  <w:rPr>
                    <w:rFonts w:ascii="Cambria Math" w:hAnsi="Cambria Math"/>
                  </w:rPr>
                </w:rPrChange>
              </w:rPr>
            </m:ctrlPr>
          </m:dPr>
          <m:e>
            <m:r>
              <m:rPr>
                <m:sty m:val="p"/>
              </m:rPr>
              <w:rPr>
                <w:rFonts w:ascii="Cambria Math" w:hAnsi="Cambria Math"/>
                <w:rPrChange w:id="4535" w:author="凡 张" w:date="2019-05-26T07:05:00Z">
                  <w:rPr>
                    <w:rFonts w:ascii="Cambria Math" w:hAnsi="Cambria Math"/>
                  </w:rPr>
                </w:rPrChange>
              </w:rPr>
              <m:t>x, y</m:t>
            </m:r>
          </m:e>
        </m:d>
      </m:oMath>
      <w:r w:rsidR="00290C7A" w:rsidRPr="00D62216">
        <w:rPr>
          <w:rPrChange w:id="4536" w:author="凡 张" w:date="2019-05-26T07:05:00Z">
            <w:rPr/>
          </w:rPrChange>
        </w:rPr>
        <w:t>的数据，得出最大似然系数</w:t>
      </w:r>
      <m:oMath>
        <m:r>
          <m:rPr>
            <m:sty m:val="p"/>
          </m:rPr>
          <w:rPr>
            <w:rFonts w:ascii="Cambria Math" w:hAnsi="Cambria Math"/>
            <w:rPrChange w:id="4537" w:author="凡 张" w:date="2019-05-26T07:05:00Z">
              <w:rPr>
                <w:rFonts w:ascii="Cambria Math" w:hAnsi="Cambria Math"/>
              </w:rPr>
            </w:rPrChange>
          </w:rPr>
          <m:t>m</m:t>
        </m:r>
      </m:oMath>
      <w:r w:rsidR="00290C7A" w:rsidRPr="00D62216">
        <w:rPr>
          <w:rPrChange w:id="4538" w:author="凡 张" w:date="2019-05-26T07:05:00Z">
            <w:rPr/>
          </w:rPrChange>
        </w:rPr>
        <w:t>和</w:t>
      </w:r>
      <m:oMath>
        <m:r>
          <m:rPr>
            <m:sty m:val="p"/>
          </m:rPr>
          <w:rPr>
            <w:rFonts w:ascii="Cambria Math" w:hAnsi="Cambria Math"/>
            <w:rPrChange w:id="4539" w:author="凡 张" w:date="2019-05-26T07:05:00Z">
              <w:rPr>
                <w:rFonts w:ascii="Cambria Math" w:hAnsi="Cambria Math"/>
              </w:rPr>
            </w:rPrChange>
          </w:rPr>
          <m:t>n</m:t>
        </m:r>
      </m:oMath>
      <w:r w:rsidR="00290C7A" w:rsidRPr="00D62216">
        <w:rPr>
          <w:rPrChange w:id="4540" w:author="凡 张" w:date="2019-05-26T07:05:00Z">
            <w:rPr/>
          </w:rPrChange>
        </w:rPr>
        <w:t>的具体数值</w:t>
      </w:r>
      <w:r w:rsidR="00E20325" w:rsidRPr="00D62216">
        <w:rPr>
          <w:rPrChange w:id="4541" w:author="凡 张" w:date="2019-05-26T07:05:00Z">
            <w:rPr/>
          </w:rPrChange>
        </w:rPr>
        <w:t>。然后，</w:t>
      </w:r>
      <w:del w:id="4542" w:author="凡 张" w:date="2019-05-26T08:07:00Z">
        <w:r w:rsidR="00E20325" w:rsidRPr="00D62216" w:rsidDel="00B24ED6">
          <w:rPr>
            <w:rPrChange w:id="4543" w:author="凡 张" w:date="2019-05-26T07:05:00Z">
              <w:rPr/>
            </w:rPrChange>
          </w:rPr>
          <w:delText>可</w:delText>
        </w:r>
      </w:del>
      <w:r w:rsidR="00E20325" w:rsidRPr="00D62216">
        <w:rPr>
          <w:rPrChange w:id="4544" w:author="凡 张" w:date="2019-05-26T07:05:00Z">
            <w:rPr/>
          </w:rPrChange>
        </w:rPr>
        <w:t>将拟合所得的参数</w:t>
      </w:r>
      <w:ins w:id="4545" w:author="凡 张" w:date="2019-05-26T08:07:00Z">
        <w:r w:rsidR="00B24ED6">
          <w:rPr>
            <w:rFonts w:hint="eastAsia"/>
          </w:rPr>
          <w:t>带</w:t>
        </w:r>
      </w:ins>
      <w:del w:id="4546" w:author="凡 张" w:date="2019-05-26T08:07:00Z">
        <w:r w:rsidR="00E20325" w:rsidRPr="00D62216" w:rsidDel="00B24ED6">
          <w:rPr>
            <w:rPrChange w:id="4547" w:author="凡 张" w:date="2019-05-26T07:05:00Z">
              <w:rPr/>
            </w:rPrChange>
          </w:rPr>
          <w:delText>打</w:delText>
        </w:r>
      </w:del>
      <w:r w:rsidR="00E20325" w:rsidRPr="00D62216">
        <w:rPr>
          <w:rPrChange w:id="4548" w:author="凡 张" w:date="2019-05-26T07:05:00Z">
            <w:rPr/>
          </w:rPrChange>
        </w:rPr>
        <w:t>入</w:t>
      </w:r>
      <w:del w:id="4549" w:author="凡 张" w:date="2019-05-26T08:07:00Z">
        <w:r w:rsidR="00E20325" w:rsidRPr="00D62216" w:rsidDel="00B24ED6">
          <w:rPr>
            <w:rPrChange w:id="4550" w:author="凡 张" w:date="2019-05-26T07:05:00Z">
              <w:rPr/>
            </w:rPrChange>
          </w:rPr>
          <w:delText>如</w:delText>
        </w:r>
      </w:del>
      <w:r w:rsidR="00E20325" w:rsidRPr="00D62216">
        <w:rPr>
          <w:rPrChange w:id="4551" w:author="凡 张" w:date="2019-05-26T07:05:00Z">
            <w:rPr/>
          </w:rPrChange>
        </w:rPr>
        <w:t>相位</w:t>
      </w:r>
      <w:r w:rsidR="00E20325" w:rsidRPr="00D62216">
        <w:rPr>
          <w:rPrChange w:id="4552" w:author="凡 张" w:date="2019-05-26T07:05:00Z">
            <w:rPr/>
          </w:rPrChange>
        </w:rPr>
        <w:t>-</w:t>
      </w:r>
      <w:r w:rsidR="00E20325" w:rsidRPr="00D62216">
        <w:rPr>
          <w:rPrChange w:id="4553" w:author="凡 张" w:date="2019-05-26T07:05:00Z">
            <w:rPr/>
          </w:rPrChange>
        </w:rPr>
        <w:t>高度非线性关系</w:t>
      </w:r>
      <w:r w:rsidR="00E20325" w:rsidRPr="00D62216">
        <w:rPr>
          <w:rPrChange w:id="4554" w:author="凡 张" w:date="2019-05-26T07:05:00Z">
            <w:rPr/>
          </w:rPrChange>
        </w:rPr>
        <w:t>(3.5)</w:t>
      </w:r>
      <w:r w:rsidR="00E20325" w:rsidRPr="00D62216">
        <w:rPr>
          <w:rPrChange w:id="4555" w:author="凡 张" w:date="2019-05-26T07:05:00Z">
            <w:rPr/>
          </w:rPrChange>
        </w:rPr>
        <w:t>中，</w:t>
      </w:r>
      <w:r w:rsidR="00290C7A" w:rsidRPr="00D62216">
        <w:rPr>
          <w:rPrChange w:id="4556" w:author="凡 张" w:date="2019-05-26T07:05:00Z">
            <w:rPr/>
          </w:rPrChange>
        </w:rPr>
        <w:t>从而用于后续测量过程中</w:t>
      </w:r>
      <w:r w:rsidR="00E20325" w:rsidRPr="00D62216">
        <w:rPr>
          <w:rPrChange w:id="4557" w:author="凡 张" w:date="2019-05-26T07:05:00Z">
            <w:rPr/>
          </w:rPrChange>
        </w:rPr>
        <w:t>。最后</w:t>
      </w:r>
      <w:del w:id="4558" w:author="凡 张" w:date="2019-05-26T08:07:00Z">
        <w:r w:rsidR="00E20325" w:rsidRPr="00D62216" w:rsidDel="00B24ED6">
          <w:rPr>
            <w:rPrChange w:id="4559" w:author="凡 张" w:date="2019-05-26T07:05:00Z">
              <w:rPr/>
            </w:rPrChange>
          </w:rPr>
          <w:delText>可用</w:delText>
        </w:r>
      </w:del>
      <w:r w:rsidR="00E20325" w:rsidRPr="00D62216">
        <w:rPr>
          <w:rPrChange w:id="4560" w:author="凡 张" w:date="2019-05-26T07:05:00Z">
            <w:rPr/>
          </w:rPrChange>
        </w:rPr>
        <w:t>该</w:t>
      </w:r>
      <w:r w:rsidR="00290C7A" w:rsidRPr="00D62216">
        <w:rPr>
          <w:rPrChange w:id="4561" w:author="凡 张" w:date="2019-05-26T07:05:00Z">
            <w:rPr/>
          </w:rPrChange>
        </w:rPr>
        <w:t>式</w:t>
      </w:r>
      <w:r w:rsidR="00E20325" w:rsidRPr="00D62216">
        <w:rPr>
          <w:rPrChange w:id="4562" w:author="凡 张" w:date="2019-05-26T07:05:00Z">
            <w:rPr/>
          </w:rPrChange>
        </w:rPr>
        <w:t>(3.5)</w:t>
      </w:r>
      <w:ins w:id="4563" w:author="凡 张" w:date="2019-05-26T08:07:00Z">
        <w:r w:rsidR="00B24ED6">
          <w:rPr>
            <w:rFonts w:hint="eastAsia"/>
          </w:rPr>
          <w:t>可被用于</w:t>
        </w:r>
      </w:ins>
      <w:r w:rsidR="00290C7A" w:rsidRPr="00D62216">
        <w:rPr>
          <w:rPrChange w:id="4564" w:author="凡 张" w:date="2019-05-26T07:05:00Z">
            <w:rPr/>
          </w:rPrChange>
        </w:rPr>
        <w:t>将相位分布转换为待测表面高度分布。</w:t>
      </w:r>
    </w:p>
    <w:p w:rsidR="00E20325" w:rsidRPr="00D62216" w:rsidRDefault="00E20325" w:rsidP="005C634D">
      <w:pPr>
        <w:pStyle w:val="2"/>
        <w:spacing w:before="156" w:after="156"/>
        <w:rPr>
          <w:rPrChange w:id="4565" w:author="凡 张" w:date="2019-05-26T07:05:00Z">
            <w:rPr/>
          </w:rPrChange>
        </w:rPr>
      </w:pPr>
      <w:bookmarkStart w:id="4566" w:name="_Toc9421025"/>
      <w:bookmarkStart w:id="4567" w:name="_Toc9746653"/>
      <w:r w:rsidRPr="00D62216">
        <w:rPr>
          <w:rPrChange w:id="4568" w:author="凡 张" w:date="2019-05-26T07:05:00Z">
            <w:rPr/>
          </w:rPrChange>
        </w:rPr>
        <w:t>线性校准原理</w:t>
      </w:r>
      <w:bookmarkEnd w:id="4566"/>
      <w:bookmarkEnd w:id="4567"/>
    </w:p>
    <w:p w:rsidR="00E20325" w:rsidRPr="00D62216" w:rsidRDefault="005C634D" w:rsidP="00D5535B">
      <w:pPr>
        <w:pStyle w:val="aff8"/>
        <w:ind w:firstLine="480"/>
        <w:rPr>
          <w:rPrChange w:id="4569" w:author="凡 张" w:date="2019-05-26T07:05:00Z">
            <w:rPr/>
          </w:rPrChange>
        </w:rPr>
      </w:pPr>
      <w:r w:rsidRPr="00D62216">
        <w:rPr>
          <w:rPrChange w:id="4570" w:author="凡 张" w:date="2019-05-26T07:05:00Z">
            <w:rPr/>
          </w:rPrChange>
        </w:rPr>
        <w:t>在</w:t>
      </w:r>
      <w:r w:rsidRPr="00D62216">
        <w:rPr>
          <w:rPrChange w:id="4571" w:author="凡 张" w:date="2019-05-26T07:05:00Z">
            <w:rPr>
              <w:rFonts w:hint="eastAsia"/>
            </w:rPr>
          </w:rPrChange>
        </w:rPr>
        <w:t>2007</w:t>
      </w:r>
      <w:r w:rsidRPr="00D62216">
        <w:rPr>
          <w:rPrChange w:id="4572" w:author="凡 张" w:date="2019-05-26T07:05:00Z">
            <w:rPr>
              <w:rFonts w:hint="eastAsia"/>
            </w:rPr>
          </w:rPrChange>
        </w:rPr>
        <w:t>年，</w:t>
      </w:r>
      <w:r w:rsidR="00824670" w:rsidRPr="00D62216">
        <w:rPr>
          <w:rPrChange w:id="4573" w:author="凡 张" w:date="2019-05-26T07:05:00Z">
            <w:rPr/>
          </w:rPrChange>
        </w:rPr>
        <w:t>加拿大学者</w:t>
      </w:r>
      <w:r w:rsidR="00E20325" w:rsidRPr="00D62216">
        <w:rPr>
          <w:rPrChange w:id="4574" w:author="凡 张" w:date="2019-05-26T07:05:00Z">
            <w:rPr/>
          </w:rPrChange>
        </w:rPr>
        <w:t>提出了线性校准</w:t>
      </w:r>
      <w:r w:rsidRPr="00D62216">
        <w:rPr>
          <w:rPrChange w:id="4575" w:author="凡 张" w:date="2019-05-26T07:05:00Z">
            <w:rPr/>
          </w:rPrChange>
        </w:rPr>
        <w:fldChar w:fldCharType="begin"/>
      </w:r>
      <w:r w:rsidR="002270B7" w:rsidRPr="00D62216">
        <w:rPr>
          <w:rPrChange w:id="4576" w:author="凡 张" w:date="2019-05-26T07:05:00Z">
            <w:rPr/>
          </w:rPrChange>
        </w:rPr>
        <w:instrText xml:space="preserve"> ADDIN EN.CITE &lt;EndNote&gt;&lt;Cite&gt;&lt;Author&gt;Jia&lt;/Author&gt;&lt;Year&gt;2007&lt;/Year&gt;&lt;RecNum&gt;141&lt;/RecNum&gt;&lt;DisplayText&gt;[17]&lt;/DisplayText&gt;&lt;record&gt;&lt;rec-number&gt;141&lt;/rec-number&gt;&lt;foreign-keys&gt;&lt;key app="EN" db-id="25ts25aeg5wpw5edwz8pv0fnx5faar95e29z" timestamp="1558319757"&gt;141&lt;/key&gt;&lt;/foreign-keys&gt;&lt;ref-type name="Journal Article"&gt;17&lt;/ref-type&gt;&lt;contributors&gt;&lt;authors&gt;&lt;author&gt;Jia, Peirong&lt;/author&gt;&lt;author&gt;Kofman, Jonathan&lt;/author&gt;&lt;author&gt;English, Chad E&lt;/author&gt;&lt;/authors&gt;&lt;/contributors&gt;&lt;titles&gt;&lt;title&gt;Comparison of linear and nonlinear calibration methods for phase-measuring profilometry&lt;/title&gt;&lt;secondary-title&gt;Optical Engineering&lt;/secondary-title&gt;&lt;/titles&gt;&lt;periodical&gt;&lt;full-title&gt;Optical Engineering&lt;/full-title&gt;&lt;/periodical&gt;&lt;pages&gt;043601&lt;/pages&gt;&lt;volume&gt;46&lt;/volume&gt;&lt;number&gt;4&lt;/number&gt;&lt;dates&gt;&lt;year&gt;2007&lt;/year&gt;&lt;/dates&gt;&lt;isbn&gt;0091-3286&lt;/isbn&gt;&lt;urls&gt;&lt;/urls&gt;&lt;/record&gt;&lt;/Cite&gt;&lt;/EndNote&gt;</w:instrText>
      </w:r>
      <w:r w:rsidRPr="00D62216">
        <w:rPr>
          <w:rPrChange w:id="4577" w:author="凡 张" w:date="2019-05-26T07:05:00Z">
            <w:rPr/>
          </w:rPrChange>
        </w:rPr>
        <w:fldChar w:fldCharType="separate"/>
      </w:r>
      <w:r w:rsidR="002270B7" w:rsidRPr="00D62216">
        <w:rPr>
          <w:noProof/>
          <w:rPrChange w:id="4578" w:author="凡 张" w:date="2019-05-26T07:05:00Z">
            <w:rPr>
              <w:noProof/>
            </w:rPr>
          </w:rPrChange>
        </w:rPr>
        <w:t>[</w:t>
      </w:r>
      <w:r w:rsidR="002926C8" w:rsidRPr="00D62216">
        <w:rPr>
          <w:noProof/>
          <w:rPrChange w:id="4579" w:author="凡 张" w:date="2019-05-26T07:05:00Z">
            <w:rPr>
              <w:noProof/>
            </w:rPr>
          </w:rPrChange>
        </w:rPr>
        <w:fldChar w:fldCharType="begin"/>
      </w:r>
      <w:r w:rsidR="002926C8" w:rsidRPr="00D62216">
        <w:rPr>
          <w:noProof/>
          <w:rPrChange w:id="4580" w:author="凡 张" w:date="2019-05-26T07:05:00Z">
            <w:rPr>
              <w:noProof/>
            </w:rPr>
          </w:rPrChange>
        </w:rPr>
        <w:instrText xml:space="preserve"> HYPERLINK \l "_ENREF_17" \o "Jia, 2007 #141" </w:instrText>
      </w:r>
      <w:r w:rsidR="002926C8" w:rsidRPr="00D62216">
        <w:rPr>
          <w:noProof/>
          <w:rPrChange w:id="4581" w:author="凡 张" w:date="2019-05-26T07:05:00Z">
            <w:rPr>
              <w:noProof/>
            </w:rPr>
          </w:rPrChange>
        </w:rPr>
        <w:fldChar w:fldCharType="separate"/>
      </w:r>
      <w:r w:rsidR="00E2701A" w:rsidRPr="00D62216">
        <w:rPr>
          <w:noProof/>
          <w:rPrChange w:id="4582" w:author="凡 张" w:date="2019-05-26T07:05:00Z">
            <w:rPr>
              <w:noProof/>
            </w:rPr>
          </w:rPrChange>
        </w:rPr>
        <w:t>17</w:t>
      </w:r>
      <w:r w:rsidR="002926C8" w:rsidRPr="00D62216">
        <w:rPr>
          <w:noProof/>
          <w:rPrChange w:id="4583" w:author="凡 张" w:date="2019-05-26T07:05:00Z">
            <w:rPr>
              <w:noProof/>
            </w:rPr>
          </w:rPrChange>
        </w:rPr>
        <w:fldChar w:fldCharType="end"/>
      </w:r>
      <w:r w:rsidR="002270B7" w:rsidRPr="00D62216">
        <w:rPr>
          <w:noProof/>
          <w:rPrChange w:id="4584" w:author="凡 张" w:date="2019-05-26T07:05:00Z">
            <w:rPr>
              <w:noProof/>
            </w:rPr>
          </w:rPrChange>
        </w:rPr>
        <w:t>]</w:t>
      </w:r>
      <w:r w:rsidRPr="00D62216">
        <w:rPr>
          <w:rPrChange w:id="4585" w:author="凡 张" w:date="2019-05-26T07:05:00Z">
            <w:rPr/>
          </w:rPrChange>
        </w:rPr>
        <w:fldChar w:fldCharType="end"/>
      </w:r>
      <w:r w:rsidR="00E20325" w:rsidRPr="00D62216">
        <w:rPr>
          <w:rPrChange w:id="4586" w:author="凡 张" w:date="2019-05-26T07:05:00Z">
            <w:rPr/>
          </w:rPrChange>
        </w:rPr>
        <w:t>。</w:t>
      </w:r>
      <w:del w:id="4587" w:author="凡 张" w:date="2019-05-26T08:07:00Z">
        <w:r w:rsidR="00E20325" w:rsidRPr="00D62216" w:rsidDel="008B45D1">
          <w:rPr>
            <w:rPrChange w:id="4588" w:author="凡 张" w:date="2019-05-26T07:05:00Z">
              <w:rPr/>
            </w:rPrChange>
          </w:rPr>
          <w:delText>但值得注意的是，</w:delText>
        </w:r>
      </w:del>
      <w:r w:rsidR="00E20325" w:rsidRPr="00D62216">
        <w:rPr>
          <w:rPrChange w:id="4589" w:author="凡 张" w:date="2019-05-26T07:05:00Z">
            <w:rPr/>
          </w:rPrChange>
        </w:rPr>
        <w:t>线性校准在莫尔三维测量早期已有应用</w:t>
      </w:r>
      <w:r w:rsidRPr="00D62216">
        <w:rPr>
          <w:rPrChange w:id="4590" w:author="凡 张" w:date="2019-05-26T07:05:00Z">
            <w:rPr/>
          </w:rPrChange>
        </w:rPr>
        <w:fldChar w:fldCharType="begin"/>
      </w:r>
      <w:r w:rsidR="002270B7" w:rsidRPr="00D62216">
        <w:rPr>
          <w:rPrChange w:id="4591" w:author="凡 张" w:date="2019-05-26T07:05:00Z">
            <w:rPr/>
          </w:rPrChange>
        </w:rPr>
        <w:instrText xml:space="preserve"> ADDIN EN.CITE &lt;EndNote&gt;&lt;Cite&gt;&lt;Author&gt;Takasaki&lt;/Author&gt;&lt;Year&gt;1970&lt;/Year&gt;&lt;RecNum&gt;142&lt;/RecNum&gt;&lt;DisplayText&gt;[11]&lt;/DisplayText&gt;&lt;record&gt;&lt;rec-number&gt;142&lt;/rec-number&gt;&lt;foreign-keys&gt;&lt;key app="EN" db-id="25ts25aeg5wpw5edwz8pv0fnx5faar95e29z" timestamp="1558349658"&gt;142&lt;/key&gt;&lt;/foreign-keys&gt;&lt;ref-type name="Journal Article"&gt;17&lt;/ref-type&gt;&lt;contributors&gt;&lt;authors&gt;&lt;author&gt;Takasaki, Hiroshi&lt;/author&gt;&lt;/authors&gt;&lt;/contributors&gt;&lt;titles&gt;&lt;title&gt;Moiré topography&lt;/title&gt;&lt;secondary-title&gt;Applied optics&lt;/secondary-title&gt;&lt;/titles&gt;&lt;periodical&gt;&lt;full-title&gt;Applied Optics&lt;/full-title&gt;&lt;/periodical&gt;&lt;pages&gt;1467-1472&lt;/pages&gt;&lt;volume&gt;9&lt;/volume&gt;&lt;number&gt;6&lt;/number&gt;&lt;dates&gt;&lt;year&gt;1970&lt;/year&gt;&lt;/dates&gt;&lt;isbn&gt;2155-3165&lt;/isbn&gt;&lt;urls&gt;&lt;/urls&gt;&lt;/record&gt;&lt;/Cite&gt;&lt;/EndNote&gt;</w:instrText>
      </w:r>
      <w:r w:rsidRPr="00D62216">
        <w:rPr>
          <w:rPrChange w:id="4592" w:author="凡 张" w:date="2019-05-26T07:05:00Z">
            <w:rPr/>
          </w:rPrChange>
        </w:rPr>
        <w:fldChar w:fldCharType="separate"/>
      </w:r>
      <w:r w:rsidR="002270B7" w:rsidRPr="00D62216">
        <w:rPr>
          <w:noProof/>
          <w:rPrChange w:id="4593" w:author="凡 张" w:date="2019-05-26T07:05:00Z">
            <w:rPr>
              <w:noProof/>
            </w:rPr>
          </w:rPrChange>
        </w:rPr>
        <w:t>[</w:t>
      </w:r>
      <w:r w:rsidR="002926C8" w:rsidRPr="00D62216">
        <w:rPr>
          <w:noProof/>
          <w:rPrChange w:id="4594" w:author="凡 张" w:date="2019-05-26T07:05:00Z">
            <w:rPr>
              <w:noProof/>
            </w:rPr>
          </w:rPrChange>
        </w:rPr>
        <w:fldChar w:fldCharType="begin"/>
      </w:r>
      <w:r w:rsidR="002926C8" w:rsidRPr="00D62216">
        <w:rPr>
          <w:noProof/>
          <w:rPrChange w:id="4595" w:author="凡 张" w:date="2019-05-26T07:05:00Z">
            <w:rPr>
              <w:noProof/>
            </w:rPr>
          </w:rPrChange>
        </w:rPr>
        <w:instrText xml:space="preserve"> HYPERLINK \l "_ENREF_11" \o "Takasaki, 1970 #142" </w:instrText>
      </w:r>
      <w:r w:rsidR="002926C8" w:rsidRPr="00D62216">
        <w:rPr>
          <w:noProof/>
          <w:rPrChange w:id="4596" w:author="凡 张" w:date="2019-05-26T07:05:00Z">
            <w:rPr>
              <w:noProof/>
            </w:rPr>
          </w:rPrChange>
        </w:rPr>
        <w:fldChar w:fldCharType="separate"/>
      </w:r>
      <w:r w:rsidR="00E2701A" w:rsidRPr="00D62216">
        <w:rPr>
          <w:noProof/>
          <w:rPrChange w:id="4597" w:author="凡 张" w:date="2019-05-26T07:05:00Z">
            <w:rPr>
              <w:noProof/>
            </w:rPr>
          </w:rPrChange>
        </w:rPr>
        <w:t>11</w:t>
      </w:r>
      <w:r w:rsidR="002926C8" w:rsidRPr="00D62216">
        <w:rPr>
          <w:noProof/>
          <w:rPrChange w:id="4598" w:author="凡 张" w:date="2019-05-26T07:05:00Z">
            <w:rPr>
              <w:noProof/>
            </w:rPr>
          </w:rPrChange>
        </w:rPr>
        <w:fldChar w:fldCharType="end"/>
      </w:r>
      <w:r w:rsidR="002270B7" w:rsidRPr="00D62216">
        <w:rPr>
          <w:noProof/>
          <w:rPrChange w:id="4599" w:author="凡 张" w:date="2019-05-26T07:05:00Z">
            <w:rPr>
              <w:noProof/>
            </w:rPr>
          </w:rPrChange>
        </w:rPr>
        <w:t>]</w:t>
      </w:r>
      <w:r w:rsidRPr="00D62216">
        <w:rPr>
          <w:rPrChange w:id="4600" w:author="凡 张" w:date="2019-05-26T07:05:00Z">
            <w:rPr/>
          </w:rPrChange>
        </w:rPr>
        <w:fldChar w:fldCharType="end"/>
      </w:r>
      <w:r w:rsidR="00E20325" w:rsidRPr="00D62216">
        <w:rPr>
          <w:rPrChange w:id="4601" w:author="凡 张" w:date="2019-05-26T07:05:00Z">
            <w:rPr/>
          </w:rPrChange>
        </w:rPr>
        <w:t>。线性校准和非线性校准同样使用最小二乘法估计参数，但线性校准了利用了近似关系，将相位</w:t>
      </w:r>
      <w:r w:rsidR="00E20325" w:rsidRPr="00D62216">
        <w:rPr>
          <w:rPrChange w:id="4602" w:author="凡 张" w:date="2019-05-26T07:05:00Z">
            <w:rPr/>
          </w:rPrChange>
        </w:rPr>
        <w:t>-</w:t>
      </w:r>
      <w:r w:rsidR="00E20325" w:rsidRPr="00D62216">
        <w:rPr>
          <w:rPrChange w:id="4603" w:author="凡 张" w:date="2019-05-26T07:05:00Z">
            <w:rPr/>
          </w:rPrChange>
        </w:rPr>
        <w:t>高度关系转变为线性方程。具体推导过程如下。</w:t>
      </w:r>
    </w:p>
    <w:p w:rsidR="00E20325" w:rsidRPr="00D62216" w:rsidRDefault="00E20325" w:rsidP="00D5535B">
      <w:pPr>
        <w:pStyle w:val="aff8"/>
        <w:ind w:firstLine="480"/>
        <w:rPr>
          <w:rPrChange w:id="4604" w:author="凡 张" w:date="2019-05-26T07:05:00Z">
            <w:rPr/>
          </w:rPrChange>
        </w:rPr>
      </w:pPr>
      <w:r w:rsidRPr="00D62216">
        <w:rPr>
          <w:rPrChange w:id="4605" w:author="凡 张" w:date="2019-05-26T07:05:00Z">
            <w:rPr/>
          </w:rPrChange>
        </w:rPr>
        <w:t>在</w:t>
      </w:r>
      <w:r w:rsidRPr="00D62216">
        <w:rPr>
          <w:rPrChange w:id="4606" w:author="凡 张" w:date="2019-05-26T07:05:00Z">
            <w:rPr/>
          </w:rPrChange>
        </w:rPr>
        <w:t>3.1</w:t>
      </w:r>
      <w:r w:rsidRPr="00D62216">
        <w:rPr>
          <w:rPrChange w:id="4607" w:author="凡 张" w:date="2019-05-26T07:05:00Z">
            <w:rPr/>
          </w:rPrChange>
        </w:rPr>
        <w:t>节中，高度相位关系为，</w:t>
      </w:r>
    </w:p>
    <w:p w:rsidR="00E20325" w:rsidRPr="008B45D1" w:rsidRDefault="00E20325" w:rsidP="00E20325">
      <w:pPr>
        <w:pStyle w:val="afff3"/>
        <w:rPr>
          <w:rFonts w:hint="eastAsia"/>
          <w:rPrChange w:id="4608" w:author="凡 张" w:date="2019-05-26T08:08:00Z">
            <w:rPr/>
          </w:rPrChange>
        </w:rPr>
      </w:pPr>
      <w:r w:rsidRPr="00D62216">
        <w:rPr>
          <w:rPrChange w:id="4609" w:author="凡 张" w:date="2019-05-26T07:05:00Z">
            <w:rPr/>
          </w:rPrChange>
        </w:rPr>
        <w:tab/>
      </w:r>
      <w:r w:rsidR="008B45D1">
        <w:br/>
      </w:r>
      <m:oMathPara>
        <m:oMath>
          <m:eqArr>
            <m:eqArrPr>
              <m:maxDist m:val="1"/>
              <m:ctrlPr>
                <w:ins w:id="4610" w:author="凡 张" w:date="2019-05-26T08:08:00Z">
                  <w:rPr>
                    <w:rFonts w:ascii="Cambria Math" w:hAnsi="Cambria Math"/>
                    <w:i/>
                  </w:rPr>
                </w:ins>
              </m:ctrlPr>
            </m:eqArrPr>
            <m:e>
              <m:r>
                <m:rPr>
                  <m:sty m:val="p"/>
                </m:rPr>
                <w:rPr>
                  <w:rFonts w:ascii="Cambria Math" w:hAnsi="Cambria Math"/>
                  <w:rPrChange w:id="4611" w:author="凡 张" w:date="2019-05-26T07:05:00Z">
                    <w:rPr>
                      <w:rFonts w:ascii="Cambria Math" w:hAnsi="Cambria Math"/>
                    </w:rPr>
                  </w:rPrChange>
                </w:rPr>
                <m:t>H</m:t>
              </m:r>
              <m:d>
                <m:dPr>
                  <m:ctrlPr>
                    <w:rPr>
                      <w:rFonts w:ascii="Cambria Math" w:hAnsi="Cambria Math"/>
                      <w:rPrChange w:id="4612" w:author="凡 张" w:date="2019-05-26T07:05:00Z">
                        <w:rPr>
                          <w:rFonts w:ascii="Cambria Math" w:hAnsi="Cambria Math"/>
                        </w:rPr>
                      </w:rPrChange>
                    </w:rPr>
                  </m:ctrlPr>
                </m:dPr>
                <m:e>
                  <m:r>
                    <m:rPr>
                      <m:sty m:val="p"/>
                    </m:rPr>
                    <w:rPr>
                      <w:rFonts w:ascii="Cambria Math" w:hAnsi="Cambria Math"/>
                      <w:rPrChange w:id="4613" w:author="凡 张" w:date="2019-05-26T07:05:00Z">
                        <w:rPr>
                          <w:rFonts w:ascii="Cambria Math" w:hAnsi="Cambria Math"/>
                        </w:rPr>
                      </w:rPrChange>
                    </w:rPr>
                    <m:t>x, y</m:t>
                  </m:r>
                </m:e>
              </m:d>
              <m:r>
                <m:rPr>
                  <m:sty m:val="p"/>
                </m:rPr>
                <w:rPr>
                  <w:rFonts w:ascii="Cambria Math" w:hAnsi="Cambria Math"/>
                  <w:rPrChange w:id="4614" w:author="凡 张" w:date="2019-05-26T07:05:00Z">
                    <w:rPr>
                      <w:rFonts w:ascii="Cambria Math" w:hAnsi="Cambria Math"/>
                    </w:rPr>
                  </w:rPrChange>
                </w:rPr>
                <m:t>=</m:t>
              </m:r>
              <m:f>
                <m:fPr>
                  <m:ctrlPr>
                    <w:rPr>
                      <w:rFonts w:ascii="Cambria Math" w:hAnsi="Cambria Math"/>
                      <w:rPrChange w:id="4615" w:author="凡 张" w:date="2019-05-26T07:05:00Z">
                        <w:rPr>
                          <w:rFonts w:ascii="Cambria Math" w:hAnsi="Cambria Math"/>
                        </w:rPr>
                      </w:rPrChange>
                    </w:rPr>
                  </m:ctrlPr>
                </m:fPr>
                <m:num>
                  <m:r>
                    <w:rPr>
                      <w:rFonts w:ascii="Cambria Math" w:hAnsi="Cambria Math"/>
                      <w:rPrChange w:id="4616" w:author="凡 张" w:date="2019-05-26T07:05:00Z">
                        <w:rPr>
                          <w:rFonts w:ascii="Cambria Math" w:hAnsi="Cambria Math"/>
                        </w:rPr>
                      </w:rPrChange>
                    </w:rPr>
                    <m:t>H</m:t>
                  </m:r>
                </m:num>
                <m:den>
                  <m:r>
                    <m:rPr>
                      <m:sty m:val="p"/>
                    </m:rPr>
                    <w:rPr>
                      <w:rFonts w:ascii="Cambria Math" w:hAnsi="Cambria Math"/>
                      <w:rPrChange w:id="4617" w:author="凡 张" w:date="2019-05-26T07:05:00Z">
                        <w:rPr>
                          <w:rFonts w:ascii="Cambria Math" w:hAnsi="Cambria Math"/>
                        </w:rPr>
                      </w:rPrChange>
                    </w:rPr>
                    <m:t>1+</m:t>
                  </m:r>
                  <m:f>
                    <m:fPr>
                      <m:ctrlPr>
                        <w:rPr>
                          <w:rFonts w:ascii="Cambria Math" w:hAnsi="Cambria Math"/>
                          <w:rPrChange w:id="4618" w:author="凡 张" w:date="2019-05-26T07:05:00Z">
                            <w:rPr>
                              <w:rFonts w:ascii="Cambria Math" w:hAnsi="Cambria Math"/>
                            </w:rPr>
                          </w:rPrChange>
                        </w:rPr>
                      </m:ctrlPr>
                    </m:fPr>
                    <m:num>
                      <m:r>
                        <m:rPr>
                          <m:sty m:val="p"/>
                        </m:rPr>
                        <w:rPr>
                          <w:rFonts w:ascii="Cambria Math" w:hAnsi="Cambria Math"/>
                          <w:rPrChange w:id="4619" w:author="凡 张" w:date="2019-05-26T07:05:00Z">
                            <w:rPr>
                              <w:rFonts w:ascii="Cambria Math" w:hAnsi="Cambria Math"/>
                            </w:rPr>
                          </w:rPrChange>
                        </w:rPr>
                        <m:t>2</m:t>
                      </m:r>
                      <m:r>
                        <w:rPr>
                          <w:rFonts w:ascii="Cambria Math" w:hAnsi="Cambria Math"/>
                          <w:rPrChange w:id="4620" w:author="凡 张" w:date="2019-05-26T07:05:00Z">
                            <w:rPr>
                              <w:rFonts w:ascii="Cambria Math" w:hAnsi="Cambria Math"/>
                            </w:rPr>
                          </w:rPrChange>
                        </w:rPr>
                        <m:t>πd</m:t>
                      </m:r>
                    </m:num>
                    <m:den>
                      <m:r>
                        <w:rPr>
                          <w:rFonts w:ascii="Cambria Math" w:hAnsi="Cambria Math"/>
                          <w:rPrChange w:id="4621" w:author="凡 张" w:date="2019-05-26T07:05:00Z">
                            <w:rPr>
                              <w:rFonts w:ascii="Cambria Math" w:hAnsi="Cambria Math"/>
                            </w:rPr>
                          </w:rPrChange>
                        </w:rPr>
                        <m:t>L</m:t>
                      </m:r>
                      <m:r>
                        <m:rPr>
                          <m:sty m:val="p"/>
                        </m:rPr>
                        <w:rPr>
                          <w:rFonts w:ascii="Cambria Math" w:hAnsi="Cambria Math"/>
                          <w:rPrChange w:id="4622" w:author="凡 张" w:date="2019-05-26T07:05:00Z">
                            <w:rPr>
                              <w:rFonts w:ascii="Cambria Math" w:hAnsi="Cambria Math"/>
                            </w:rPr>
                          </w:rPrChange>
                        </w:rPr>
                        <m:t>∆φ</m:t>
                      </m:r>
                      <m:d>
                        <m:dPr>
                          <m:ctrlPr>
                            <w:rPr>
                              <w:rFonts w:ascii="Cambria Math" w:hAnsi="Cambria Math"/>
                              <w:rPrChange w:id="4623" w:author="凡 张" w:date="2019-05-26T07:05:00Z">
                                <w:rPr>
                                  <w:rFonts w:ascii="Cambria Math" w:hAnsi="Cambria Math"/>
                                </w:rPr>
                              </w:rPrChange>
                            </w:rPr>
                          </m:ctrlPr>
                        </m:dPr>
                        <m:e>
                          <m:r>
                            <m:rPr>
                              <m:sty m:val="p"/>
                            </m:rPr>
                            <w:rPr>
                              <w:rFonts w:ascii="Cambria Math" w:hAnsi="Cambria Math"/>
                              <w:rPrChange w:id="4624" w:author="凡 张" w:date="2019-05-26T07:05:00Z">
                                <w:rPr>
                                  <w:rFonts w:ascii="Cambria Math" w:hAnsi="Cambria Math"/>
                                </w:rPr>
                              </w:rPrChange>
                            </w:rPr>
                            <m:t>x, y</m:t>
                          </m:r>
                        </m:e>
                      </m:d>
                    </m:den>
                  </m:f>
                </m:den>
              </m:f>
              <m:r>
                <w:rPr>
                  <w:rFonts w:ascii="Cambria Math" w:hAnsi="Cambria Math"/>
                </w:rPr>
                <m:t>#</m:t>
              </m:r>
              <m:r>
                <w:ins w:id="4625" w:author="凡 张" w:date="2019-05-26T08:08:00Z">
                  <w:rPr>
                    <w:rFonts w:ascii="Cambria Math" w:hAnsi="Cambria Math"/>
                  </w:rPr>
                  <m:t>(3.</m:t>
                </w:ins>
              </m:r>
              <m:r>
                <w:ins w:id="4626" w:author="凡 张" w:date="2019-05-26T08:13:00Z">
                  <w:rPr>
                    <w:rFonts w:ascii="Cambria Math" w:hAnsi="Cambria Math" w:hint="eastAsia"/>
                  </w:rPr>
                  <m:t>9</m:t>
                </w:ins>
              </m:r>
              <m:r>
                <w:ins w:id="4627" w:author="凡 张" w:date="2019-05-26T08:08:00Z">
                  <w:rPr>
                    <w:rFonts w:ascii="Cambria Math" w:hAnsi="Cambria Math"/>
                  </w:rPr>
                  <m:t>)</m:t>
                </w:ins>
              </m:r>
              <m:r>
                <w:del w:id="4628" w:author="凡 张" w:date="2019-05-26T08:08:00Z">
                  <m:rPr>
                    <m:sty m:val="p"/>
                  </m:rPr>
                  <w:rPr>
                    <w:rFonts w:ascii="Cambria Math" w:hAnsi="Cambria Math"/>
                    <w:rPrChange w:id="4629" w:author="凡 张" w:date="2019-05-26T08:08:00Z">
                      <w:rPr/>
                    </w:rPrChange>
                  </w:rPr>
                  <w:tab/>
                </w:del>
              </m:r>
              <m:d>
                <m:dPr>
                  <m:ctrlPr>
                    <w:del w:id="4630" w:author="凡 张" w:date="2019-05-26T08:08:00Z">
                      <w:rPr>
                        <w:rFonts w:ascii="Cambria Math" w:hAnsi="Cambria Math"/>
                        <w:rPrChange w:id="4631" w:author="凡 张" w:date="2019-05-26T08:08:00Z">
                          <w:rPr>
                            <w:rFonts w:ascii="Cambria Math" w:hAnsi="Cambria Math"/>
                          </w:rPr>
                        </w:rPrChange>
                      </w:rPr>
                    </w:del>
                  </m:ctrlPr>
                </m:dPr>
                <m:e>
                  <m:r>
                    <w:del w:id="4632" w:author="凡 张" w:date="2019-05-26T08:08:00Z">
                      <m:rPr>
                        <m:sty m:val="p"/>
                      </m:rPr>
                      <w:rPr>
                        <w:rFonts w:ascii="Cambria Math" w:hAnsi="Cambria Math"/>
                        <w:rPrChange w:id="4633" w:author="凡 张" w:date="2019-05-26T08:08:00Z">
                          <w:rPr>
                            <w:rFonts w:ascii="Cambria Math" w:hAnsi="Cambria Math"/>
                          </w:rPr>
                        </w:rPrChange>
                      </w:rPr>
                      <m:t>3.8</m:t>
                    </w:del>
                  </m:r>
                </m:e>
              </m:d>
            </m:e>
          </m:eqArr>
        </m:oMath>
      </m:oMathPara>
    </w:p>
    <w:p w:rsidR="00E20325" w:rsidRPr="00D62216" w:rsidRDefault="00E20325" w:rsidP="00D5535B">
      <w:pPr>
        <w:pStyle w:val="aff8"/>
        <w:ind w:firstLine="480"/>
        <w:rPr>
          <w:rPrChange w:id="4634" w:author="凡 张" w:date="2019-05-26T07:05:00Z">
            <w:rPr/>
          </w:rPrChange>
        </w:rPr>
      </w:pPr>
      <w:r w:rsidRPr="00D62216">
        <w:rPr>
          <w:rPrChange w:id="4635" w:author="凡 张" w:date="2019-05-26T07:05:00Z">
            <w:rPr/>
          </w:rPrChange>
        </w:rPr>
        <w:t>当</w:t>
      </w:r>
      <w:proofErr w:type="spellStart"/>
      <w:r w:rsidRPr="00D62216">
        <w:rPr>
          <w:rPrChange w:id="4636" w:author="凡 张" w:date="2019-05-26T07:05:00Z">
            <w:rPr/>
          </w:rPrChange>
        </w:rPr>
        <w:t>H</w:t>
      </w:r>
      <w:r w:rsidRPr="00D62216">
        <w:rPr>
          <w:rFonts w:ascii="Cambria Math" w:hAnsi="Cambria Math" w:cs="Cambria Math"/>
          <w:rPrChange w:id="4637" w:author="凡 张" w:date="2019-05-26T07:05:00Z">
            <w:rPr>
              <w:rFonts w:ascii="Cambria Math" w:hAnsi="Cambria Math" w:cs="Cambria Math"/>
            </w:rPr>
          </w:rPrChange>
        </w:rPr>
        <w:t>≫</w:t>
      </w:r>
      <w:r w:rsidRPr="00D62216">
        <w:rPr>
          <w:rPrChange w:id="4638" w:author="凡 张" w:date="2019-05-26T07:05:00Z">
            <w:rPr/>
          </w:rPrChange>
        </w:rPr>
        <w:t>h</w:t>
      </w:r>
      <w:proofErr w:type="spellEnd"/>
      <w:r w:rsidRPr="00D62216">
        <w:rPr>
          <w:rPrChange w:id="4639" w:author="凡 张" w:date="2019-05-26T07:05:00Z">
            <w:rPr/>
          </w:rPrChange>
        </w:rPr>
        <w:t>时，可将分母中的常数项忽略。整理可得</w:t>
      </w:r>
      <w:r w:rsidR="002D24CC" w:rsidRPr="00D62216">
        <w:rPr>
          <w:rPrChange w:id="4640" w:author="凡 张" w:date="2019-05-26T07:05:00Z">
            <w:rPr/>
          </w:rPrChange>
        </w:rPr>
        <w:t>，</w:t>
      </w:r>
    </w:p>
    <w:p w:rsidR="008B45D1" w:rsidRPr="00D62216" w:rsidRDefault="00E20325" w:rsidP="008B45D1">
      <w:pPr>
        <w:pStyle w:val="afff3"/>
        <w:rPr>
          <w:rFonts w:hint="eastAsia"/>
          <w:rPrChange w:id="4641" w:author="凡 张" w:date="2019-05-26T07:05:00Z">
            <w:rPr/>
          </w:rPrChange>
        </w:rPr>
        <w:pPrChange w:id="4642" w:author="凡 张" w:date="2019-05-26T08:09:00Z">
          <w:pPr>
            <w:pStyle w:val="afff3"/>
          </w:pPr>
        </w:pPrChange>
      </w:pPr>
      <w:r w:rsidRPr="00D62216">
        <w:rPr>
          <w:rPrChange w:id="4643" w:author="凡 张" w:date="2019-05-26T07:05:00Z">
            <w:rPr/>
          </w:rPrChange>
        </w:rPr>
        <w:tab/>
      </w:r>
      <w:r w:rsidR="008B45D1">
        <w:br/>
      </w:r>
      <m:oMathPara>
        <m:oMath>
          <m:eqArr>
            <m:eqArrPr>
              <m:maxDist m:val="1"/>
              <m:ctrlPr>
                <w:ins w:id="4644" w:author="凡 张" w:date="2019-05-26T08:08:00Z">
                  <w:rPr>
                    <w:rFonts w:ascii="Cambria Math" w:hAnsi="Cambria Math"/>
                    <w:i/>
                  </w:rPr>
                </w:ins>
              </m:ctrlPr>
            </m:eqArrPr>
            <m:e>
              <m:r>
                <m:rPr>
                  <m:sty m:val="p"/>
                </m:rPr>
                <w:rPr>
                  <w:rFonts w:ascii="Cambria Math" w:hAnsi="Cambria Math"/>
                  <w:rPrChange w:id="4645" w:author="凡 张" w:date="2019-05-26T07:05:00Z">
                    <w:rPr>
                      <w:rFonts w:ascii="Cambria Math" w:hAnsi="Cambria Math"/>
                    </w:rPr>
                  </w:rPrChange>
                </w:rPr>
                <m:t>H</m:t>
              </m:r>
              <m:d>
                <m:dPr>
                  <m:ctrlPr>
                    <w:rPr>
                      <w:rFonts w:ascii="Cambria Math" w:hAnsi="Cambria Math"/>
                      <w:rPrChange w:id="4646" w:author="凡 张" w:date="2019-05-26T07:05:00Z">
                        <w:rPr>
                          <w:rFonts w:ascii="Cambria Math" w:hAnsi="Cambria Math"/>
                        </w:rPr>
                      </w:rPrChange>
                    </w:rPr>
                  </m:ctrlPr>
                </m:dPr>
                <m:e>
                  <m:r>
                    <m:rPr>
                      <m:sty m:val="p"/>
                    </m:rPr>
                    <w:rPr>
                      <w:rFonts w:ascii="Cambria Math" w:hAnsi="Cambria Math"/>
                      <w:rPrChange w:id="4647" w:author="凡 张" w:date="2019-05-26T07:05:00Z">
                        <w:rPr>
                          <w:rFonts w:ascii="Cambria Math" w:hAnsi="Cambria Math"/>
                        </w:rPr>
                      </w:rPrChange>
                    </w:rPr>
                    <m:t>x, y</m:t>
                  </m:r>
                </m:e>
              </m:d>
              <m:r>
                <m:rPr>
                  <m:sty m:val="p"/>
                </m:rPr>
                <w:rPr>
                  <w:rFonts w:ascii="Cambria Math" w:hAnsi="Cambria Math"/>
                  <w:rPrChange w:id="4648" w:author="凡 张" w:date="2019-05-26T07:05:00Z">
                    <w:rPr>
                      <w:rFonts w:ascii="Cambria Math" w:hAnsi="Cambria Math"/>
                    </w:rPr>
                  </w:rPrChange>
                </w:rPr>
                <m:t>=</m:t>
              </m:r>
              <m:f>
                <m:fPr>
                  <m:ctrlPr>
                    <w:rPr>
                      <w:rFonts w:ascii="Cambria Math" w:hAnsi="Cambria Math"/>
                      <w:rPrChange w:id="4649" w:author="凡 张" w:date="2019-05-26T07:05:00Z">
                        <w:rPr>
                          <w:rFonts w:ascii="Cambria Math" w:hAnsi="Cambria Math"/>
                        </w:rPr>
                      </w:rPrChange>
                    </w:rPr>
                  </m:ctrlPr>
                </m:fPr>
                <m:num>
                  <m:r>
                    <w:rPr>
                      <w:rFonts w:ascii="Cambria Math" w:hAnsi="Cambria Math"/>
                      <w:rPrChange w:id="4650" w:author="凡 张" w:date="2019-05-26T07:05:00Z">
                        <w:rPr>
                          <w:rFonts w:ascii="Cambria Math" w:hAnsi="Cambria Math"/>
                        </w:rPr>
                      </w:rPrChange>
                    </w:rPr>
                    <m:t>LH</m:t>
                  </m:r>
                </m:num>
                <m:den>
                  <m:r>
                    <w:rPr>
                      <w:rFonts w:ascii="Cambria Math" w:hAnsi="Cambria Math"/>
                      <w:rPrChange w:id="4651" w:author="凡 张" w:date="2019-05-26T07:05:00Z">
                        <w:rPr>
                          <w:rFonts w:ascii="Cambria Math" w:hAnsi="Cambria Math"/>
                        </w:rPr>
                      </w:rPrChange>
                    </w:rPr>
                    <m:t>2πd</m:t>
                  </m:r>
                </m:den>
              </m:f>
              <m:r>
                <m:rPr>
                  <m:sty m:val="p"/>
                </m:rPr>
                <w:rPr>
                  <w:rFonts w:ascii="Cambria Math" w:hAnsi="Cambria Math"/>
                  <w:rPrChange w:id="4652" w:author="凡 张" w:date="2019-05-26T07:05:00Z">
                    <w:rPr>
                      <w:rFonts w:ascii="Cambria Math" w:hAnsi="Cambria Math"/>
                    </w:rPr>
                  </w:rPrChange>
                </w:rPr>
                <m:t>Δ</m:t>
              </m:r>
              <m:r>
                <w:rPr>
                  <w:rFonts w:ascii="Cambria Math" w:hAnsi="Cambria Math"/>
                  <w:rPrChange w:id="4653" w:author="凡 张" w:date="2019-05-26T07:05:00Z">
                    <w:rPr>
                      <w:rFonts w:ascii="Cambria Math" w:hAnsi="Cambria Math"/>
                    </w:rPr>
                  </w:rPrChange>
                </w:rPr>
                <m:t>φ</m:t>
              </m:r>
              <m:r>
                <w:rPr>
                  <w:rFonts w:ascii="Cambria Math" w:hAnsi="Cambria Math"/>
                </w:rPr>
                <m:t>#</m:t>
              </m:r>
              <m:d>
                <m:dPr>
                  <m:ctrlPr>
                    <w:ins w:id="4654" w:author="凡 张" w:date="2019-05-26T08:08:00Z">
                      <w:rPr>
                        <w:rFonts w:ascii="Cambria Math" w:hAnsi="Cambria Math"/>
                        <w:i/>
                      </w:rPr>
                    </w:ins>
                  </m:ctrlPr>
                </m:dPr>
                <m:e>
                  <m:r>
                    <w:ins w:id="4655" w:author="凡 张" w:date="2019-05-26T08:08:00Z">
                      <w:rPr>
                        <w:rFonts w:ascii="Cambria Math" w:hAnsi="Cambria Math"/>
                      </w:rPr>
                      <m:t>3.1</m:t>
                    </w:ins>
                  </m:r>
                  <m:r>
                    <w:ins w:id="4656" w:author="凡 张" w:date="2019-05-26T08:13:00Z">
                      <w:rPr>
                        <w:rFonts w:ascii="Cambria Math" w:hAnsi="Cambria Math" w:hint="eastAsia"/>
                      </w:rPr>
                      <m:t>0</m:t>
                    </w:ins>
                  </m:r>
                </m:e>
              </m:d>
            </m:e>
          </m:eqArr>
          <m:r>
            <w:del w:id="4657" w:author="凡 张" w:date="2019-05-26T08:08:00Z">
              <m:rPr>
                <m:sty m:val="p"/>
              </m:rPr>
              <w:rPr>
                <w:rFonts w:ascii="Cambria Math" w:hAnsi="Cambria Math"/>
                <w:rPrChange w:id="4658" w:author="凡 张" w:date="2019-05-26T08:08:00Z">
                  <w:rPr/>
                </w:rPrChange>
              </w:rPr>
              <w:tab/>
            </w:del>
          </m:r>
          <m:r>
            <w:del w:id="4659" w:author="凡 张" w:date="2019-05-26T08:08:00Z">
              <m:rPr>
                <m:sty m:val="p"/>
              </m:rPr>
              <w:rPr>
                <w:rFonts w:ascii="Cambria Math" w:hAnsi="Cambria Math"/>
                <w:rPrChange w:id="4660" w:author="凡 张" w:date="2019-05-26T08:08:00Z">
                  <w:rPr>
                    <w:rFonts w:ascii="Cambria Math" w:hAnsi="Cambria Math"/>
                  </w:rPr>
                </w:rPrChange>
              </w:rPr>
              <m:t>(3.9)</m:t>
            </w:del>
          </m:r>
        </m:oMath>
      </m:oMathPara>
    </w:p>
    <w:p w:rsidR="00E20325" w:rsidRPr="00D62216" w:rsidRDefault="00E20325" w:rsidP="00D5535B">
      <w:pPr>
        <w:pStyle w:val="aff8"/>
        <w:ind w:firstLine="480"/>
        <w:rPr>
          <w:rPrChange w:id="4661" w:author="凡 张" w:date="2019-05-26T07:05:00Z">
            <w:rPr/>
          </w:rPrChange>
        </w:rPr>
      </w:pPr>
      <w:r w:rsidRPr="00D62216">
        <w:rPr>
          <w:rPrChange w:id="4662" w:author="凡 张" w:date="2019-05-26T07:05:00Z">
            <w:rPr/>
          </w:rPrChange>
        </w:rPr>
        <w:t>即，</w:t>
      </w:r>
    </w:p>
    <w:p w:rsidR="00AD4507" w:rsidRPr="00D62216" w:rsidRDefault="00E20325" w:rsidP="00AD4507">
      <w:pPr>
        <w:pStyle w:val="afff3"/>
        <w:rPr>
          <w:rFonts w:hint="eastAsia"/>
          <w:rPrChange w:id="4663" w:author="凡 张" w:date="2019-05-26T07:05:00Z">
            <w:rPr/>
          </w:rPrChange>
        </w:rPr>
        <w:pPrChange w:id="4664" w:author="凡 张" w:date="2019-05-26T08:09:00Z">
          <w:pPr>
            <w:pStyle w:val="afff3"/>
          </w:pPr>
        </w:pPrChange>
      </w:pPr>
      <w:r w:rsidRPr="00D62216">
        <w:rPr>
          <w:rPrChange w:id="4665" w:author="凡 张" w:date="2019-05-26T07:05:00Z">
            <w:rPr/>
          </w:rPrChange>
        </w:rPr>
        <w:tab/>
      </w:r>
      <w:r w:rsidR="00AD4507">
        <w:br/>
      </w:r>
      <m:oMathPara>
        <m:oMath>
          <m:eqArr>
            <m:eqArrPr>
              <m:maxDist m:val="1"/>
              <m:ctrlPr>
                <w:ins w:id="4666" w:author="凡 张" w:date="2019-05-26T08:09:00Z">
                  <w:rPr>
                    <w:rFonts w:ascii="Cambria Math" w:hAnsi="Cambria Math"/>
                    <w:i/>
                  </w:rPr>
                </w:ins>
              </m:ctrlPr>
            </m:eqArrPr>
            <m:e>
              <m:r>
                <m:rPr>
                  <m:sty m:val="p"/>
                </m:rPr>
                <w:rPr>
                  <w:rFonts w:ascii="Cambria Math" w:hAnsi="Cambria Math"/>
                  <w:rPrChange w:id="4667" w:author="凡 张" w:date="2019-05-26T07:05:00Z">
                    <w:rPr>
                      <w:rFonts w:ascii="Cambria Math" w:hAnsi="Cambria Math"/>
                    </w:rPr>
                  </w:rPrChange>
                </w:rPr>
                <m:t>H</m:t>
              </m:r>
              <m:d>
                <m:dPr>
                  <m:ctrlPr>
                    <w:rPr>
                      <w:rFonts w:ascii="Cambria Math" w:hAnsi="Cambria Math"/>
                      <w:rPrChange w:id="4668" w:author="凡 张" w:date="2019-05-26T07:05:00Z">
                        <w:rPr>
                          <w:rFonts w:ascii="Cambria Math" w:hAnsi="Cambria Math"/>
                        </w:rPr>
                      </w:rPrChange>
                    </w:rPr>
                  </m:ctrlPr>
                </m:dPr>
                <m:e>
                  <m:r>
                    <m:rPr>
                      <m:sty m:val="p"/>
                    </m:rPr>
                    <w:rPr>
                      <w:rFonts w:ascii="Cambria Math" w:hAnsi="Cambria Math"/>
                      <w:rPrChange w:id="4669" w:author="凡 张" w:date="2019-05-26T07:05:00Z">
                        <w:rPr>
                          <w:rFonts w:ascii="Cambria Math" w:hAnsi="Cambria Math"/>
                        </w:rPr>
                      </w:rPrChange>
                    </w:rPr>
                    <m:t>x, y</m:t>
                  </m:r>
                </m:e>
              </m:d>
              <m:r>
                <m:rPr>
                  <m:sty m:val="p"/>
                </m:rPr>
                <w:rPr>
                  <w:rFonts w:ascii="Cambria Math" w:hAnsi="Cambria Math"/>
                  <w:rPrChange w:id="4670" w:author="凡 张" w:date="2019-05-26T07:05:00Z">
                    <w:rPr>
                      <w:rFonts w:ascii="Cambria Math" w:hAnsi="Cambria Math"/>
                    </w:rPr>
                  </w:rPrChange>
                </w:rPr>
                <m:t>=KΔ</m:t>
              </m:r>
              <m:r>
                <w:rPr>
                  <w:rFonts w:ascii="Cambria Math" w:hAnsi="Cambria Math"/>
                  <w:rPrChange w:id="4671" w:author="凡 张" w:date="2019-05-26T07:05:00Z">
                    <w:rPr>
                      <w:rFonts w:ascii="Cambria Math" w:hAnsi="Cambria Math"/>
                    </w:rPr>
                  </w:rPrChange>
                </w:rPr>
                <m:t>φ</m:t>
              </m:r>
              <m:r>
                <w:rPr>
                  <w:rFonts w:ascii="Cambria Math" w:hAnsi="Cambria Math"/>
                </w:rPr>
                <m:t>#</m:t>
              </m:r>
              <m:d>
                <m:dPr>
                  <m:ctrlPr>
                    <w:ins w:id="4672" w:author="凡 张" w:date="2019-05-26T08:09:00Z">
                      <w:rPr>
                        <w:rFonts w:ascii="Cambria Math" w:hAnsi="Cambria Math"/>
                        <w:i/>
                      </w:rPr>
                    </w:ins>
                  </m:ctrlPr>
                </m:dPr>
                <m:e>
                  <m:r>
                    <w:ins w:id="4673" w:author="凡 张" w:date="2019-05-26T08:09:00Z">
                      <w:rPr>
                        <w:rFonts w:ascii="Cambria Math" w:hAnsi="Cambria Math"/>
                      </w:rPr>
                      <m:t>3.1</m:t>
                    </w:ins>
                  </m:r>
                  <m:r>
                    <w:ins w:id="4674" w:author="凡 张" w:date="2019-05-26T08:13:00Z">
                      <w:rPr>
                        <w:rFonts w:ascii="Cambria Math" w:hAnsi="Cambria Math" w:hint="eastAsia"/>
                      </w:rPr>
                      <m:t>1</m:t>
                    </w:ins>
                  </m:r>
                </m:e>
              </m:d>
            </m:e>
          </m:eqArr>
          <m:r>
            <w:del w:id="4675" w:author="凡 张" w:date="2019-05-26T08:09:00Z">
              <m:rPr>
                <m:sty m:val="p"/>
              </m:rPr>
              <w:rPr>
                <w:rFonts w:ascii="Cambria Math" w:hAnsi="Cambria Math"/>
                <w:rPrChange w:id="4676" w:author="凡 张" w:date="2019-05-26T08:09:00Z">
                  <w:rPr/>
                </w:rPrChange>
              </w:rPr>
              <w:tab/>
            </w:del>
          </m:r>
          <m:r>
            <w:del w:id="4677" w:author="凡 张" w:date="2019-05-26T08:09:00Z">
              <m:rPr>
                <m:sty m:val="p"/>
              </m:rPr>
              <w:rPr>
                <w:rFonts w:ascii="Cambria Math" w:hAnsi="Cambria Math"/>
                <w:rPrChange w:id="4678" w:author="凡 张" w:date="2019-05-26T08:09:00Z">
                  <w:rPr>
                    <w:rFonts w:ascii="Cambria Math" w:hAnsi="Cambria Math"/>
                  </w:rPr>
                </w:rPrChange>
              </w:rPr>
              <m:t>(3.9)</m:t>
            </w:del>
          </m:r>
        </m:oMath>
      </m:oMathPara>
    </w:p>
    <w:p w:rsidR="00290C7A" w:rsidRPr="00D62216" w:rsidRDefault="00E20325" w:rsidP="00D5535B">
      <w:pPr>
        <w:pStyle w:val="aff8"/>
        <w:ind w:firstLine="480"/>
        <w:rPr>
          <w:rPrChange w:id="4679" w:author="凡 张" w:date="2019-05-26T07:05:00Z">
            <w:rPr/>
          </w:rPrChange>
        </w:rPr>
      </w:pPr>
      <w:r w:rsidRPr="00D62216">
        <w:rPr>
          <w:rPrChange w:id="4680" w:author="凡 张" w:date="2019-05-26T07:05:00Z">
            <w:rPr/>
          </w:rPrChange>
        </w:rPr>
        <w:t>系数</w:t>
      </w:r>
      <w:r w:rsidRPr="00AD4507">
        <w:rPr>
          <w:i/>
          <w:rPrChange w:id="4681" w:author="凡 张" w:date="2019-05-26T08:09:00Z">
            <w:rPr/>
          </w:rPrChange>
        </w:rPr>
        <w:t>K</w:t>
      </w:r>
      <w:r w:rsidRPr="00D62216">
        <w:rPr>
          <w:rPrChange w:id="4682" w:author="凡 张" w:date="2019-05-26T07:05:00Z">
            <w:rPr/>
          </w:rPrChange>
        </w:rPr>
        <w:t>同样与测量系统的几何参数有关，可使用已知位置分布和相位分布的数据估计。</w:t>
      </w:r>
    </w:p>
    <w:p w:rsidR="00E20325" w:rsidRPr="00D62216" w:rsidRDefault="00E20325" w:rsidP="005C634D">
      <w:pPr>
        <w:pStyle w:val="2"/>
        <w:spacing w:before="156" w:after="156"/>
        <w:rPr>
          <w:rPrChange w:id="4683" w:author="凡 张" w:date="2019-05-26T07:05:00Z">
            <w:rPr/>
          </w:rPrChange>
        </w:rPr>
      </w:pPr>
      <w:bookmarkStart w:id="4684" w:name="_Toc9421026"/>
      <w:bookmarkStart w:id="4685" w:name="_Toc9746654"/>
      <w:r w:rsidRPr="00D62216">
        <w:rPr>
          <w:rPrChange w:id="4686" w:author="凡 张" w:date="2019-05-26T07:05:00Z">
            <w:rPr/>
          </w:rPrChange>
        </w:rPr>
        <w:t>莫尔波长与相位</w:t>
      </w:r>
      <w:r w:rsidRPr="00D62216">
        <w:rPr>
          <w:rPrChange w:id="4687" w:author="凡 张" w:date="2019-05-26T07:05:00Z">
            <w:rPr/>
          </w:rPrChange>
        </w:rPr>
        <w:t>-</w:t>
      </w:r>
      <w:r w:rsidRPr="00D62216">
        <w:rPr>
          <w:rPrChange w:id="4688" w:author="凡 张" w:date="2019-05-26T07:05:00Z">
            <w:rPr/>
          </w:rPrChange>
        </w:rPr>
        <w:t>高度转换</w:t>
      </w:r>
      <w:bookmarkEnd w:id="4684"/>
      <w:bookmarkEnd w:id="4685"/>
    </w:p>
    <w:p w:rsidR="00E20325" w:rsidRPr="00D62216" w:rsidDel="00AD4507" w:rsidRDefault="00400F5A" w:rsidP="00D5535B">
      <w:pPr>
        <w:pStyle w:val="aff8"/>
        <w:ind w:firstLine="480"/>
        <w:rPr>
          <w:del w:id="4689" w:author="凡 张" w:date="2019-05-26T08:10:00Z"/>
          <w:rPrChange w:id="4690" w:author="凡 张" w:date="2019-05-26T07:05:00Z">
            <w:rPr>
              <w:del w:id="4691" w:author="凡 张" w:date="2019-05-26T08:10:00Z"/>
            </w:rPr>
          </w:rPrChange>
        </w:rPr>
      </w:pPr>
      <w:r>
        <w:rPr>
          <w:noProof/>
        </w:rPr>
        <mc:AlternateContent>
          <mc:Choice Requires="wpg">
            <w:drawing>
              <wp:anchor distT="0" distB="0" distL="114300" distR="114300" simplePos="0" relativeHeight="251630592" behindDoc="0" locked="0" layoutInCell="1" allowOverlap="1">
                <wp:simplePos x="0" y="0"/>
                <wp:positionH relativeFrom="margin">
                  <wp:align>center</wp:align>
                </wp:positionH>
                <wp:positionV relativeFrom="paragraph">
                  <wp:posOffset>192405</wp:posOffset>
                </wp:positionV>
                <wp:extent cx="4366260" cy="4225290"/>
                <wp:effectExtent l="0" t="0" r="0" b="3810"/>
                <wp:wrapTopAndBottom/>
                <wp:docPr id="43" name="组合 43"/>
                <wp:cNvGraphicFramePr/>
                <a:graphic xmlns:a="http://schemas.openxmlformats.org/drawingml/2006/main">
                  <a:graphicData uri="http://schemas.microsoft.com/office/word/2010/wordprocessingGroup">
                    <wpg:wgp>
                      <wpg:cNvGrpSpPr/>
                      <wpg:grpSpPr>
                        <a:xfrm>
                          <a:off x="0" y="0"/>
                          <a:ext cx="4366260" cy="4225290"/>
                          <a:chOff x="0" y="0"/>
                          <a:chExt cx="4366260" cy="4225290"/>
                        </a:xfrm>
                      </wpg:grpSpPr>
                      <pic:pic xmlns:pic="http://schemas.openxmlformats.org/drawingml/2006/picture">
                        <pic:nvPicPr>
                          <pic:cNvPr id="30" name="图片 3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62450" cy="3771900"/>
                          </a:xfrm>
                          <a:prstGeom prst="rect">
                            <a:avLst/>
                          </a:prstGeom>
                        </pic:spPr>
                      </pic:pic>
                      <wps:wsp>
                        <wps:cNvPr id="42" name="文本框 42"/>
                        <wps:cNvSpPr txBox="1"/>
                        <wps:spPr>
                          <a:xfrm>
                            <a:off x="0" y="3829050"/>
                            <a:ext cx="4366260" cy="396240"/>
                          </a:xfrm>
                          <a:prstGeom prst="rect">
                            <a:avLst/>
                          </a:prstGeom>
                          <a:solidFill>
                            <a:prstClr val="white"/>
                          </a:solidFill>
                          <a:ln>
                            <a:noFill/>
                          </a:ln>
                          <a:effectLst/>
                        </wps:spPr>
                        <wps:txbx>
                          <w:txbxContent>
                            <w:p w:rsidR="000D29F8" w:rsidRPr="00E01D29" w:rsidRDefault="000D29F8" w:rsidP="00E01D29">
                              <w:pPr>
                                <w:pStyle w:val="af1"/>
                                <w:spacing w:before="156" w:after="156"/>
                                <w:rPr>
                                  <w:rFonts w:ascii="宋体" w:hAnsi="宋体"/>
                                  <w:szCs w:val="20"/>
                                </w:rPr>
                              </w:pPr>
                              <w:r>
                                <w:rPr>
                                  <w:rFonts w:hint="eastAsia"/>
                                </w:rPr>
                                <w:t>图</w:t>
                              </w:r>
                              <w:r>
                                <w:rPr>
                                  <w:rFonts w:hint="eastAsia"/>
                                </w:rPr>
                                <w:t xml:space="preserve">10 </w:t>
                              </w:r>
                              <w:r>
                                <w:t>莫尔波长</w:t>
                              </w:r>
                              <w:r>
                                <w:rPr>
                                  <w:rFonts w:hint="eastAsia"/>
                                </w:rPr>
                                <w:t>的计算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063" style="position:absolute;left:0;text-align:left;margin-left:0;margin-top:15.15pt;width:343.8pt;height:332.7pt;z-index:251630592;mso-position-horizontal:center;mso-position-horizontal-relative:margin" coordsize="43662,42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">
                <v:shape id="图片 30" o:spid="_x0000_s1064" type="#_x0000_t75" style="position:absolute;width:43624;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">
                  <v:imagedata r:id="rId32" o:title=""/>
                </v:shape>
                <v:shape id="文本框 42" o:spid="_x0000_s1065" type="#_x0000_t202" style="position:absolute;top:38290;width:4366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0D29F8" w:rsidRPr="00E01D29" w:rsidRDefault="000D29F8" w:rsidP="00E01D29">
                        <w:pPr>
                          <w:pStyle w:val="af1"/>
                          <w:spacing w:before="156" w:after="156"/>
                          <w:rPr>
                            <w:rFonts w:ascii="宋体" w:hAnsi="宋体"/>
                            <w:szCs w:val="20"/>
                          </w:rPr>
                        </w:pPr>
                        <w:r>
                          <w:rPr>
                            <w:rFonts w:hint="eastAsia"/>
                          </w:rPr>
                          <w:t>图</w:t>
                        </w:r>
                        <w:r>
                          <w:rPr>
                            <w:rFonts w:hint="eastAsia"/>
                          </w:rPr>
                          <w:t xml:space="preserve">10 </w:t>
                        </w:r>
                        <w:r>
                          <w:t>莫尔波长</w:t>
                        </w:r>
                        <w:r>
                          <w:rPr>
                            <w:rFonts w:hint="eastAsia"/>
                          </w:rPr>
                          <w:t>的计算</w:t>
                        </w:r>
                      </w:p>
                    </w:txbxContent>
                  </v:textbox>
                </v:shape>
                <w10:wrap type="topAndBottom" anchorx="margin"/>
              </v:group>
            </w:pict>
          </mc:Fallback>
        </mc:AlternateContent>
      </w:r>
      <w:r w:rsidR="00E20325" w:rsidRPr="00D62216">
        <w:rPr>
          <w:rPrChange w:id="4692" w:author="凡 张" w:date="2019-05-26T07:05:00Z">
            <w:rPr/>
          </w:rPrChange>
        </w:rPr>
        <w:t>相位</w:t>
      </w:r>
      <w:r w:rsidR="00E20325" w:rsidRPr="00D62216">
        <w:rPr>
          <w:rPrChange w:id="4693" w:author="凡 张" w:date="2019-05-26T07:05:00Z">
            <w:rPr/>
          </w:rPrChange>
        </w:rPr>
        <w:t>-</w:t>
      </w:r>
      <w:r w:rsidR="00E20325" w:rsidRPr="00D62216">
        <w:rPr>
          <w:rPrChange w:id="4694" w:author="凡 张" w:date="2019-05-26T07:05:00Z">
            <w:rPr/>
          </w:rPrChange>
        </w:rPr>
        <w:t>高度线性关系</w:t>
      </w:r>
      <w:r w:rsidR="00E20325" w:rsidRPr="00D62216">
        <w:rPr>
          <w:rPrChange w:id="4695" w:author="凡 张" w:date="2019-05-26T07:05:00Z">
            <w:rPr/>
          </w:rPrChange>
        </w:rPr>
        <w:t>(3.9)</w:t>
      </w:r>
      <w:r w:rsidR="00E20325" w:rsidRPr="00D62216">
        <w:rPr>
          <w:rPrChange w:id="4696" w:author="凡 张" w:date="2019-05-26T07:05:00Z">
            <w:rPr/>
          </w:rPrChange>
        </w:rPr>
        <w:t>大大简化了系统校准的数学解释和处理过程。为了进一步理解系统校准的原理，莫尔波长作为过渡变量被引入</w:t>
      </w:r>
      <w:r w:rsidR="005C634D" w:rsidRPr="00D62216">
        <w:rPr>
          <w:rPrChange w:id="4697" w:author="凡 张" w:date="2019-05-26T07:05:00Z">
            <w:rPr/>
          </w:rPrChange>
        </w:rPr>
        <w:fldChar w:fldCharType="begin"/>
      </w:r>
      <w:r w:rsidR="002270B7" w:rsidRPr="00D62216">
        <w:rPr>
          <w:rPrChange w:id="4698" w:author="凡 张" w:date="2019-05-26T07:05:00Z">
            <w:rPr/>
          </w:rPrChange>
        </w:rPr>
        <w:instrText xml:space="preserve"> ADDIN EN.CITE &lt;EndNote&gt;&lt;Cite&gt;&lt;Author&gt;Mohammadi&lt;/Author&gt;&lt;Year&gt;2017&lt;/Year&gt;&lt;RecNum&gt;133&lt;/RecNum&gt;&lt;DisplayText&gt;[8, 18]&lt;/DisplayText&gt;&lt;record&gt;&lt;rec-number&gt;133&lt;/rec-number&gt;&lt;foreign-keys&gt;&lt;key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Cite&gt;&lt;Author&gt;Dirckx&lt;/Author&gt;&lt;Year&gt;1990&lt;/Year&gt;&lt;RecNum&gt;143&lt;/RecNum&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EndNote&gt;</w:instrText>
      </w:r>
      <w:r w:rsidR="005C634D" w:rsidRPr="00D62216">
        <w:rPr>
          <w:rPrChange w:id="4699" w:author="凡 张" w:date="2019-05-26T07:05:00Z">
            <w:rPr/>
          </w:rPrChange>
        </w:rPr>
        <w:fldChar w:fldCharType="separate"/>
      </w:r>
      <w:r w:rsidR="002270B7" w:rsidRPr="00D62216">
        <w:rPr>
          <w:noProof/>
          <w:rPrChange w:id="4700" w:author="凡 张" w:date="2019-05-26T07:05:00Z">
            <w:rPr>
              <w:noProof/>
            </w:rPr>
          </w:rPrChange>
        </w:rPr>
        <w:t>[</w:t>
      </w:r>
      <w:r w:rsidR="002926C8" w:rsidRPr="00D62216">
        <w:rPr>
          <w:noProof/>
          <w:rPrChange w:id="4701" w:author="凡 张" w:date="2019-05-26T07:05:00Z">
            <w:rPr>
              <w:noProof/>
            </w:rPr>
          </w:rPrChange>
        </w:rPr>
        <w:fldChar w:fldCharType="begin"/>
      </w:r>
      <w:r w:rsidR="002926C8" w:rsidRPr="00D62216">
        <w:rPr>
          <w:noProof/>
          <w:rPrChange w:id="4702" w:author="凡 张" w:date="2019-05-26T07:05:00Z">
            <w:rPr>
              <w:noProof/>
            </w:rPr>
          </w:rPrChange>
        </w:rPr>
        <w:instrText xml:space="preserve"> HYPERLINK \l "_ENREF_8" \o "Mohammadi, 2017 #133" </w:instrText>
      </w:r>
      <w:r w:rsidR="002926C8" w:rsidRPr="00D62216">
        <w:rPr>
          <w:noProof/>
          <w:rPrChange w:id="4703" w:author="凡 张" w:date="2019-05-26T07:05:00Z">
            <w:rPr>
              <w:noProof/>
            </w:rPr>
          </w:rPrChange>
        </w:rPr>
        <w:fldChar w:fldCharType="separate"/>
      </w:r>
      <w:r w:rsidR="00E2701A" w:rsidRPr="00D62216">
        <w:rPr>
          <w:noProof/>
          <w:rPrChange w:id="4704" w:author="凡 张" w:date="2019-05-26T07:05:00Z">
            <w:rPr>
              <w:noProof/>
            </w:rPr>
          </w:rPrChange>
        </w:rPr>
        <w:t>8</w:t>
      </w:r>
      <w:r w:rsidR="002926C8" w:rsidRPr="00D62216">
        <w:rPr>
          <w:noProof/>
          <w:rPrChange w:id="4705" w:author="凡 张" w:date="2019-05-26T07:05:00Z">
            <w:rPr>
              <w:noProof/>
            </w:rPr>
          </w:rPrChange>
        </w:rPr>
        <w:fldChar w:fldCharType="end"/>
      </w:r>
      <w:r w:rsidR="002270B7" w:rsidRPr="00D62216">
        <w:rPr>
          <w:noProof/>
          <w:rPrChange w:id="4706" w:author="凡 张" w:date="2019-05-26T07:05:00Z">
            <w:rPr>
              <w:noProof/>
            </w:rPr>
          </w:rPrChange>
        </w:rPr>
        <w:t xml:space="preserve">, </w:t>
      </w:r>
      <w:r w:rsidR="002926C8" w:rsidRPr="00D62216">
        <w:rPr>
          <w:noProof/>
          <w:rPrChange w:id="4707" w:author="凡 张" w:date="2019-05-26T07:05:00Z">
            <w:rPr>
              <w:noProof/>
            </w:rPr>
          </w:rPrChange>
        </w:rPr>
        <w:fldChar w:fldCharType="begin"/>
      </w:r>
      <w:r w:rsidR="002926C8" w:rsidRPr="00D62216">
        <w:rPr>
          <w:noProof/>
          <w:rPrChange w:id="4708" w:author="凡 张" w:date="2019-05-26T07:05:00Z">
            <w:rPr>
              <w:noProof/>
            </w:rPr>
          </w:rPrChange>
        </w:rPr>
        <w:instrText xml:space="preserve"> HYPERLINK \l "_ENREF_18" \o "Dirckx, 1990 #143" </w:instrText>
      </w:r>
      <w:r w:rsidR="002926C8" w:rsidRPr="00D62216">
        <w:rPr>
          <w:noProof/>
          <w:rPrChange w:id="4709" w:author="凡 张" w:date="2019-05-26T07:05:00Z">
            <w:rPr>
              <w:noProof/>
            </w:rPr>
          </w:rPrChange>
        </w:rPr>
        <w:fldChar w:fldCharType="separate"/>
      </w:r>
      <w:r w:rsidR="00E2701A" w:rsidRPr="00D62216">
        <w:rPr>
          <w:noProof/>
          <w:rPrChange w:id="4710" w:author="凡 张" w:date="2019-05-26T07:05:00Z">
            <w:rPr>
              <w:noProof/>
            </w:rPr>
          </w:rPrChange>
        </w:rPr>
        <w:t>18</w:t>
      </w:r>
      <w:r w:rsidR="002926C8" w:rsidRPr="00D62216">
        <w:rPr>
          <w:noProof/>
          <w:rPrChange w:id="4711" w:author="凡 张" w:date="2019-05-26T07:05:00Z">
            <w:rPr>
              <w:noProof/>
            </w:rPr>
          </w:rPrChange>
        </w:rPr>
        <w:fldChar w:fldCharType="end"/>
      </w:r>
      <w:r w:rsidR="002270B7" w:rsidRPr="00D62216">
        <w:rPr>
          <w:noProof/>
          <w:rPrChange w:id="4712" w:author="凡 张" w:date="2019-05-26T07:05:00Z">
            <w:rPr>
              <w:noProof/>
            </w:rPr>
          </w:rPrChange>
        </w:rPr>
        <w:t>]</w:t>
      </w:r>
      <w:r w:rsidR="005C634D" w:rsidRPr="00D62216">
        <w:rPr>
          <w:rPrChange w:id="4713" w:author="凡 张" w:date="2019-05-26T07:05:00Z">
            <w:rPr/>
          </w:rPrChange>
        </w:rPr>
        <w:fldChar w:fldCharType="end"/>
      </w:r>
      <w:r w:rsidR="00E20325" w:rsidRPr="00D62216">
        <w:rPr>
          <w:rPrChange w:id="4714" w:author="凡 张" w:date="2019-05-26T07:05:00Z">
            <w:rPr/>
          </w:rPrChange>
        </w:rPr>
        <w:t>。当投影平面垂直于投影方向靠近或远离投影仪时，条纹会向上或向下移动。虽然该过程</w:t>
      </w:r>
      <w:r w:rsidR="002D24CC" w:rsidRPr="00D62216">
        <w:rPr>
          <w:rPrChange w:id="4715" w:author="凡 张" w:date="2019-05-26T07:05:00Z">
            <w:rPr>
              <w:rFonts w:hint="eastAsia"/>
            </w:rPr>
          </w:rPrChange>
        </w:rPr>
        <w:t>会</w:t>
      </w:r>
      <w:r w:rsidR="00E20325" w:rsidRPr="00D62216">
        <w:rPr>
          <w:rPrChange w:id="4716" w:author="凡 张" w:date="2019-05-26T07:05:00Z">
            <w:rPr/>
          </w:rPrChange>
        </w:rPr>
        <w:t>伴随投影条纹的放大和缩小，但当条纹移动一个周期时，由于投影仪投影张角较大且条纹周期尺度在</w:t>
      </w:r>
      <w:ins w:id="4717" w:author="凡 张" w:date="2019-05-26T08:09:00Z">
        <w:r w:rsidR="00AD4507">
          <w:rPr>
            <w:rFonts w:hint="eastAsia"/>
          </w:rPr>
          <w:t>毫米</w:t>
        </w:r>
      </w:ins>
      <w:del w:id="4718" w:author="凡 张" w:date="2019-05-26T08:09:00Z">
        <w:r w:rsidR="00E20325" w:rsidRPr="00D62216" w:rsidDel="00AD4507">
          <w:rPr>
            <w:rPrChange w:id="4719" w:author="凡 张" w:date="2019-05-26T07:05:00Z">
              <w:rPr/>
            </w:rPrChange>
          </w:rPr>
          <w:delText>mm</w:delText>
        </w:r>
      </w:del>
      <w:r w:rsidR="00E20325" w:rsidRPr="00D62216">
        <w:rPr>
          <w:rPrChange w:id="4720" w:author="凡 张" w:date="2019-05-26T07:05:00Z">
            <w:rPr/>
          </w:rPrChange>
        </w:rPr>
        <w:t>级别，可近似认为莫尔条纹大小不变</w:t>
      </w:r>
      <w:r w:rsidR="002D24CC" w:rsidRPr="00D62216">
        <w:rPr>
          <w:rPrChange w:id="4721" w:author="凡 张" w:date="2019-05-26T07:05:00Z">
            <w:rPr/>
          </w:rPrChange>
        </w:rPr>
        <w:t>。</w:t>
      </w:r>
      <w:r w:rsidR="00E20325" w:rsidRPr="00D62216">
        <w:rPr>
          <w:rPrChange w:id="4722" w:author="凡 张" w:date="2019-05-26T07:05:00Z">
            <w:rPr/>
          </w:rPrChange>
        </w:rPr>
        <w:t>此时</w:t>
      </w:r>
      <w:r w:rsidR="002D24CC" w:rsidRPr="00D62216">
        <w:rPr>
          <w:rPrChange w:id="4723" w:author="凡 张" w:date="2019-05-26T07:05:00Z">
            <w:rPr/>
          </w:rPrChange>
        </w:rPr>
        <w:t>，</w:t>
      </w:r>
      <w:r w:rsidR="00E20325" w:rsidRPr="00D62216">
        <w:rPr>
          <w:rPrChange w:id="4724" w:author="凡 张" w:date="2019-05-26T07:05:00Z">
            <w:rPr/>
          </w:rPrChange>
        </w:rPr>
        <w:t>投影平面移动的距离则为莫尔波长。</w:t>
      </w:r>
    </w:p>
    <w:p w:rsidR="00AD4507" w:rsidRDefault="00AD4507" w:rsidP="00AD4507">
      <w:pPr>
        <w:pStyle w:val="aff8"/>
        <w:ind w:firstLine="480"/>
        <w:rPr>
          <w:ins w:id="4725" w:author="凡 张" w:date="2019-05-26T08:10:00Z"/>
          <w:rFonts w:hint="eastAsia"/>
        </w:rPr>
        <w:pPrChange w:id="4726" w:author="凡 张" w:date="2019-05-26T08:10:00Z">
          <w:pPr>
            <w:pStyle w:val="aff8"/>
            <w:ind w:firstLine="480"/>
          </w:pPr>
        </w:pPrChange>
      </w:pPr>
    </w:p>
    <w:p w:rsidR="00E20325" w:rsidRDefault="00400F5A" w:rsidP="00D5535B">
      <w:pPr>
        <w:pStyle w:val="aff8"/>
        <w:ind w:firstLine="480"/>
        <w:rPr>
          <w:ins w:id="4727" w:author="凡 张" w:date="2019-05-26T08:18:00Z"/>
        </w:rPr>
      </w:pPr>
      <w:del w:id="4728" w:author="凡 张" w:date="2019-05-26T08:11:00Z">
        <w:r w:rsidDel="00400F5A">
          <w:rPr>
            <w:noProof/>
          </w:rPr>
          <mc:AlternateContent>
            <mc:Choice Requires="wpg">
              <w:drawing>
                <wp:anchor distT="0" distB="0" distL="114300" distR="114300" simplePos="0" relativeHeight="251631616" behindDoc="0" locked="0" layoutInCell="1" allowOverlap="1">
                  <wp:simplePos x="0" y="0"/>
                  <wp:positionH relativeFrom="column">
                    <wp:posOffset>501015</wp:posOffset>
                  </wp:positionH>
                  <wp:positionV relativeFrom="paragraph">
                    <wp:posOffset>4457700</wp:posOffset>
                  </wp:positionV>
                  <wp:extent cx="4419600" cy="3977640"/>
                  <wp:effectExtent l="0" t="0" r="0" b="3810"/>
                  <wp:wrapTopAndBottom/>
                  <wp:docPr id="45" name="组合 45"/>
                  <wp:cNvGraphicFramePr/>
                  <a:graphic xmlns:a="http://schemas.openxmlformats.org/drawingml/2006/main">
                    <a:graphicData uri="http://schemas.microsoft.com/office/word/2010/wordprocessingGroup">
                      <wpg:wgp>
                        <wpg:cNvGrpSpPr/>
                        <wpg:grpSpPr>
                          <a:xfrm>
                            <a:off x="0" y="0"/>
                            <a:ext cx="4419600" cy="3977640"/>
                            <a:chOff x="0" y="0"/>
                            <a:chExt cx="4419600" cy="3977640"/>
                          </a:xfrm>
                        </wpg:grpSpPr>
                        <pic:pic xmlns:pic="http://schemas.openxmlformats.org/drawingml/2006/picture">
                          <pic:nvPicPr>
                            <pic:cNvPr id="32" name="图片 3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44" name="文本框 44"/>
                          <wps:cNvSpPr txBox="1"/>
                          <wps:spPr>
                            <a:xfrm>
                              <a:off x="0" y="3581400"/>
                              <a:ext cx="4417695" cy="396240"/>
                            </a:xfrm>
                            <a:prstGeom prst="rect">
                              <a:avLst/>
                            </a:prstGeom>
                            <a:solidFill>
                              <a:prstClr val="white"/>
                            </a:solidFill>
                            <a:ln>
                              <a:noFill/>
                            </a:ln>
                            <a:effectLst/>
                          </wps:spPr>
                          <wps:txbx>
                            <w:txbxContent>
                              <w:p w:rsidR="000D29F8" w:rsidRPr="004864DA" w:rsidRDefault="000D29F8" w:rsidP="00E01D29">
                                <w:pPr>
                                  <w:pStyle w:val="af1"/>
                                  <w:spacing w:before="156" w:after="156"/>
                                  <w:rPr>
                                    <w:noProof/>
                                    <w:sz w:val="24"/>
                                    <w:szCs w:val="20"/>
                                  </w:rPr>
                                </w:pPr>
                                <w:bookmarkStart w:id="4729" w:name="_Toc974662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4730" w:author="凡 张" w:date="2019-05-26T09:18:00Z">
                                  <w:r>
                                    <w:rPr>
                                      <w:noProof/>
                                    </w:rPr>
                                    <w:t>10</w:t>
                                  </w:r>
                                </w:ins>
                                <w:del w:id="4731" w:author="凡 张" w:date="2019-05-26T06:16:00Z">
                                  <w:r w:rsidDel="008F2CC6">
                                    <w:rPr>
                                      <w:noProof/>
                                    </w:rPr>
                                    <w:delText>9</w:delText>
                                  </w:r>
                                </w:del>
                                <w:r>
                                  <w:fldChar w:fldCharType="end"/>
                                </w:r>
                                <w:r>
                                  <w:rPr>
                                    <w:rFonts w:hint="eastAsia"/>
                                  </w:rPr>
                                  <w:t xml:space="preserve"> </w:t>
                                </w:r>
                                <w:r>
                                  <w:t>高度变化</w:t>
                                </w:r>
                                <w:r>
                                  <w:rPr>
                                    <w:rFonts w:hint="eastAsia"/>
                                  </w:rPr>
                                  <w:t>范围过大，条纹周期</w:t>
                                </w:r>
                                <w:r>
                                  <w:rPr>
                                    <w:rFonts w:hint="eastAsia"/>
                                  </w:rPr>
                                  <w:t>L</w:t>
                                </w:r>
                                <w:r>
                                  <w:t>减小</w:t>
                                </w:r>
                                <w:bookmarkEnd w:id="4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5" o:spid="_x0000_s1066" style="position:absolute;left:0;text-align:left;margin-left:39.45pt;margin-top:351pt;width:348pt;height:313.2pt;z-index:251631616" coordsize="44196,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">
                  <v:shape id="图片 32" o:spid="_x0000_s1067"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">
                    <v:imagedata r:id="rId34" o:title=""/>
                  </v:shape>
                  <v:shape id="文本框 44" o:spid="_x0000_s1068" type="#_x0000_t202" style="position:absolute;top:35814;width:4417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0D29F8" w:rsidRPr="004864DA" w:rsidRDefault="000D29F8" w:rsidP="00E01D29">
                          <w:pPr>
                            <w:pStyle w:val="af1"/>
                            <w:spacing w:before="156" w:after="156"/>
                            <w:rPr>
                              <w:noProof/>
                              <w:sz w:val="24"/>
                              <w:szCs w:val="20"/>
                            </w:rPr>
                          </w:pPr>
                          <w:bookmarkStart w:id="4732" w:name="_Toc974662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4733" w:author="凡 张" w:date="2019-05-26T09:18:00Z">
                            <w:r>
                              <w:rPr>
                                <w:noProof/>
                              </w:rPr>
                              <w:t>10</w:t>
                            </w:r>
                          </w:ins>
                          <w:del w:id="4734" w:author="凡 张" w:date="2019-05-26T06:16:00Z">
                            <w:r w:rsidDel="008F2CC6">
                              <w:rPr>
                                <w:noProof/>
                              </w:rPr>
                              <w:delText>9</w:delText>
                            </w:r>
                          </w:del>
                          <w:r>
                            <w:fldChar w:fldCharType="end"/>
                          </w:r>
                          <w:r>
                            <w:rPr>
                              <w:rFonts w:hint="eastAsia"/>
                            </w:rPr>
                            <w:t xml:space="preserve"> </w:t>
                          </w:r>
                          <w:r>
                            <w:t>高度变化</w:t>
                          </w:r>
                          <w:r>
                            <w:rPr>
                              <w:rFonts w:hint="eastAsia"/>
                            </w:rPr>
                            <w:t>范围过大，条纹周期</w:t>
                          </w:r>
                          <w:r>
                            <w:rPr>
                              <w:rFonts w:hint="eastAsia"/>
                            </w:rPr>
                            <w:t>L</w:t>
                          </w:r>
                          <w:r>
                            <w:t>减小</w:t>
                          </w:r>
                          <w:bookmarkEnd w:id="4732"/>
                        </w:p>
                      </w:txbxContent>
                    </v:textbox>
                  </v:shape>
                  <w10:wrap type="topAndBottom"/>
                </v:group>
              </w:pict>
            </mc:Fallback>
          </mc:AlternateContent>
        </w:r>
      </w:del>
      <w:r w:rsidR="00E20325" w:rsidRPr="00D62216">
        <w:rPr>
          <w:rPrChange w:id="4735" w:author="凡 张" w:date="2019-05-26T07:05:00Z">
            <w:rPr/>
          </w:rPrChange>
        </w:rPr>
        <w:t>由图</w:t>
      </w:r>
      <w:r w:rsidR="00E20325" w:rsidRPr="00D62216">
        <w:rPr>
          <w:rPrChange w:id="4736" w:author="凡 张" w:date="2019-05-26T07:05:00Z">
            <w:rPr/>
          </w:rPrChange>
        </w:rPr>
        <w:t>10</w:t>
      </w:r>
      <w:r w:rsidR="002D24CC" w:rsidRPr="00D62216">
        <w:rPr>
          <w:rPrChange w:id="4737" w:author="凡 张" w:date="2019-05-26T07:05:00Z">
            <w:rPr/>
          </w:rPrChange>
        </w:rPr>
        <w:t>显示的</w:t>
      </w:r>
      <w:r w:rsidR="00E20325" w:rsidRPr="00D62216">
        <w:rPr>
          <w:rPrChange w:id="4738" w:author="凡 张" w:date="2019-05-26T07:05:00Z">
            <w:rPr/>
          </w:rPrChange>
        </w:rPr>
        <w:t>几何关系</w:t>
      </w:r>
      <w:r w:rsidR="002D24CC" w:rsidRPr="00D62216">
        <w:rPr>
          <w:rPrChange w:id="4739" w:author="凡 张" w:date="2019-05-26T07:05:00Z">
            <w:rPr/>
          </w:rPrChange>
        </w:rPr>
        <w:t>可知</w:t>
      </w:r>
      <w:r w:rsidR="00E20325" w:rsidRPr="00D62216">
        <w:rPr>
          <w:rPrChange w:id="4740" w:author="凡 张" w:date="2019-05-26T07:05:00Z">
            <w:rPr/>
          </w:rPrChange>
        </w:rPr>
        <w:t>，在已知条纹周期和相机</w:t>
      </w:r>
      <w:r w:rsidR="00E20325" w:rsidRPr="00D62216">
        <w:rPr>
          <w:rPrChange w:id="4741" w:author="凡 张" w:date="2019-05-26T07:05:00Z">
            <w:rPr/>
          </w:rPrChange>
        </w:rPr>
        <w:t>-</w:t>
      </w:r>
      <w:r w:rsidR="00E20325" w:rsidRPr="00D62216">
        <w:rPr>
          <w:rPrChange w:id="4742" w:author="凡 张" w:date="2019-05-26T07:05:00Z">
            <w:rPr/>
          </w:rPrChange>
        </w:rPr>
        <w:t>投影仪光轴夹角</w:t>
      </w:r>
      <w:r w:rsidR="00E20325" w:rsidRPr="00D62216">
        <w:rPr>
          <w:rPrChange w:id="4743" w:author="凡 张" w:date="2019-05-26T07:05:00Z">
            <w:rPr/>
          </w:rPrChange>
        </w:rPr>
        <w:t>θ</w:t>
      </w:r>
      <w:r w:rsidR="00E20325" w:rsidRPr="00D62216">
        <w:rPr>
          <w:rPrChange w:id="4744" w:author="凡 张" w:date="2019-05-26T07:05:00Z">
            <w:rPr/>
          </w:rPrChange>
        </w:rPr>
        <w:t>，可得</w:t>
      </w:r>
      <w:r w:rsidR="002D24CC" w:rsidRPr="00D62216">
        <w:rPr>
          <w:rPrChange w:id="4745" w:author="凡 张" w:date="2019-05-26T07:05:00Z">
            <w:rPr/>
          </w:rPrChange>
        </w:rPr>
        <w:t>的</w:t>
      </w:r>
      <w:r w:rsidR="00E20325" w:rsidRPr="00D62216">
        <w:rPr>
          <w:rPrChange w:id="4746" w:author="凡 张" w:date="2019-05-26T07:05:00Z">
            <w:rPr/>
          </w:rPrChange>
        </w:rPr>
        <w:t>莫尔波长</w:t>
      </w:r>
      <w:r w:rsidR="004C7A05" w:rsidRPr="00D62216">
        <w:rPr>
          <w:rPrChange w:id="4747" w:author="凡 张" w:date="2019-05-26T07:05:00Z">
            <w:rPr>
              <w:rFonts w:hint="eastAsia"/>
            </w:rPr>
          </w:rPrChange>
        </w:rPr>
        <w:t>如下，</w:t>
      </w:r>
    </w:p>
    <w:p w:rsidR="00470E76" w:rsidRPr="00470E76" w:rsidRDefault="00470E76" w:rsidP="00470E76">
      <w:pPr>
        <w:pStyle w:val="afff3"/>
        <w:rPr>
          <w:rFonts w:hint="eastAsia"/>
          <w:rPrChange w:id="4748" w:author="凡 张" w:date="2019-05-26T08:18:00Z">
            <w:rPr/>
          </w:rPrChange>
        </w:rPr>
        <w:pPrChange w:id="4749" w:author="凡 张" w:date="2019-05-26T08:18:00Z">
          <w:pPr>
            <w:pStyle w:val="aff8"/>
            <w:ind w:firstLine="480"/>
          </w:pPr>
        </w:pPrChange>
      </w:pPr>
      <m:oMathPara>
        <m:oMath>
          <m:eqArr>
            <m:eqArrPr>
              <m:maxDist m:val="1"/>
              <m:ctrlPr>
                <w:ins w:id="4750" w:author="凡 张" w:date="2019-05-26T08:18:00Z">
                  <w:rPr>
                    <w:rFonts w:ascii="Cambria Math" w:hAnsi="Cambria Math"/>
                  </w:rPr>
                </w:ins>
              </m:ctrlPr>
            </m:eqArrPr>
            <m:e>
              <m:r>
                <w:ins w:id="4751" w:author="凡 张" w:date="2019-05-26T08:18:00Z">
                  <m:rPr>
                    <m:sty m:val="p"/>
                  </m:rPr>
                  <w:rPr>
                    <w:rFonts w:ascii="Cambria Math" w:hAnsi="Cambria Math"/>
                  </w:rPr>
                  <m:t>Λ=</m:t>
                </w:ins>
              </m:r>
              <m:f>
                <m:fPr>
                  <m:ctrlPr>
                    <w:ins w:id="4752" w:author="凡 张" w:date="2019-05-26T08:18:00Z">
                      <w:rPr>
                        <w:rFonts w:ascii="Cambria Math" w:hAnsi="Cambria Math"/>
                      </w:rPr>
                    </w:ins>
                  </m:ctrlPr>
                </m:fPr>
                <m:num>
                  <m:r>
                    <w:ins w:id="4753" w:author="凡 张" w:date="2019-05-26T08:18:00Z">
                      <w:rPr>
                        <w:rFonts w:ascii="Cambria Math" w:hAnsi="Cambria Math"/>
                      </w:rPr>
                      <m:t>L</m:t>
                    </w:ins>
                  </m:r>
                </m:num>
                <m:den>
                  <m:r>
                    <w:ins w:id="4754" w:author="凡 张" w:date="2019-05-26T08:18:00Z">
                      <w:rPr>
                        <w:rFonts w:ascii="Cambria Math" w:hAnsi="Cambria Math"/>
                      </w:rPr>
                      <m:t>tanθ</m:t>
                    </w:ins>
                  </m:r>
                </m:den>
              </m:f>
              <m:r>
                <w:rPr>
                  <w:rFonts w:ascii="Cambria Math" w:hAnsi="Cambria Math"/>
                </w:rPr>
                <m:t>#</m:t>
              </m:r>
              <m:d>
                <m:dPr>
                  <m:ctrlPr>
                    <w:ins w:id="4755" w:author="凡 张" w:date="2019-05-26T08:18:00Z">
                      <w:rPr>
                        <w:rFonts w:ascii="Cambria Math" w:hAnsi="Cambria Math"/>
                      </w:rPr>
                    </w:ins>
                  </m:ctrlPr>
                </m:dPr>
                <m:e>
                  <m:r>
                    <w:ins w:id="4756" w:author="凡 张" w:date="2019-05-26T08:18:00Z">
                      <m:rPr>
                        <m:sty m:val="p"/>
                      </m:rPr>
                      <w:rPr>
                        <w:rFonts w:ascii="Cambria Math" w:hAnsi="Cambria Math"/>
                      </w:rPr>
                      <m:t>3.12</m:t>
                    </w:ins>
                  </m:r>
                </m:e>
              </m:d>
              <m:ctrlPr>
                <w:ins w:id="4757" w:author="凡 张" w:date="2019-05-26T08:18:00Z">
                  <w:rPr>
                    <w:rFonts w:ascii="Cambria Math" w:hAnsi="Cambria Math"/>
                    <w:i/>
                  </w:rPr>
                </w:ins>
              </m:ctrlPr>
            </m:e>
          </m:eqArr>
        </m:oMath>
      </m:oMathPara>
    </w:p>
    <w:p w:rsidR="00E20325" w:rsidRPr="00745D2E" w:rsidDel="003110EE" w:rsidRDefault="00E20325" w:rsidP="00470E76">
      <w:pPr>
        <w:pStyle w:val="aff8"/>
        <w:ind w:firstLine="480"/>
        <w:rPr>
          <w:del w:id="4758" w:author="凡 张" w:date="2019-05-26T08:17:00Z"/>
          <w:rFonts w:hint="eastAsia"/>
          <w:rPrChange w:id="4759" w:author="凡 张" w:date="2019-05-26T08:16:00Z">
            <w:rPr>
              <w:del w:id="4760" w:author="凡 张" w:date="2019-05-26T08:17:00Z"/>
            </w:rPr>
          </w:rPrChange>
        </w:rPr>
        <w:pPrChange w:id="4761" w:author="凡 张" w:date="2019-05-26T08:18:00Z">
          <w:pPr>
            <w:pStyle w:val="afff3"/>
          </w:pPr>
        </w:pPrChange>
      </w:pPr>
      <w:r w:rsidRPr="00D62216">
        <w:rPr>
          <w:rPrChange w:id="4762" w:author="凡 张" w:date="2019-05-26T07:05:00Z">
            <w:rPr/>
          </w:rPrChange>
        </w:rPr>
        <w:tab/>
      </w:r>
      <w:del w:id="4763" w:author="凡 张" w:date="2019-05-26T08:17:00Z">
        <w:r w:rsidR="003110EE" w:rsidDel="003110EE">
          <w:br/>
        </w:r>
      </w:del>
    </w:p>
    <w:p w:rsidR="00E20325" w:rsidRPr="00D62216" w:rsidRDefault="00E20325" w:rsidP="00470E76">
      <w:pPr>
        <w:pStyle w:val="aff8"/>
        <w:ind w:firstLine="480"/>
        <w:rPr>
          <w:rPrChange w:id="4764" w:author="凡 张" w:date="2019-05-26T07:05:00Z">
            <w:rPr/>
          </w:rPrChange>
        </w:rPr>
        <w:pPrChange w:id="4765" w:author="凡 张" w:date="2019-05-26T08:18:00Z">
          <w:pPr>
            <w:pStyle w:val="aff8"/>
            <w:ind w:firstLine="480"/>
          </w:pPr>
        </w:pPrChange>
      </w:pPr>
      <w:r w:rsidRPr="00D62216">
        <w:rPr>
          <w:rPrChange w:id="4766" w:author="凡 张" w:date="2019-05-26T07:05:00Z">
            <w:rPr/>
          </w:rPrChange>
        </w:rPr>
        <w:t>该公式表明物体高度每变化</w:t>
      </w:r>
      <w:r w:rsidRPr="00D62216">
        <w:rPr>
          <w:rPrChange w:id="4767" w:author="凡 张" w:date="2019-05-26T07:05:00Z">
            <w:rPr/>
          </w:rPrChange>
        </w:rPr>
        <w:t>λ</w:t>
      </w:r>
      <w:r w:rsidRPr="00D62216">
        <w:rPr>
          <w:rPrChange w:id="4768" w:author="凡 张" w:date="2019-05-26T07:05:00Z">
            <w:rPr/>
          </w:rPrChange>
        </w:rPr>
        <w:t>，则投影条纹变化一个周期，此时莫尔条纹也变化一个周期，其相位变化</w:t>
      </w:r>
      <w:r w:rsidRPr="00D62216">
        <w:rPr>
          <w:rPrChange w:id="4769" w:author="凡 张" w:date="2019-05-26T07:05:00Z">
            <w:rPr/>
          </w:rPrChange>
        </w:rPr>
        <w:t>2π</w:t>
      </w:r>
      <w:r w:rsidRPr="00D62216">
        <w:rPr>
          <w:rPrChange w:id="4770" w:author="凡 张" w:date="2019-05-26T07:05:00Z">
            <w:rPr/>
          </w:rPrChange>
        </w:rPr>
        <w:t>。则在相位</w:t>
      </w:r>
      <w:r w:rsidRPr="00D62216">
        <w:rPr>
          <w:rPrChange w:id="4771" w:author="凡 张" w:date="2019-05-26T07:05:00Z">
            <w:rPr/>
          </w:rPrChange>
        </w:rPr>
        <w:t>-</w:t>
      </w:r>
      <w:r w:rsidRPr="00D62216">
        <w:rPr>
          <w:rPrChange w:id="4772" w:author="凡 张" w:date="2019-05-26T07:05:00Z">
            <w:rPr/>
          </w:rPrChange>
        </w:rPr>
        <w:t>高度关系式</w:t>
      </w:r>
      <w:r w:rsidRPr="00D62216">
        <w:rPr>
          <w:rPrChange w:id="4773" w:author="凡 张" w:date="2019-05-26T07:05:00Z">
            <w:rPr/>
          </w:rPrChange>
        </w:rPr>
        <w:t>(3.9)</w:t>
      </w:r>
      <w:r w:rsidRPr="00D62216">
        <w:rPr>
          <w:rPrChange w:id="4774" w:author="凡 张" w:date="2019-05-26T07:05:00Z">
            <w:rPr/>
          </w:rPrChange>
        </w:rPr>
        <w:t>中，</w:t>
      </w:r>
    </w:p>
    <w:p w:rsidR="00470E76" w:rsidRPr="00D62216" w:rsidRDefault="00E20325" w:rsidP="00470E76">
      <w:pPr>
        <w:pStyle w:val="afff3"/>
        <w:rPr>
          <w:rFonts w:hint="eastAsia"/>
          <w:rPrChange w:id="4775" w:author="凡 张" w:date="2019-05-26T07:05:00Z">
            <w:rPr/>
          </w:rPrChange>
        </w:rPr>
        <w:pPrChange w:id="4776" w:author="凡 张" w:date="2019-05-26T08:19:00Z">
          <w:pPr>
            <w:pStyle w:val="afff3"/>
          </w:pPr>
        </w:pPrChange>
      </w:pPr>
      <w:r w:rsidRPr="00D62216">
        <w:rPr>
          <w:rPrChange w:id="4777" w:author="凡 张" w:date="2019-05-26T07:05:00Z">
            <w:rPr/>
          </w:rPrChange>
        </w:rPr>
        <w:tab/>
      </w:r>
      <w:r w:rsidR="00470E76">
        <w:br/>
      </w:r>
      <m:oMathPara>
        <m:oMath>
          <m:eqArr>
            <m:eqArrPr>
              <m:maxDist m:val="1"/>
              <m:ctrlPr>
                <w:ins w:id="4778" w:author="凡 张" w:date="2019-05-26T08:18:00Z">
                  <w:rPr>
                    <w:rFonts w:ascii="Cambria Math" w:hAnsi="Cambria Math"/>
                    <w:i/>
                  </w:rPr>
                </w:ins>
              </m:ctrlPr>
            </m:eqArrPr>
            <m:e>
              <m:r>
                <m:rPr>
                  <m:sty m:val="p"/>
                </m:rPr>
                <w:rPr>
                  <w:rFonts w:ascii="Cambria Math" w:hAnsi="Cambria Math"/>
                  <w:rPrChange w:id="4779" w:author="凡 张" w:date="2019-05-26T07:05:00Z">
                    <w:rPr>
                      <w:rFonts w:ascii="Cambria Math" w:hAnsi="Cambria Math"/>
                    </w:rPr>
                  </w:rPrChange>
                </w:rPr>
                <m:t>K=</m:t>
              </m:r>
              <m:f>
                <m:fPr>
                  <m:ctrlPr>
                    <w:rPr>
                      <w:rFonts w:ascii="Cambria Math" w:hAnsi="Cambria Math"/>
                      <w:rPrChange w:id="4780" w:author="凡 张" w:date="2019-05-26T07:05:00Z">
                        <w:rPr>
                          <w:rFonts w:ascii="Cambria Math" w:hAnsi="Cambria Math"/>
                        </w:rPr>
                      </w:rPrChange>
                    </w:rPr>
                  </m:ctrlPr>
                </m:fPr>
                <m:num>
                  <m:r>
                    <m:rPr>
                      <m:sty m:val="p"/>
                    </m:rPr>
                    <w:rPr>
                      <w:rFonts w:ascii="Cambria Math" w:hAnsi="Cambria Math"/>
                      <w:rPrChange w:id="4781" w:author="凡 张" w:date="2019-05-26T07:05:00Z">
                        <w:rPr>
                          <w:rFonts w:ascii="Cambria Math" w:hAnsi="Cambria Math"/>
                        </w:rPr>
                      </w:rPrChange>
                    </w:rPr>
                    <m:t>λ</m:t>
                  </m:r>
                </m:num>
                <m:den>
                  <m:r>
                    <m:rPr>
                      <m:sty m:val="p"/>
                    </m:rPr>
                    <w:rPr>
                      <w:rFonts w:ascii="Cambria Math" w:hAnsi="Cambria Math"/>
                      <w:rPrChange w:id="4782" w:author="凡 张" w:date="2019-05-26T07:05:00Z">
                        <w:rPr>
                          <w:rFonts w:ascii="Cambria Math" w:hAnsi="Cambria Math"/>
                        </w:rPr>
                      </w:rPrChange>
                    </w:rPr>
                    <m:t>2π</m:t>
                  </m:r>
                </m:den>
              </m:f>
              <m:r>
                <w:rPr>
                  <w:rFonts w:ascii="Cambria Math" w:hAnsi="Cambria Math"/>
                </w:rPr>
                <m:t>#</m:t>
              </m:r>
              <m:d>
                <m:dPr>
                  <m:ctrlPr>
                    <w:ins w:id="4783" w:author="凡 张" w:date="2019-05-26T08:18:00Z">
                      <w:rPr>
                        <w:rFonts w:ascii="Cambria Math" w:hAnsi="Cambria Math"/>
                        <w:i/>
                      </w:rPr>
                    </w:ins>
                  </m:ctrlPr>
                </m:dPr>
                <m:e>
                  <m:r>
                    <w:ins w:id="4784" w:author="凡 张" w:date="2019-05-26T08:18:00Z">
                      <w:rPr>
                        <w:rFonts w:ascii="Cambria Math" w:hAnsi="Cambria Math"/>
                      </w:rPr>
                      <m:t>3.13</m:t>
                    </w:ins>
                  </m:r>
                </m:e>
              </m:d>
            </m:e>
          </m:eqArr>
          <m:r>
            <w:del w:id="4785" w:author="凡 张" w:date="2019-05-26T08:18:00Z">
              <m:rPr>
                <m:sty m:val="p"/>
              </m:rPr>
              <w:rPr>
                <w:rFonts w:ascii="Cambria Math" w:hAnsi="Cambria Math"/>
                <w:rPrChange w:id="4786" w:author="凡 张" w:date="2019-05-26T08:18:00Z">
                  <w:rPr/>
                </w:rPrChange>
              </w:rPr>
              <w:tab/>
            </w:del>
          </m:r>
          <m:r>
            <w:del w:id="4787" w:author="凡 张" w:date="2019-05-26T08:18:00Z">
              <m:rPr>
                <m:sty m:val="p"/>
              </m:rPr>
              <w:rPr>
                <w:rFonts w:ascii="Cambria Math" w:hAnsi="Cambria Math"/>
                <w:rPrChange w:id="4788" w:author="凡 张" w:date="2019-05-26T08:18:00Z">
                  <w:rPr>
                    <w:rFonts w:ascii="Cambria Math" w:hAnsi="Cambria Math"/>
                  </w:rPr>
                </w:rPrChange>
              </w:rPr>
              <m:t>(3.11)</m:t>
            </w:del>
          </m:r>
        </m:oMath>
      </m:oMathPara>
    </w:p>
    <w:p w:rsidR="00E20325" w:rsidRPr="00D62216" w:rsidRDefault="003F1EE1" w:rsidP="00D5535B">
      <w:pPr>
        <w:pStyle w:val="aff8"/>
        <w:ind w:firstLine="480"/>
        <w:rPr>
          <w:rFonts w:hint="eastAsia"/>
          <w:rPrChange w:id="4789" w:author="凡 张" w:date="2019-05-26T07:05:00Z">
            <w:rPr/>
          </w:rPrChange>
        </w:rPr>
      </w:pPr>
      <w:ins w:id="4790" w:author="凡 张" w:date="2019-05-26T08:12:00Z">
        <w:r>
          <w:rPr>
            <w:noProof/>
          </w:rPr>
          <mc:AlternateContent>
            <mc:Choice Requires="wpg">
              <w:drawing>
                <wp:anchor distT="0" distB="0" distL="114300" distR="114300" simplePos="0" relativeHeight="251763712" behindDoc="0" locked="0" layoutInCell="1" allowOverlap="1" wp14:anchorId="23F8156A" wp14:editId="7F5A3914">
                  <wp:simplePos x="0" y="0"/>
                  <wp:positionH relativeFrom="margin">
                    <wp:align>center</wp:align>
                  </wp:positionH>
                  <wp:positionV relativeFrom="paragraph">
                    <wp:posOffset>1189990</wp:posOffset>
                  </wp:positionV>
                  <wp:extent cx="4419600" cy="3977640"/>
                  <wp:effectExtent l="0" t="0" r="0" b="3810"/>
                  <wp:wrapTopAndBottom/>
                  <wp:docPr id="62" name="组合 62"/>
                  <wp:cNvGraphicFramePr/>
                  <a:graphic xmlns:a="http://schemas.openxmlformats.org/drawingml/2006/main">
                    <a:graphicData uri="http://schemas.microsoft.com/office/word/2010/wordprocessingGroup">
                      <wpg:wgp>
                        <wpg:cNvGrpSpPr/>
                        <wpg:grpSpPr>
                          <a:xfrm>
                            <a:off x="0" y="0"/>
                            <a:ext cx="4419600" cy="3977640"/>
                            <a:chOff x="0" y="0"/>
                            <a:chExt cx="4419600" cy="3977640"/>
                          </a:xfrm>
                        </wpg:grpSpPr>
                        <pic:pic xmlns:pic="http://schemas.openxmlformats.org/drawingml/2006/picture">
                          <pic:nvPicPr>
                            <pic:cNvPr id="63" name="图片 6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9600" cy="3524250"/>
                            </a:xfrm>
                            <a:prstGeom prst="rect">
                              <a:avLst/>
                            </a:prstGeom>
                          </pic:spPr>
                        </pic:pic>
                        <wps:wsp>
                          <wps:cNvPr id="140" name="文本框 140"/>
                          <wps:cNvSpPr txBox="1"/>
                          <wps:spPr>
                            <a:xfrm>
                              <a:off x="0" y="3581400"/>
                              <a:ext cx="4417695" cy="396240"/>
                            </a:xfrm>
                            <a:prstGeom prst="rect">
                              <a:avLst/>
                            </a:prstGeom>
                            <a:solidFill>
                              <a:prstClr val="white"/>
                            </a:solidFill>
                            <a:ln>
                              <a:noFill/>
                            </a:ln>
                            <a:effectLst/>
                          </wps:spPr>
                          <wps:txbx>
                            <w:txbxContent>
                              <w:p w:rsidR="000D29F8" w:rsidRPr="004864DA" w:rsidRDefault="000D29F8" w:rsidP="003F1EE1">
                                <w:pPr>
                                  <w:pStyle w:val="af1"/>
                                  <w:spacing w:before="156" w:after="156"/>
                                  <w:rPr>
                                    <w:noProof/>
                                    <w:sz w:val="24"/>
                                    <w:szCs w:val="20"/>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4791" w:author="凡 张" w:date="2019-05-26T09:18:00Z">
                                  <w:r>
                                    <w:rPr>
                                      <w:noProof/>
                                    </w:rPr>
                                    <w:t>11</w:t>
                                  </w:r>
                                </w:ins>
                                <w:del w:id="4792" w:author="凡 张" w:date="2019-05-26T06:16:00Z">
                                  <w:r w:rsidDel="008F2CC6">
                                    <w:rPr>
                                      <w:noProof/>
                                    </w:rPr>
                                    <w:delText>9</w:delText>
                                  </w:r>
                                </w:del>
                                <w:r>
                                  <w:fldChar w:fldCharType="end"/>
                                </w:r>
                                <w:r>
                                  <w:rPr>
                                    <w:rFonts w:hint="eastAsia"/>
                                  </w:rPr>
                                  <w:t xml:space="preserve"> </w:t>
                                </w:r>
                                <w:r>
                                  <w:t>高度变化</w:t>
                                </w:r>
                                <w:r>
                                  <w:rPr>
                                    <w:rFonts w:hint="eastAsia"/>
                                  </w:rPr>
                                  <w:t>范围过大，条纹周期</w:t>
                                </w:r>
                                <w:r>
                                  <w:rPr>
                                    <w:rFonts w:hint="eastAsia"/>
                                  </w:rPr>
                                  <w:t>L</w:t>
                                </w:r>
                                <w:r>
                                  <w:t>减小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8156A" id="组合 62" o:spid="_x0000_s1069" style="position:absolute;left:0;text-align:left;margin-left:0;margin-top:93.7pt;width:348pt;height:313.2pt;z-index:251763712;mso-position-horizontal:center;mso-position-horizontal-relative:margin" coordsize="44196,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">
                  <v:shape id="图片 63" o:spid="_x0000_s1070" type="#_x0000_t75" style="position:absolute;width:44196;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">
                    <v:imagedata r:id="rId34" o:title=""/>
                  </v:shape>
                  <v:shape id="文本框 140" o:spid="_x0000_s1071" type="#_x0000_t202" style="position:absolute;top:35814;width:4417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0D29F8" w:rsidRPr="004864DA" w:rsidRDefault="000D29F8" w:rsidP="003F1EE1">
                          <w:pPr>
                            <w:pStyle w:val="af1"/>
                            <w:spacing w:before="156" w:after="156"/>
                            <w:rPr>
                              <w:noProof/>
                              <w:sz w:val="24"/>
                              <w:szCs w:val="20"/>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4793" w:author="凡 张" w:date="2019-05-26T09:18:00Z">
                            <w:r>
                              <w:rPr>
                                <w:noProof/>
                              </w:rPr>
                              <w:t>11</w:t>
                            </w:r>
                          </w:ins>
                          <w:del w:id="4794" w:author="凡 张" w:date="2019-05-26T06:16:00Z">
                            <w:r w:rsidDel="008F2CC6">
                              <w:rPr>
                                <w:noProof/>
                              </w:rPr>
                              <w:delText>9</w:delText>
                            </w:r>
                          </w:del>
                          <w:r>
                            <w:fldChar w:fldCharType="end"/>
                          </w:r>
                          <w:r>
                            <w:rPr>
                              <w:rFonts w:hint="eastAsia"/>
                            </w:rPr>
                            <w:t xml:space="preserve"> </w:t>
                          </w:r>
                          <w:r>
                            <w:t>高度变化</w:t>
                          </w:r>
                          <w:r>
                            <w:rPr>
                              <w:rFonts w:hint="eastAsia"/>
                            </w:rPr>
                            <w:t>范围过大，条纹周期</w:t>
                          </w:r>
                          <w:r>
                            <w:rPr>
                              <w:rFonts w:hint="eastAsia"/>
                            </w:rPr>
                            <w:t>L</w:t>
                          </w:r>
                          <w:r>
                            <w:t>减小</w:t>
                          </w:r>
                        </w:p>
                      </w:txbxContent>
                    </v:textbox>
                  </v:shape>
                  <w10:wrap type="topAndBottom" anchorx="margin"/>
                </v:group>
              </w:pict>
            </mc:Fallback>
          </mc:AlternateContent>
        </w:r>
      </w:ins>
      <w:r w:rsidR="002D24CC" w:rsidRPr="00D62216">
        <w:rPr>
          <w:rPrChange w:id="4795" w:author="凡 张" w:date="2019-05-26T07:05:00Z">
            <w:rPr>
              <w:rFonts w:hint="eastAsia"/>
            </w:rPr>
          </w:rPrChange>
        </w:rPr>
        <w:t>也就是说，</w:t>
      </w:r>
      <w:r w:rsidR="00E20325" w:rsidRPr="00D62216">
        <w:rPr>
          <w:rPrChange w:id="4796" w:author="凡 张" w:date="2019-05-26T07:05:00Z">
            <w:rPr/>
          </w:rPrChange>
        </w:rPr>
        <w:t>一个莫尔波长的高度变化，对应相位变化</w:t>
      </w:r>
      <w:r w:rsidR="00E20325" w:rsidRPr="00D62216">
        <w:rPr>
          <w:rPrChange w:id="4797" w:author="凡 张" w:date="2019-05-26T07:05:00Z">
            <w:rPr/>
          </w:rPrChange>
        </w:rPr>
        <w:t>2π</w:t>
      </w:r>
      <w:r w:rsidR="00E20325" w:rsidRPr="00D62216">
        <w:rPr>
          <w:rPrChange w:id="4798" w:author="凡 张" w:date="2019-05-26T07:05:00Z">
            <w:rPr/>
          </w:rPrChange>
        </w:rPr>
        <w:t>。但该系数并不是常数。在被测高度变化处于周期尺度范围内，投影条纹可看作恒定大小，</w:t>
      </w:r>
      <w:r w:rsidR="00E20325" w:rsidRPr="00D62216">
        <w:rPr>
          <w:rPrChange w:id="4799" w:author="凡 张" w:date="2019-05-26T07:05:00Z">
            <w:rPr/>
          </w:rPrChange>
        </w:rPr>
        <w:t>K</w:t>
      </w:r>
      <w:r w:rsidR="00E20325" w:rsidRPr="00D62216">
        <w:rPr>
          <w:rPrChange w:id="4800" w:author="凡 张" w:date="2019-05-26T07:05:00Z">
            <w:rPr/>
          </w:rPrChange>
        </w:rPr>
        <w:t>可看作常数。当高度变化范围更大时，投影仪对投射出的条纹图样具有放大或缩小作用，会使条纹周期</w:t>
      </w:r>
      <w:r w:rsidR="00E20325" w:rsidRPr="00D62216">
        <w:rPr>
          <w:rPrChange w:id="4801" w:author="凡 张" w:date="2019-05-26T07:05:00Z">
            <w:rPr/>
          </w:rPrChange>
        </w:rPr>
        <w:t>L</w:t>
      </w:r>
      <w:r w:rsidR="00E20325" w:rsidRPr="00D62216">
        <w:rPr>
          <w:rPrChange w:id="4802" w:author="凡 张" w:date="2019-05-26T07:05:00Z">
            <w:rPr/>
          </w:rPrChange>
        </w:rPr>
        <w:t>发生变化。随着高度增加，条纹图样缩小，条纹周期</w:t>
      </w:r>
      <w:r w:rsidR="00E20325" w:rsidRPr="00D62216">
        <w:rPr>
          <w:rPrChange w:id="4803" w:author="凡 张" w:date="2019-05-26T07:05:00Z">
            <w:rPr/>
          </w:rPrChange>
        </w:rPr>
        <w:t>L</w:t>
      </w:r>
      <w:r w:rsidR="00E20325" w:rsidRPr="00D62216">
        <w:rPr>
          <w:rPrChange w:id="4804" w:author="凡 张" w:date="2019-05-26T07:05:00Z">
            <w:rPr/>
          </w:rPrChange>
        </w:rPr>
        <w:t>减小，莫尔波长减小。反之，条纹周期</w:t>
      </w:r>
      <w:r w:rsidR="00E20325" w:rsidRPr="00D62216">
        <w:rPr>
          <w:rPrChange w:id="4805" w:author="凡 张" w:date="2019-05-26T07:05:00Z">
            <w:rPr/>
          </w:rPrChange>
        </w:rPr>
        <w:t>L</w:t>
      </w:r>
      <w:r w:rsidR="00E20325" w:rsidRPr="00D62216">
        <w:rPr>
          <w:rPrChange w:id="4806" w:author="凡 张" w:date="2019-05-26T07:05:00Z">
            <w:rPr/>
          </w:rPrChange>
        </w:rPr>
        <w:t>变大，莫尔波长变大。因此，在线性系统校准时，需要</w:t>
      </w:r>
      <w:ins w:id="4807" w:author="凡 张" w:date="2019-05-26T08:20:00Z">
        <w:r w:rsidR="004F33F5">
          <w:rPr>
            <w:rFonts w:hint="eastAsia"/>
          </w:rPr>
          <w:t>校准</w:t>
        </w:r>
      </w:ins>
      <w:del w:id="4808" w:author="凡 张" w:date="2019-05-26T08:20:00Z">
        <w:r w:rsidR="002D24CC" w:rsidRPr="00D62216" w:rsidDel="004F33F5">
          <w:rPr>
            <w:rPrChange w:id="4809" w:author="凡 张" w:date="2019-05-26T07:05:00Z">
              <w:rPr>
                <w:rFonts w:hint="eastAsia"/>
              </w:rPr>
            </w:rPrChange>
          </w:rPr>
          <w:delText>考虑</w:delText>
        </w:r>
      </w:del>
      <w:r w:rsidR="00E20325" w:rsidRPr="00D62216">
        <w:rPr>
          <w:rPrChange w:id="4810" w:author="凡 张" w:date="2019-05-26T07:05:00Z">
            <w:rPr/>
          </w:rPrChange>
        </w:rPr>
        <w:t>不同周期</w:t>
      </w:r>
      <w:ins w:id="4811" w:author="凡 张" w:date="2019-05-26T08:20:00Z">
        <w:r w:rsidR="004F33F5">
          <w:rPr>
            <w:rFonts w:hint="eastAsia"/>
          </w:rPr>
          <w:t>条纹图样的线性系数</w:t>
        </w:r>
      </w:ins>
      <w:r w:rsidR="002D24CC" w:rsidRPr="00D62216">
        <w:rPr>
          <w:rPrChange w:id="4812" w:author="凡 张" w:date="2019-05-26T07:05:00Z">
            <w:rPr/>
          </w:rPrChange>
        </w:rPr>
        <w:t>。</w:t>
      </w:r>
      <w:del w:id="4813" w:author="凡 张" w:date="2019-05-26T08:20:00Z">
        <w:r w:rsidR="002D24CC" w:rsidRPr="00D62216" w:rsidDel="00E80D6B">
          <w:rPr>
            <w:rPrChange w:id="4814" w:author="凡 张" w:date="2019-05-26T07:05:00Z">
              <w:rPr>
                <w:rFonts w:hint="eastAsia"/>
              </w:rPr>
            </w:rPrChange>
          </w:rPr>
          <w:delText>当</w:delText>
        </w:r>
        <w:r w:rsidR="002D24CC" w:rsidRPr="00D62216" w:rsidDel="00E80D6B">
          <w:rPr>
            <w:rPrChange w:id="4815" w:author="凡 张" w:date="2019-05-26T07:05:00Z">
              <w:rPr/>
            </w:rPrChange>
          </w:rPr>
          <w:delText>条纹周期</w:delText>
        </w:r>
        <w:r w:rsidR="00E20325" w:rsidRPr="00D62216" w:rsidDel="00E80D6B">
          <w:rPr>
            <w:rPrChange w:id="4816" w:author="凡 张" w:date="2019-05-26T07:05:00Z">
              <w:rPr/>
            </w:rPrChange>
          </w:rPr>
          <w:delText>L</w:delText>
        </w:r>
        <w:r w:rsidR="00E20325" w:rsidRPr="00D62216" w:rsidDel="00E80D6B">
          <w:rPr>
            <w:rPrChange w:id="4817" w:author="凡 张" w:date="2019-05-26T07:05:00Z">
              <w:rPr/>
            </w:rPrChange>
          </w:rPr>
          <w:delText>不同，位置</w:delText>
        </w:r>
        <w:r w:rsidR="002D24CC" w:rsidRPr="00D62216" w:rsidDel="00E80D6B">
          <w:rPr>
            <w:rPrChange w:id="4818" w:author="凡 张" w:date="2019-05-26T07:05:00Z">
              <w:rPr/>
            </w:rPrChange>
          </w:rPr>
          <w:delText>不同</w:delText>
        </w:r>
        <w:r w:rsidR="00E20325" w:rsidRPr="00D62216" w:rsidDel="00E80D6B">
          <w:rPr>
            <w:rPrChange w:id="4819" w:author="凡 张" w:date="2019-05-26T07:05:00Z">
              <w:rPr/>
            </w:rPrChange>
          </w:rPr>
          <w:delText>，</w:delText>
        </w:r>
        <w:r w:rsidR="002D24CC" w:rsidRPr="00D62216" w:rsidDel="00E80D6B">
          <w:rPr>
            <w:rPrChange w:id="4820" w:author="凡 张" w:date="2019-05-26T07:05:00Z">
              <w:rPr/>
            </w:rPrChange>
          </w:rPr>
          <w:delText>那么根据</w:delText>
        </w:r>
        <w:r w:rsidR="00E20325" w:rsidRPr="00D62216" w:rsidDel="00E80D6B">
          <w:rPr>
            <w:rPrChange w:id="4821" w:author="凡 张" w:date="2019-05-26T07:05:00Z">
              <w:rPr/>
            </w:rPrChange>
          </w:rPr>
          <w:delText>高度</w:delText>
        </w:r>
        <w:r w:rsidR="002D24CC" w:rsidRPr="00D62216" w:rsidDel="00E80D6B">
          <w:rPr>
            <w:rPrChange w:id="4822" w:author="凡 张" w:date="2019-05-26T07:05:00Z">
              <w:rPr/>
            </w:rPrChange>
          </w:rPr>
          <w:delText>变化，</w:delText>
        </w:r>
        <w:r w:rsidR="00E20325" w:rsidRPr="00D62216" w:rsidDel="00E80D6B">
          <w:rPr>
            <w:rPrChange w:id="4823" w:author="凡 张" w:date="2019-05-26T07:05:00Z">
              <w:rPr/>
            </w:rPrChange>
          </w:rPr>
          <w:delText>数据</w:delText>
        </w:r>
        <w:r w:rsidR="00A36A2B" w:rsidRPr="00D62216" w:rsidDel="00E80D6B">
          <w:rPr>
            <w:rPrChange w:id="4824" w:author="凡 张" w:date="2019-05-26T07:05:00Z">
              <w:rPr/>
            </w:rPrChange>
          </w:rPr>
          <w:delText>有所不同</w:delText>
        </w:r>
        <w:r w:rsidR="00A36A2B" w:rsidRPr="00D62216" w:rsidDel="00E80D6B">
          <w:rPr>
            <w:rPrChange w:id="4825" w:author="凡 张" w:date="2019-05-26T07:05:00Z">
              <w:rPr>
                <w:rFonts w:hint="eastAsia"/>
              </w:rPr>
            </w:rPrChange>
          </w:rPr>
          <w:delText>。</w:delText>
        </w:r>
        <w:r w:rsidR="00E20325" w:rsidRPr="00D62216" w:rsidDel="00E80D6B">
          <w:rPr>
            <w:rPrChange w:id="4826" w:author="凡 张" w:date="2019-05-26T07:05:00Z">
              <w:rPr/>
            </w:rPrChange>
          </w:rPr>
          <w:delText>拟合得出</w:delText>
        </w:r>
        <w:r w:rsidR="00A36A2B" w:rsidRPr="00D62216" w:rsidDel="00E80D6B">
          <w:rPr>
            <w:rPrChange w:id="4827" w:author="凡 张" w:date="2019-05-26T07:05:00Z">
              <w:rPr/>
            </w:rPrChange>
          </w:rPr>
          <w:delText>，</w:delText>
        </w:r>
        <w:r w:rsidR="00E20325" w:rsidRPr="00D62216" w:rsidDel="00E80D6B">
          <w:rPr>
            <w:rPrChange w:id="4828" w:author="凡 张" w:date="2019-05-26T07:05:00Z">
              <w:rPr/>
            </w:rPrChange>
          </w:rPr>
          <w:delText>针对单一周期的莫尔波长随高度变化</w:delText>
        </w:r>
        <w:r w:rsidR="00E20325" w:rsidRPr="00D62216" w:rsidDel="00E80D6B">
          <w:rPr>
            <w:rPrChange w:id="4829" w:author="凡 张" w:date="2019-05-26T07:05:00Z">
              <w:rPr>
                <w:rFonts w:hint="eastAsia"/>
              </w:rPr>
            </w:rPrChange>
          </w:rPr>
          <w:delText>直线</w:delText>
        </w:r>
        <w:r w:rsidR="00E20325" w:rsidRPr="00D62216" w:rsidDel="00E80D6B">
          <w:rPr>
            <w:rPrChange w:id="4830" w:author="凡 张" w:date="2019-05-26T07:05:00Z">
              <w:rPr/>
            </w:rPrChange>
          </w:rPr>
          <w:delText>。</w:delText>
        </w:r>
      </w:del>
    </w:p>
    <w:p w:rsidR="00E20325" w:rsidRPr="00D62216" w:rsidRDefault="00E20325" w:rsidP="005C634D">
      <w:pPr>
        <w:pStyle w:val="2"/>
        <w:spacing w:before="156" w:after="156"/>
        <w:rPr>
          <w:rPrChange w:id="4831" w:author="凡 张" w:date="2019-05-26T07:05:00Z">
            <w:rPr/>
          </w:rPrChange>
        </w:rPr>
      </w:pPr>
      <w:bookmarkStart w:id="4832" w:name="_Toc9421027"/>
      <w:bookmarkStart w:id="4833" w:name="_Toc9746655"/>
      <w:r w:rsidRPr="00D62216">
        <w:rPr>
          <w:rPrChange w:id="4834" w:author="凡 张" w:date="2019-05-26T07:05:00Z">
            <w:rPr/>
          </w:rPrChange>
        </w:rPr>
        <w:t>线性校准过程</w:t>
      </w:r>
      <w:bookmarkEnd w:id="4832"/>
      <w:bookmarkEnd w:id="4833"/>
    </w:p>
    <w:p w:rsidR="00381765" w:rsidRPr="00D62216" w:rsidRDefault="00E20325" w:rsidP="00D5535B">
      <w:pPr>
        <w:pStyle w:val="aff8"/>
        <w:ind w:firstLine="480"/>
        <w:rPr>
          <w:rPrChange w:id="4835" w:author="凡 张" w:date="2019-05-26T07:05:00Z">
            <w:rPr/>
          </w:rPrChange>
        </w:rPr>
      </w:pPr>
      <w:r w:rsidRPr="00E80D6B">
        <w:rPr>
          <w:rPrChange w:id="4836" w:author="凡 张" w:date="2019-05-26T08:21:00Z">
            <w:rPr/>
          </w:rPrChange>
        </w:rPr>
        <w:t>为了建立被测面高度分布和相位分布的精准对应关系，需要得出莫尔波长和高度的对应关系</w:t>
      </w:r>
      <w:ins w:id="4837" w:author="凡 张" w:date="2019-05-26T08:27:00Z">
        <w:r w:rsidR="001C321B">
          <w:rPr>
            <w:rFonts w:hint="eastAsia"/>
          </w:rPr>
          <w:t>。该关系</w:t>
        </w:r>
      </w:ins>
      <w:del w:id="4838" w:author="凡 张" w:date="2019-05-26T08:27:00Z">
        <w:r w:rsidRPr="00E80D6B" w:rsidDel="00716CD7">
          <w:rPr>
            <w:rPrChange w:id="4839" w:author="凡 张" w:date="2019-05-26T08:21:00Z">
              <w:rPr/>
            </w:rPrChange>
          </w:rPr>
          <w:delText>，</w:delText>
        </w:r>
      </w:del>
      <w:ins w:id="4840" w:author="凡 张" w:date="2019-05-26T08:28:00Z">
        <w:r w:rsidR="001C321B">
          <w:rPr>
            <w:rFonts w:hint="eastAsia"/>
          </w:rPr>
          <w:t>需被用来计算</w:t>
        </w:r>
        <w:r w:rsidR="001C321B" w:rsidRPr="00AC1DFB">
          <w:t>适合物体高度分布的莫尔波长</w:t>
        </w:r>
        <w:r w:rsidR="001C321B">
          <w:rPr>
            <w:rFonts w:hint="eastAsia"/>
          </w:rPr>
          <w:t>，以便</w:t>
        </w:r>
      </w:ins>
      <w:del w:id="4841" w:author="凡 张" w:date="2019-05-26T08:28:00Z">
        <w:r w:rsidRPr="00E80D6B" w:rsidDel="001C321B">
          <w:rPr>
            <w:rPrChange w:id="4842" w:author="凡 张" w:date="2019-05-26T08:21:00Z">
              <w:rPr/>
            </w:rPrChange>
          </w:rPr>
          <w:delText>然后使用适合物体高度分布的莫尔波长</w:delText>
        </w:r>
      </w:del>
      <w:r w:rsidRPr="00E80D6B">
        <w:rPr>
          <w:rPrChange w:id="4843" w:author="凡 张" w:date="2019-05-26T08:21:00Z">
            <w:rPr/>
          </w:rPrChange>
        </w:rPr>
        <w:t>完成相位</w:t>
      </w:r>
      <w:r w:rsidRPr="00E80D6B">
        <w:rPr>
          <w:rPrChange w:id="4844" w:author="凡 张" w:date="2019-05-26T08:21:00Z">
            <w:rPr/>
          </w:rPrChange>
        </w:rPr>
        <w:t>-</w:t>
      </w:r>
      <w:r w:rsidRPr="00E80D6B">
        <w:rPr>
          <w:rPrChange w:id="4845" w:author="凡 张" w:date="2019-05-26T08:21:00Z">
            <w:rPr/>
          </w:rPrChange>
        </w:rPr>
        <w:t>高度转换</w:t>
      </w:r>
      <w:r w:rsidR="00735543" w:rsidRPr="00E80D6B">
        <w:rPr>
          <w:rPrChange w:id="4846" w:author="凡 张" w:date="2019-05-26T08:21:00Z">
            <w:rPr/>
          </w:rPrChange>
        </w:rPr>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rPr>
          <w:rPrChange w:id="4847" w:author="凡 张" w:date="2019-05-26T08:21:00Z">
            <w:rPr/>
          </w:rPrChange>
        </w:rPr>
        <w:instrText xml:space="preserve"> ADDIN EN.CITE </w:instrText>
      </w:r>
      <w:r w:rsidR="002270B7" w:rsidRPr="00E80D6B">
        <w:rPr>
          <w:rPrChange w:id="4848" w:author="凡 张" w:date="2019-05-26T08:21:00Z">
            <w:rPr/>
          </w:rPrChange>
        </w:rPr>
        <w:fldChar w:fldCharType="begin">
          <w:fldData xml:space="preserve">PEVuZE5vdGU+PENpdGU+PEF1dGhvcj7mnY7mganms708L0F1dGhvcj48WWVhcj4yMDE2PC9ZZWFy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</w:fldData>
        </w:fldChar>
      </w:r>
      <w:r w:rsidR="002270B7" w:rsidRPr="00E80D6B">
        <w:rPr>
          <w:rPrChange w:id="4849" w:author="凡 张" w:date="2019-05-26T08:21:00Z">
            <w:rPr/>
          </w:rPrChange>
        </w:rPr>
        <w:instrText xml:space="preserve"> ADDIN EN.CITE.DATA </w:instrText>
      </w:r>
      <w:r w:rsidR="002270B7" w:rsidRPr="00E80D6B">
        <w:rPr>
          <w:rPrChange w:id="4850" w:author="凡 张" w:date="2019-05-26T08:21:00Z">
            <w:rPr/>
          </w:rPrChange>
        </w:rPr>
      </w:r>
      <w:r w:rsidR="002270B7" w:rsidRPr="00E80D6B">
        <w:rPr>
          <w:rPrChange w:id="4851" w:author="凡 张" w:date="2019-05-26T08:21:00Z">
            <w:rPr/>
          </w:rPrChange>
        </w:rPr>
        <w:fldChar w:fldCharType="end"/>
      </w:r>
      <w:r w:rsidR="00735543" w:rsidRPr="00E80D6B">
        <w:rPr>
          <w:rPrChange w:id="4852" w:author="凡 张" w:date="2019-05-26T08:21:00Z">
            <w:rPr/>
          </w:rPrChange>
        </w:rPr>
      </w:r>
      <w:r w:rsidR="00735543" w:rsidRPr="00E80D6B">
        <w:rPr>
          <w:rPrChange w:id="4853" w:author="凡 张" w:date="2019-05-26T08:21:00Z">
            <w:rPr/>
          </w:rPrChange>
        </w:rPr>
        <w:fldChar w:fldCharType="separate"/>
      </w:r>
      <w:r w:rsidR="002270B7" w:rsidRPr="00E80D6B">
        <w:rPr>
          <w:rPrChange w:id="4854" w:author="凡 张" w:date="2019-05-26T08:21:00Z">
            <w:rPr>
              <w:noProof/>
            </w:rPr>
          </w:rPrChange>
        </w:rPr>
        <w:t>[</w:t>
      </w:r>
      <w:r w:rsidR="002926C8" w:rsidRPr="00E80D6B">
        <w:rPr>
          <w:rPrChange w:id="4855" w:author="凡 张" w:date="2019-05-26T08:21:00Z">
            <w:rPr>
              <w:noProof/>
            </w:rPr>
          </w:rPrChange>
        </w:rPr>
        <w:fldChar w:fldCharType="begin"/>
      </w:r>
      <w:r w:rsidR="002926C8" w:rsidRPr="00E80D6B">
        <w:rPr>
          <w:rPrChange w:id="4856" w:author="凡 张" w:date="2019-05-26T08:21:00Z">
            <w:rPr>
              <w:noProof/>
            </w:rPr>
          </w:rPrChange>
        </w:rPr>
        <w:instrText xml:space="preserve"> HYPERLINK \l "_ENREF_12" \o "</w:instrText>
      </w:r>
      <w:r w:rsidR="002926C8" w:rsidRPr="00E80D6B">
        <w:rPr>
          <w:rPrChange w:id="4857" w:author="凡 张" w:date="2019-05-26T08:21:00Z">
            <w:rPr>
              <w:noProof/>
            </w:rPr>
          </w:rPrChange>
        </w:rPr>
        <w:instrText>李恩泽</w:instrText>
      </w:r>
      <w:r w:rsidR="002926C8" w:rsidRPr="00E80D6B">
        <w:rPr>
          <w:rPrChange w:id="4858" w:author="凡 张" w:date="2019-05-26T08:21:00Z">
            <w:rPr>
              <w:noProof/>
            </w:rPr>
          </w:rPrChange>
        </w:rPr>
        <w:instrText xml:space="preserve">, 2016 #138" </w:instrText>
      </w:r>
      <w:r w:rsidR="002926C8" w:rsidRPr="00E80D6B">
        <w:rPr>
          <w:rPrChange w:id="4859" w:author="凡 张" w:date="2019-05-26T08:21:00Z">
            <w:rPr>
              <w:noProof/>
            </w:rPr>
          </w:rPrChange>
        </w:rPr>
        <w:fldChar w:fldCharType="separate"/>
      </w:r>
      <w:r w:rsidR="00E2701A" w:rsidRPr="00E80D6B">
        <w:rPr>
          <w:rPrChange w:id="4860" w:author="凡 张" w:date="2019-05-26T08:21:00Z">
            <w:rPr>
              <w:noProof/>
            </w:rPr>
          </w:rPrChange>
        </w:rPr>
        <w:t>12</w:t>
      </w:r>
      <w:r w:rsidR="002926C8" w:rsidRPr="00E80D6B">
        <w:rPr>
          <w:rPrChange w:id="4861" w:author="凡 张" w:date="2019-05-26T08:21:00Z">
            <w:rPr>
              <w:noProof/>
            </w:rPr>
          </w:rPrChange>
        </w:rPr>
        <w:fldChar w:fldCharType="end"/>
      </w:r>
      <w:r w:rsidR="002270B7" w:rsidRPr="00E80D6B">
        <w:rPr>
          <w:rPrChange w:id="4862" w:author="凡 张" w:date="2019-05-26T08:21:00Z">
            <w:rPr>
              <w:noProof/>
            </w:rPr>
          </w:rPrChange>
        </w:rPr>
        <w:t xml:space="preserve">, </w:t>
      </w:r>
      <w:r w:rsidR="002926C8" w:rsidRPr="00E80D6B">
        <w:rPr>
          <w:rPrChange w:id="4863" w:author="凡 张" w:date="2019-05-26T08:21:00Z">
            <w:rPr>
              <w:noProof/>
            </w:rPr>
          </w:rPrChange>
        </w:rPr>
        <w:fldChar w:fldCharType="begin"/>
      </w:r>
      <w:r w:rsidR="002926C8" w:rsidRPr="00E80D6B">
        <w:rPr>
          <w:rPrChange w:id="4864" w:author="凡 张" w:date="2019-05-26T08:21:00Z">
            <w:rPr>
              <w:noProof/>
            </w:rPr>
          </w:rPrChange>
        </w:rPr>
        <w:instrText xml:space="preserve"> HYPERLINK \l "_ENREF_2" \o "</w:instrText>
      </w:r>
      <w:r w:rsidR="002926C8" w:rsidRPr="00E80D6B">
        <w:rPr>
          <w:rPrChange w:id="4865" w:author="凡 张" w:date="2019-05-26T08:21:00Z">
            <w:rPr>
              <w:noProof/>
            </w:rPr>
          </w:rPrChange>
        </w:rPr>
        <w:instrText>丁一飞</w:instrText>
      </w:r>
      <w:r w:rsidR="002926C8" w:rsidRPr="00E80D6B">
        <w:rPr>
          <w:rPrChange w:id="4866" w:author="凡 张" w:date="2019-05-26T08:21:00Z">
            <w:rPr>
              <w:noProof/>
            </w:rPr>
          </w:rPrChange>
        </w:rPr>
        <w:instrText xml:space="preserve">, 2016 #96" </w:instrText>
      </w:r>
      <w:r w:rsidR="002926C8" w:rsidRPr="00E80D6B">
        <w:rPr>
          <w:rPrChange w:id="4867" w:author="凡 张" w:date="2019-05-26T08:21:00Z">
            <w:rPr>
              <w:noProof/>
            </w:rPr>
          </w:rPrChange>
        </w:rPr>
        <w:fldChar w:fldCharType="separate"/>
      </w:r>
      <w:r w:rsidR="00E2701A" w:rsidRPr="00E80D6B">
        <w:rPr>
          <w:rPrChange w:id="4868" w:author="凡 张" w:date="2019-05-26T08:21:00Z">
            <w:rPr>
              <w:noProof/>
            </w:rPr>
          </w:rPrChange>
        </w:rPr>
        <w:t>2</w:t>
      </w:r>
      <w:r w:rsidR="002926C8" w:rsidRPr="00E80D6B">
        <w:rPr>
          <w:rPrChange w:id="4869" w:author="凡 张" w:date="2019-05-26T08:21:00Z">
            <w:rPr>
              <w:noProof/>
            </w:rPr>
          </w:rPrChange>
        </w:rPr>
        <w:fldChar w:fldCharType="end"/>
      </w:r>
      <w:r w:rsidR="002270B7" w:rsidRPr="00E80D6B">
        <w:rPr>
          <w:rPrChange w:id="4870" w:author="凡 张" w:date="2019-05-26T08:21:00Z">
            <w:rPr>
              <w:noProof/>
            </w:rPr>
          </w:rPrChange>
        </w:rPr>
        <w:t xml:space="preserve">, </w:t>
      </w:r>
      <w:r w:rsidR="002926C8" w:rsidRPr="00E80D6B">
        <w:rPr>
          <w:rPrChange w:id="4871" w:author="凡 张" w:date="2019-05-26T08:21:00Z">
            <w:rPr>
              <w:noProof/>
            </w:rPr>
          </w:rPrChange>
        </w:rPr>
        <w:fldChar w:fldCharType="begin"/>
      </w:r>
      <w:r w:rsidR="002926C8" w:rsidRPr="00E80D6B">
        <w:rPr>
          <w:rPrChange w:id="4872" w:author="凡 张" w:date="2019-05-26T08:21:00Z">
            <w:rPr>
              <w:noProof/>
            </w:rPr>
          </w:rPrChange>
        </w:rPr>
        <w:instrText xml:space="preserve"> HYPERLINK \l "_ENREF_4" \o "</w:instrText>
      </w:r>
      <w:r w:rsidR="002926C8" w:rsidRPr="00E80D6B">
        <w:rPr>
          <w:rPrChange w:id="4873" w:author="凡 张" w:date="2019-05-26T08:21:00Z">
            <w:rPr>
              <w:noProof/>
            </w:rPr>
          </w:rPrChange>
        </w:rPr>
        <w:instrText>朱丽君</w:instrText>
      </w:r>
      <w:r w:rsidR="002926C8" w:rsidRPr="00E80D6B">
        <w:rPr>
          <w:rPrChange w:id="4874" w:author="凡 张" w:date="2019-05-26T08:21:00Z">
            <w:rPr>
              <w:noProof/>
            </w:rPr>
          </w:rPrChange>
        </w:rPr>
        <w:instrText xml:space="preserve">, 2016 #113" </w:instrText>
      </w:r>
      <w:r w:rsidR="002926C8" w:rsidRPr="00E80D6B">
        <w:rPr>
          <w:rPrChange w:id="4875" w:author="凡 张" w:date="2019-05-26T08:21:00Z">
            <w:rPr>
              <w:noProof/>
            </w:rPr>
          </w:rPrChange>
        </w:rPr>
        <w:fldChar w:fldCharType="separate"/>
      </w:r>
      <w:r w:rsidR="00E2701A" w:rsidRPr="00E80D6B">
        <w:rPr>
          <w:rPrChange w:id="4876" w:author="凡 张" w:date="2019-05-26T08:21:00Z">
            <w:rPr>
              <w:noProof/>
            </w:rPr>
          </w:rPrChange>
        </w:rPr>
        <w:t>4</w:t>
      </w:r>
      <w:r w:rsidR="002926C8" w:rsidRPr="00E80D6B">
        <w:rPr>
          <w:rPrChange w:id="4877" w:author="凡 张" w:date="2019-05-26T08:21:00Z">
            <w:rPr>
              <w:noProof/>
            </w:rPr>
          </w:rPrChange>
        </w:rPr>
        <w:fldChar w:fldCharType="end"/>
      </w:r>
      <w:r w:rsidR="002270B7" w:rsidRPr="00E80D6B">
        <w:rPr>
          <w:rPrChange w:id="4878" w:author="凡 张" w:date="2019-05-26T08:21:00Z">
            <w:rPr>
              <w:noProof/>
            </w:rPr>
          </w:rPrChange>
        </w:rPr>
        <w:t>]</w:t>
      </w:r>
      <w:r w:rsidR="00735543" w:rsidRPr="00E80D6B">
        <w:rPr>
          <w:rPrChange w:id="4879" w:author="凡 张" w:date="2019-05-26T08:21:00Z">
            <w:rPr/>
          </w:rPrChange>
        </w:rPr>
        <w:fldChar w:fldCharType="end"/>
      </w:r>
      <w:r w:rsidRPr="00E80D6B">
        <w:rPr>
          <w:rPrChange w:id="4880" w:author="凡 张" w:date="2019-05-26T08:21:00Z">
            <w:rPr/>
          </w:rPrChange>
        </w:rPr>
        <w:t>。因此线性校准需要在一系列已知高度的位置</w:t>
      </w:r>
      <w:r w:rsidR="00A36A2B" w:rsidRPr="00E80D6B">
        <w:rPr>
          <w:rPrChange w:id="4881" w:author="凡 张" w:date="2019-05-26T08:21:00Z">
            <w:rPr/>
          </w:rPrChange>
        </w:rPr>
        <w:t>，</w:t>
      </w:r>
      <w:r w:rsidRPr="00E80D6B">
        <w:rPr>
          <w:rPrChange w:id="4882" w:author="凡 张" w:date="2019-05-26T08:21:00Z">
            <w:rPr/>
          </w:rPrChange>
        </w:rPr>
        <w:t>放置平板并投影捕捉条纹图像。经过</w:t>
      </w:r>
      <w:del w:id="4883" w:author="凡 张" w:date="2019-05-26T08:29:00Z">
        <w:r w:rsidRPr="00E80D6B" w:rsidDel="002D33FD">
          <w:rPr>
            <w:rPrChange w:id="4884" w:author="凡 张" w:date="2019-05-26T08:21:00Z">
              <w:rPr/>
            </w:rPrChange>
          </w:rPr>
          <w:delText>这一系列的</w:delText>
        </w:r>
      </w:del>
      <w:r w:rsidRPr="00E80D6B">
        <w:rPr>
          <w:rPrChange w:id="4885" w:author="凡 张" w:date="2019-05-26T08:21:00Z">
            <w:rPr/>
          </w:rPrChange>
        </w:rPr>
        <w:t>数据采集后，</w:t>
      </w:r>
      <w:ins w:id="4886" w:author="凡 张" w:date="2019-05-26T08:29:00Z">
        <w:r w:rsidR="002D33FD" w:rsidRPr="00AC1DFB">
          <w:t>莫尔波长和高度的线性变化关系</w:t>
        </w:r>
        <w:r w:rsidR="002D33FD">
          <w:rPr>
            <w:rFonts w:hint="eastAsia"/>
          </w:rPr>
          <w:t>可以</w:t>
        </w:r>
      </w:ins>
      <w:r w:rsidRPr="00E80D6B">
        <w:rPr>
          <w:rPrChange w:id="4887" w:author="凡 张" w:date="2019-05-26T08:21:00Z">
            <w:rPr/>
          </w:rPrChange>
        </w:rPr>
        <w:t>根据相位信息和已知高度信息</w:t>
      </w:r>
      <w:del w:id="4888" w:author="凡 张" w:date="2019-05-26T08:29:00Z">
        <w:r w:rsidRPr="00E80D6B" w:rsidDel="002D33FD">
          <w:rPr>
            <w:rPrChange w:id="4889" w:author="凡 张" w:date="2019-05-26T08:21:00Z">
              <w:rPr/>
            </w:rPrChange>
          </w:rPr>
          <w:delText>，</w:delText>
        </w:r>
      </w:del>
      <w:r w:rsidRPr="00E80D6B">
        <w:rPr>
          <w:rPrChange w:id="4890" w:author="凡 张" w:date="2019-05-26T08:21:00Z">
            <w:rPr/>
          </w:rPrChange>
        </w:rPr>
        <w:t>拟合</w:t>
      </w:r>
      <w:ins w:id="4891" w:author="凡 张" w:date="2019-05-26T08:30:00Z">
        <w:r w:rsidR="002D33FD">
          <w:rPr>
            <w:rFonts w:hint="eastAsia"/>
          </w:rPr>
          <w:t>得</w:t>
        </w:r>
      </w:ins>
      <w:r w:rsidRPr="00E80D6B">
        <w:rPr>
          <w:rPrChange w:id="4892" w:author="凡 张" w:date="2019-05-26T08:21:00Z">
            <w:rPr/>
          </w:rPrChange>
        </w:rPr>
        <w:t>出</w:t>
      </w:r>
      <w:del w:id="4893" w:author="凡 张" w:date="2019-05-26T08:29:00Z">
        <w:r w:rsidRPr="00E80D6B" w:rsidDel="002D33FD">
          <w:rPr>
            <w:rPrChange w:id="4894" w:author="凡 张" w:date="2019-05-26T08:21:00Z">
              <w:rPr/>
            </w:rPrChange>
          </w:rPr>
          <w:delText>莫尔波长和高度的线性变化关系</w:delText>
        </w:r>
      </w:del>
      <w:r w:rsidRPr="00E80D6B">
        <w:rPr>
          <w:rPrChange w:id="4895" w:author="凡 张" w:date="2019-05-26T08:21:00Z">
            <w:rPr/>
          </w:rPrChange>
        </w:rPr>
        <w:t>。</w:t>
      </w:r>
      <w:del w:id="4896" w:author="凡 张" w:date="2019-05-26T08:30:00Z">
        <w:r w:rsidRPr="00E80D6B" w:rsidDel="0067694C">
          <w:rPr>
            <w:rPrChange w:id="4897" w:author="凡 张" w:date="2019-05-26T08:21:00Z">
              <w:rPr/>
            </w:rPrChange>
          </w:rPr>
          <w:delText>由于</w:delText>
        </w:r>
      </w:del>
      <w:r w:rsidRPr="00E80D6B">
        <w:rPr>
          <w:rPrChange w:id="4898" w:author="凡 张" w:date="2019-05-26T08:21:00Z">
            <w:rPr/>
          </w:rPrChange>
        </w:rPr>
        <w:t>后期相位展开需要两个或三个不同莫尔波长的折叠相位图</w:t>
      </w:r>
      <w:ins w:id="4899" w:author="凡 张" w:date="2019-05-26T08:30:00Z">
        <w:r w:rsidR="0067694C">
          <w:rPr>
            <w:rFonts w:hint="eastAsia"/>
          </w:rPr>
          <w:t>。</w:t>
        </w:r>
      </w:ins>
      <w:del w:id="4900" w:author="凡 张" w:date="2019-05-26T08:30:00Z">
        <w:r w:rsidRPr="00E80D6B" w:rsidDel="0067694C">
          <w:rPr>
            <w:rPrChange w:id="4901" w:author="凡 张" w:date="2019-05-26T08:21:00Z">
              <w:rPr/>
            </w:rPrChange>
          </w:rPr>
          <w:delText>，而且</w:delText>
        </w:r>
      </w:del>
      <w:r w:rsidRPr="00E80D6B">
        <w:rPr>
          <w:rPrChange w:id="4902" w:author="凡 张" w:date="2019-05-26T08:21:00Z">
            <w:rPr/>
          </w:rPrChange>
        </w:rPr>
        <w:t>对于同一测量物体有限的高度变化范围内，需通过投影</w:t>
      </w:r>
      <w:r w:rsidR="00A36A2B" w:rsidRPr="00E80D6B">
        <w:rPr>
          <w:rPrChange w:id="4903" w:author="凡 张" w:date="2019-05-26T08:21:00Z">
            <w:rPr>
              <w:rFonts w:hint="eastAsia"/>
            </w:rPr>
          </w:rPrChange>
        </w:rPr>
        <w:t>产生</w:t>
      </w:r>
      <w:r w:rsidRPr="00E80D6B">
        <w:rPr>
          <w:rPrChange w:id="4904" w:author="凡 张" w:date="2019-05-26T08:21:00Z">
            <w:rPr/>
          </w:rPrChange>
        </w:rPr>
        <w:t>不同周期</w:t>
      </w:r>
      <w:del w:id="4905" w:author="凡 张" w:date="2019-05-26T08:11:00Z">
        <w:r w:rsidRPr="00E80D6B" w:rsidDel="003F1EE1">
          <w:rPr>
            <w:rPrChange w:id="4906" w:author="凡 张" w:date="2019-05-26T08:21:00Z">
              <w:rPr/>
            </w:rPrChange>
          </w:rPr>
          <w:delText>周期</w:delText>
        </w:r>
      </w:del>
      <w:r w:rsidRPr="00E80D6B">
        <w:rPr>
          <w:rPrChange w:id="4907" w:author="凡 张" w:date="2019-05-26T08:21:00Z">
            <w:rPr/>
          </w:rPrChange>
        </w:rPr>
        <w:t>的条纹图样，</w:t>
      </w:r>
      <w:r w:rsidR="00A36A2B" w:rsidRPr="00E80D6B">
        <w:rPr>
          <w:rPrChange w:id="4908" w:author="凡 张" w:date="2019-05-26T08:21:00Z">
            <w:rPr>
              <w:rFonts w:hint="eastAsia"/>
            </w:rPr>
          </w:rPrChange>
        </w:rPr>
        <w:t>从而</w:t>
      </w:r>
      <w:r w:rsidRPr="00E80D6B">
        <w:rPr>
          <w:rPrChange w:id="4909" w:author="凡 张" w:date="2019-05-26T08:21:00Z">
            <w:rPr/>
          </w:rPrChange>
        </w:rPr>
        <w:t>产生不同莫尔波长</w:t>
      </w:r>
      <w:r w:rsidR="00A36A2B" w:rsidRPr="00E80D6B">
        <w:rPr>
          <w:rPrChange w:id="4910" w:author="凡 张" w:date="2019-05-26T08:21:00Z">
            <w:rPr/>
          </w:rPrChange>
        </w:rPr>
        <w:t>。</w:t>
      </w:r>
      <w:ins w:id="4911" w:author="凡 张" w:date="2019-05-26T08:30:00Z">
        <w:r w:rsidR="0067694C">
          <w:rPr>
            <w:rFonts w:hint="eastAsia"/>
          </w:rPr>
          <w:t>因此，</w:t>
        </w:r>
      </w:ins>
      <w:r w:rsidRPr="00E80D6B">
        <w:rPr>
          <w:rPrChange w:id="4912" w:author="凡 张" w:date="2019-05-26T08:21:00Z">
            <w:rPr/>
          </w:rPrChange>
        </w:rPr>
        <w:t>线性系统校准过程需要针对条纹周期和已知高度位置两个维度，完成相位</w:t>
      </w:r>
      <w:r w:rsidRPr="00E80D6B">
        <w:rPr>
          <w:rPrChange w:id="4913" w:author="凡 张" w:date="2019-05-26T08:21:00Z">
            <w:rPr/>
          </w:rPrChange>
        </w:rPr>
        <w:t>-</w:t>
      </w:r>
      <w:r w:rsidRPr="00E80D6B">
        <w:rPr>
          <w:rPrChange w:id="4914" w:author="凡 张" w:date="2019-05-26T08:21:00Z">
            <w:rPr/>
          </w:rPrChange>
        </w:rPr>
        <w:t>高度线性关系的拟合。以下是根据文献</w:t>
      </w:r>
      <w:r w:rsidR="005C634D" w:rsidRPr="00E80D6B">
        <w:rPr>
          <w:rPrChange w:id="4915" w:author="凡 张" w:date="2019-05-26T08:21:00Z">
            <w:rPr/>
          </w:rPrChange>
        </w:rPr>
        <w:fldChar w:fldCharType="begin"/>
      </w:r>
      <w:r w:rsidR="002270B7" w:rsidRPr="00E80D6B">
        <w:rPr>
          <w:rPrChange w:id="4916" w:author="凡 张" w:date="2019-05-26T08:21:00Z">
            <w:rPr/>
          </w:rPrChange>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5C634D" w:rsidRPr="00E80D6B">
        <w:rPr>
          <w:rPrChange w:id="4917" w:author="凡 张" w:date="2019-05-26T08:21:00Z">
            <w:rPr/>
          </w:rPrChange>
        </w:rPr>
        <w:fldChar w:fldCharType="separate"/>
      </w:r>
      <w:r w:rsidR="002270B7" w:rsidRPr="00E80D6B">
        <w:rPr>
          <w:rPrChange w:id="4918" w:author="凡 张" w:date="2019-05-26T08:21:00Z">
            <w:rPr>
              <w:noProof/>
            </w:rPr>
          </w:rPrChange>
        </w:rPr>
        <w:t>[</w:t>
      </w:r>
      <w:r w:rsidR="002926C8" w:rsidRPr="00E80D6B">
        <w:rPr>
          <w:rPrChange w:id="4919" w:author="凡 张" w:date="2019-05-26T08:21:00Z">
            <w:rPr>
              <w:noProof/>
            </w:rPr>
          </w:rPrChange>
        </w:rPr>
        <w:fldChar w:fldCharType="begin"/>
      </w:r>
      <w:r w:rsidR="002926C8" w:rsidRPr="00E80D6B">
        <w:rPr>
          <w:rPrChange w:id="4920" w:author="凡 张" w:date="2019-05-26T08:21:00Z">
            <w:rPr>
              <w:noProof/>
            </w:rPr>
          </w:rPrChange>
        </w:rPr>
        <w:instrText xml:space="preserve"> HYPERLINK \l "_ENREF_8" \o "Mohammadi, 2017 #133" </w:instrText>
      </w:r>
      <w:r w:rsidR="002926C8" w:rsidRPr="00E80D6B">
        <w:rPr>
          <w:rPrChange w:id="4921" w:author="凡 张" w:date="2019-05-26T08:21:00Z">
            <w:rPr>
              <w:noProof/>
            </w:rPr>
          </w:rPrChange>
        </w:rPr>
        <w:fldChar w:fldCharType="separate"/>
      </w:r>
      <w:r w:rsidR="00E2701A" w:rsidRPr="00E80D6B">
        <w:rPr>
          <w:rPrChange w:id="4922" w:author="凡 张" w:date="2019-05-26T08:21:00Z">
            <w:rPr>
              <w:noProof/>
            </w:rPr>
          </w:rPrChange>
        </w:rPr>
        <w:t>8</w:t>
      </w:r>
      <w:r w:rsidR="002926C8" w:rsidRPr="00E80D6B">
        <w:rPr>
          <w:rPrChange w:id="4923" w:author="凡 张" w:date="2019-05-26T08:21:00Z">
            <w:rPr>
              <w:noProof/>
            </w:rPr>
          </w:rPrChange>
        </w:rPr>
        <w:fldChar w:fldCharType="end"/>
      </w:r>
      <w:r w:rsidR="002270B7" w:rsidRPr="00E80D6B">
        <w:rPr>
          <w:rPrChange w:id="4924" w:author="凡 张" w:date="2019-05-26T08:21:00Z">
            <w:rPr>
              <w:noProof/>
            </w:rPr>
          </w:rPrChange>
        </w:rPr>
        <w:t>]</w:t>
      </w:r>
      <w:r w:rsidR="005C634D" w:rsidRPr="00E80D6B">
        <w:rPr>
          <w:rPrChange w:id="4925" w:author="凡 张" w:date="2019-05-26T08:21:00Z">
            <w:rPr/>
          </w:rPrChange>
        </w:rPr>
        <w:fldChar w:fldCharType="end"/>
      </w:r>
      <w:r w:rsidRPr="00D62216">
        <w:rPr>
          <w:rPrChange w:id="4926" w:author="凡 张" w:date="2019-05-26T07:05:00Z">
            <w:rPr/>
          </w:rPrChange>
        </w:rPr>
        <w:t>提出的线性校准步骤和具体测量要求，</w:t>
      </w:r>
      <w:r w:rsidR="00F416FB" w:rsidRPr="00D62216">
        <w:rPr>
          <w:rPrChange w:id="4927" w:author="凡 张" w:date="2019-05-26T07:05:00Z">
            <w:rPr>
              <w:rFonts w:hint="eastAsia"/>
            </w:rPr>
          </w:rPrChange>
        </w:rPr>
        <w:t>以及</w:t>
      </w:r>
      <w:r w:rsidRPr="00D62216">
        <w:rPr>
          <w:rPrChange w:id="4928" w:author="凡 张" w:date="2019-05-26T07:05:00Z">
            <w:rPr/>
          </w:rPrChange>
        </w:rPr>
        <w:t>数字莫尔三维测量方法的系统校准过程。</w:t>
      </w:r>
    </w:p>
    <w:p w:rsidR="00E20325" w:rsidRPr="00D62216" w:rsidRDefault="00E20325" w:rsidP="00F416FB">
      <w:pPr>
        <w:pStyle w:val="Affa"/>
        <w:numPr>
          <w:ilvl w:val="0"/>
          <w:numId w:val="4"/>
        </w:numPr>
        <w:spacing w:before="156" w:after="156"/>
        <w:ind w:firstLineChars="0"/>
        <w:rPr>
          <w:rFonts w:ascii="Times New Roman" w:hAnsi="Times New Roman"/>
          <w:rPrChange w:id="4929" w:author="凡 张" w:date="2019-05-26T07:05:00Z">
            <w:rPr>
              <w:rFonts w:ascii="Times New Roman" w:hAnsi="Times New Roman"/>
            </w:rPr>
          </w:rPrChange>
        </w:rPr>
      </w:pPr>
      <w:r w:rsidRPr="00D62216">
        <w:rPr>
          <w:rFonts w:ascii="Times New Roman" w:hAnsi="Times New Roman"/>
          <w:rPrChange w:id="4930" w:author="凡 张" w:date="2019-05-26T07:05:00Z">
            <w:rPr>
              <w:rFonts w:ascii="Times New Roman" w:hAnsi="Times New Roman"/>
            </w:rPr>
          </w:rPrChange>
        </w:rPr>
        <w:t>为了同时满足尺寸较大和较小的待测物体</w:t>
      </w:r>
      <w:r w:rsidR="000D3268" w:rsidRPr="00D62216">
        <w:rPr>
          <w:rFonts w:ascii="Times New Roman" w:hAnsi="Times New Roman"/>
          <w:rPrChange w:id="4931" w:author="凡 张" w:date="2019-05-26T07:05:00Z">
            <w:rPr>
              <w:rFonts w:ascii="Times New Roman" w:hAnsi="Times New Roman"/>
            </w:rPr>
          </w:rPrChange>
        </w:rPr>
        <w:t>的测量要求</w:t>
      </w:r>
      <w:r w:rsidRPr="00D62216">
        <w:rPr>
          <w:rFonts w:ascii="Times New Roman" w:hAnsi="Times New Roman"/>
          <w:rPrChange w:id="4932" w:author="凡 张" w:date="2019-05-26T07:05:00Z">
            <w:rPr>
              <w:rFonts w:ascii="Times New Roman" w:hAnsi="Times New Roman"/>
            </w:rPr>
          </w:rPrChange>
        </w:rPr>
        <w:t>，测量范围</w:t>
      </w:r>
      <w:r w:rsidR="000D3268" w:rsidRPr="00D62216">
        <w:rPr>
          <w:rFonts w:ascii="Times New Roman" w:hAnsi="Times New Roman"/>
          <w:rPrChange w:id="4933" w:author="凡 张" w:date="2019-05-26T07:05:00Z">
            <w:rPr>
              <w:rFonts w:ascii="Times New Roman" w:hAnsi="Times New Roman"/>
            </w:rPr>
          </w:rPrChange>
        </w:rPr>
        <w:t>需</w:t>
      </w:r>
      <w:r w:rsidRPr="00D62216">
        <w:rPr>
          <w:rFonts w:ascii="Times New Roman" w:hAnsi="Times New Roman"/>
          <w:rPrChange w:id="4934" w:author="凡 张" w:date="2019-05-26T07:05:00Z">
            <w:rPr>
              <w:rFonts w:ascii="Times New Roman" w:hAnsi="Times New Roman"/>
            </w:rPr>
          </w:rPrChange>
        </w:rPr>
        <w:t>为</w:t>
      </w:r>
      <m:oMath>
        <m:d>
          <m:dPr>
            <m:begChr m:val="["/>
            <m:endChr m:val="]"/>
            <m:ctrlPr>
              <w:rPr>
                <w:rFonts w:ascii="Cambria Math" w:hAnsi="Cambria Math"/>
                <w:rPrChange w:id="4935" w:author="凡 张" w:date="2019-05-26T07:05:00Z">
                  <w:rPr>
                    <w:rFonts w:ascii="Cambria Math" w:hAnsi="Cambria Math"/>
                  </w:rPr>
                </w:rPrChange>
              </w:rPr>
            </m:ctrlPr>
          </m:dPr>
          <m:e>
            <m:r>
              <w:rPr>
                <w:rFonts w:ascii="Cambria Math" w:hAnsi="Cambria Math"/>
                <w:rPrChange w:id="4936" w:author="凡 张" w:date="2019-05-26T07:05:00Z">
                  <w:rPr>
                    <w:rFonts w:ascii="Cambria Math" w:hAnsi="Cambria Math"/>
                  </w:rPr>
                </w:rPrChange>
              </w:rPr>
              <m:t>0 mm,250 mm</m:t>
            </m:r>
          </m:e>
        </m:d>
      </m:oMath>
      <w:r w:rsidR="000D3268" w:rsidRPr="00D62216">
        <w:rPr>
          <w:rFonts w:ascii="Times New Roman" w:hAnsi="Times New Roman"/>
          <w:rPrChange w:id="4937" w:author="凡 张" w:date="2019-05-26T07:05:00Z">
            <w:rPr>
              <w:rFonts w:ascii="Times New Roman" w:hAnsi="Times New Roman"/>
            </w:rPr>
          </w:rPrChange>
        </w:rPr>
        <w:t>。同时，</w:t>
      </w:r>
      <w:r w:rsidRPr="00D62216">
        <w:rPr>
          <w:rFonts w:ascii="Times New Roman" w:hAnsi="Times New Roman"/>
          <w:rPrChange w:id="4938" w:author="凡 张" w:date="2019-05-26T07:05:00Z">
            <w:rPr>
              <w:rFonts w:ascii="Times New Roman" w:hAnsi="Times New Roman"/>
            </w:rPr>
          </w:rPrChange>
        </w:rPr>
        <w:t>采用的投影条纹的相对周期</w:t>
      </w:r>
      <w:r w:rsidRPr="00D62216">
        <w:rPr>
          <w:rStyle w:val="afff0"/>
          <w:rFonts w:ascii="Times New Roman" w:hAnsi="Times New Roman"/>
          <w:rPrChange w:id="4939" w:author="凡 张" w:date="2019-05-26T07:05:00Z">
            <w:rPr>
              <w:rStyle w:val="afff0"/>
              <w:rFonts w:ascii="Times New Roman" w:hAnsi="Times New Roman"/>
            </w:rPr>
          </w:rPrChange>
        </w:rPr>
        <w:footnoteReference w:id="3"/>
      </w:r>
      <w:r w:rsidRPr="00D62216">
        <w:rPr>
          <w:rFonts w:ascii="Times New Roman" w:hAnsi="Times New Roman"/>
          <w:rPrChange w:id="4940" w:author="凡 张" w:date="2019-05-26T07:05:00Z">
            <w:rPr>
              <w:rFonts w:ascii="Times New Roman" w:hAnsi="Times New Roman"/>
            </w:rPr>
          </w:rPrChange>
        </w:rPr>
        <w:t>分别为</w:t>
      </w:r>
      <w:r w:rsidRPr="00D62216">
        <w:rPr>
          <w:rFonts w:ascii="Times New Roman" w:hAnsi="Times New Roman"/>
          <w:rPrChange w:id="4941" w:author="凡 张" w:date="2019-05-26T07:05:00Z">
            <w:rPr>
              <w:rFonts w:ascii="Times New Roman" w:hAnsi="Times New Roman"/>
            </w:rPr>
          </w:rPrChange>
        </w:rPr>
        <w:t>6</w:t>
      </w:r>
      <w:r w:rsidRPr="00D62216">
        <w:rPr>
          <w:rFonts w:ascii="Times New Roman" w:hAnsi="Times New Roman"/>
          <w:rPrChange w:id="4942" w:author="凡 张" w:date="2019-05-26T07:05:00Z">
            <w:rPr>
              <w:rFonts w:ascii="Times New Roman" w:hAnsi="Times New Roman"/>
            </w:rPr>
          </w:rPrChange>
        </w:rPr>
        <w:t>，</w:t>
      </w:r>
      <w:r w:rsidRPr="00D62216">
        <w:rPr>
          <w:rFonts w:ascii="Times New Roman" w:hAnsi="Times New Roman"/>
          <w:rPrChange w:id="4943" w:author="凡 张" w:date="2019-05-26T07:05:00Z">
            <w:rPr>
              <w:rFonts w:ascii="Times New Roman" w:hAnsi="Times New Roman"/>
            </w:rPr>
          </w:rPrChange>
        </w:rPr>
        <w:t>8</w:t>
      </w:r>
      <w:r w:rsidRPr="00D62216">
        <w:rPr>
          <w:rFonts w:ascii="Times New Roman" w:hAnsi="Times New Roman"/>
          <w:rPrChange w:id="4944" w:author="凡 张" w:date="2019-05-26T07:05:00Z">
            <w:rPr>
              <w:rFonts w:ascii="Times New Roman" w:hAnsi="Times New Roman"/>
            </w:rPr>
          </w:rPrChange>
        </w:rPr>
        <w:t>，</w:t>
      </w:r>
      <w:r w:rsidRPr="00D62216">
        <w:rPr>
          <w:rFonts w:ascii="Times New Roman" w:hAnsi="Times New Roman"/>
          <w:rPrChange w:id="4945" w:author="凡 张" w:date="2019-05-26T07:05:00Z">
            <w:rPr>
              <w:rFonts w:ascii="Times New Roman" w:hAnsi="Times New Roman"/>
            </w:rPr>
          </w:rPrChange>
        </w:rPr>
        <w:t>10</w:t>
      </w:r>
      <w:r w:rsidRPr="00D62216">
        <w:rPr>
          <w:rFonts w:ascii="Times New Roman" w:hAnsi="Times New Roman"/>
          <w:rPrChange w:id="4946" w:author="凡 张" w:date="2019-05-26T07:05:00Z">
            <w:rPr>
              <w:rFonts w:ascii="Times New Roman" w:hAnsi="Times New Roman"/>
            </w:rPr>
          </w:rPrChange>
        </w:rPr>
        <w:t>，</w:t>
      </w:r>
      <w:r w:rsidRPr="00D62216">
        <w:rPr>
          <w:rFonts w:ascii="Times New Roman" w:hAnsi="Times New Roman"/>
          <w:rPrChange w:id="4947" w:author="凡 张" w:date="2019-05-26T07:05:00Z">
            <w:rPr>
              <w:rFonts w:ascii="Times New Roman" w:hAnsi="Times New Roman"/>
            </w:rPr>
          </w:rPrChange>
        </w:rPr>
        <w:t>12</w:t>
      </w:r>
      <w:r w:rsidRPr="00D62216">
        <w:rPr>
          <w:rFonts w:ascii="Times New Roman" w:hAnsi="Times New Roman"/>
          <w:rPrChange w:id="4948" w:author="凡 张" w:date="2019-05-26T07:05:00Z">
            <w:rPr>
              <w:rFonts w:ascii="Times New Roman" w:hAnsi="Times New Roman"/>
            </w:rPr>
          </w:rPrChange>
        </w:rPr>
        <w:t>，</w:t>
      </w:r>
      <w:r w:rsidRPr="00D62216">
        <w:rPr>
          <w:rFonts w:ascii="Times New Roman" w:hAnsi="Times New Roman"/>
          <w:rPrChange w:id="4949" w:author="凡 张" w:date="2019-05-26T07:05:00Z">
            <w:rPr>
              <w:rFonts w:ascii="Times New Roman" w:hAnsi="Times New Roman"/>
            </w:rPr>
          </w:rPrChange>
        </w:rPr>
        <w:t>18</w:t>
      </w:r>
      <w:r w:rsidRPr="00D62216">
        <w:rPr>
          <w:rFonts w:ascii="Times New Roman" w:hAnsi="Times New Roman"/>
          <w:rPrChange w:id="4950" w:author="凡 张" w:date="2019-05-26T07:05:00Z">
            <w:rPr>
              <w:rFonts w:ascii="Times New Roman" w:hAnsi="Times New Roman"/>
            </w:rPr>
          </w:rPrChange>
        </w:rPr>
        <w:t>像素。</w:t>
      </w:r>
    </w:p>
    <w:p w:rsidR="00E20325" w:rsidRPr="00D62216" w:rsidRDefault="00E20325" w:rsidP="00F416FB">
      <w:pPr>
        <w:pStyle w:val="Affa"/>
        <w:numPr>
          <w:ilvl w:val="0"/>
          <w:numId w:val="4"/>
        </w:numPr>
        <w:spacing w:before="156" w:after="156"/>
        <w:ind w:firstLineChars="0"/>
        <w:rPr>
          <w:rFonts w:ascii="Times New Roman" w:hAnsi="Times New Roman"/>
          <w:rPrChange w:id="4951" w:author="凡 张" w:date="2019-05-26T07:05:00Z">
            <w:rPr>
              <w:rFonts w:ascii="Times New Roman" w:hAnsi="Times New Roman"/>
            </w:rPr>
          </w:rPrChange>
        </w:rPr>
      </w:pPr>
      <w:r w:rsidRPr="00D62216">
        <w:rPr>
          <w:rFonts w:ascii="Times New Roman" w:hAnsi="Times New Roman"/>
          <w:rPrChange w:id="4952" w:author="凡 张" w:date="2019-05-26T07:05:00Z">
            <w:rPr>
              <w:rFonts w:ascii="Times New Roman" w:hAnsi="Times New Roman"/>
            </w:rPr>
          </w:rPrChange>
        </w:rPr>
        <w:t>在</w:t>
      </w:r>
      <m:oMath>
        <m:r>
          <m:rPr>
            <m:sty m:val="p"/>
          </m:rPr>
          <w:rPr>
            <w:rFonts w:ascii="Cambria Math" w:hAnsi="Cambria Math"/>
            <w:rPrChange w:id="4953" w:author="凡 张" w:date="2019-05-26T07:05:00Z">
              <w:rPr>
                <w:rFonts w:ascii="Cambria Math" w:hAnsi="Cambria Math"/>
              </w:rPr>
            </w:rPrChange>
          </w:rPr>
          <m:t>0 mm</m:t>
        </m:r>
        <m:r>
          <m:rPr>
            <m:sty m:val="p"/>
          </m:rPr>
          <w:rPr>
            <w:rFonts w:ascii="Cambria Math" w:hAnsi="Cambria Math"/>
            <w:rPrChange w:id="4954" w:author="凡 张" w:date="2019-05-26T07:05:00Z">
              <w:rPr>
                <w:rFonts w:ascii="Cambria Math" w:hAnsi="Cambria Math"/>
              </w:rPr>
            </w:rPrChange>
          </w:rPr>
          <m:t>到</m:t>
        </m:r>
        <m:r>
          <m:rPr>
            <m:sty m:val="p"/>
          </m:rPr>
          <w:rPr>
            <w:rFonts w:ascii="Cambria Math" w:hAnsi="Cambria Math"/>
            <w:rPrChange w:id="4955" w:author="凡 张" w:date="2019-05-26T07:05:00Z">
              <w:rPr>
                <w:rFonts w:ascii="Cambria Math" w:hAnsi="Cambria Math"/>
              </w:rPr>
            </w:rPrChange>
          </w:rPr>
          <m:t>250 mm</m:t>
        </m:r>
      </m:oMath>
      <w:r w:rsidRPr="00D62216">
        <w:rPr>
          <w:rFonts w:ascii="Times New Roman" w:hAnsi="Times New Roman"/>
          <w:rPrChange w:id="4956" w:author="凡 张" w:date="2019-05-26T07:05:00Z">
            <w:rPr>
              <w:rFonts w:ascii="Times New Roman" w:hAnsi="Times New Roman"/>
            </w:rPr>
          </w:rPrChange>
        </w:rPr>
        <w:t>范围内，以</w:t>
      </w:r>
      <w:r w:rsidRPr="00D62216">
        <w:rPr>
          <w:rFonts w:ascii="Times New Roman" w:hAnsi="Times New Roman"/>
          <w:rPrChange w:id="4957" w:author="凡 张" w:date="2019-05-26T07:05:00Z">
            <w:rPr>
              <w:rFonts w:ascii="Times New Roman" w:hAnsi="Times New Roman"/>
            </w:rPr>
          </w:rPrChange>
        </w:rPr>
        <w:t>0.5mm</w:t>
      </w:r>
      <w:r w:rsidRPr="00D62216">
        <w:rPr>
          <w:rFonts w:ascii="Times New Roman" w:hAnsi="Times New Roman"/>
          <w:rPrChange w:id="4958" w:author="凡 张" w:date="2019-05-26T07:05:00Z">
            <w:rPr>
              <w:rFonts w:ascii="Times New Roman" w:hAnsi="Times New Roman"/>
            </w:rPr>
          </w:rPrChange>
        </w:rPr>
        <w:t>为间隔，取</w:t>
      </w:r>
      <w:r w:rsidRPr="00D62216">
        <w:rPr>
          <w:rFonts w:ascii="Times New Roman" w:hAnsi="Times New Roman"/>
          <w:rPrChange w:id="4959" w:author="凡 张" w:date="2019-05-26T07:05:00Z">
            <w:rPr>
              <w:rFonts w:ascii="Times New Roman" w:hAnsi="Times New Roman"/>
            </w:rPr>
          </w:rPrChange>
        </w:rPr>
        <w:t>500</w:t>
      </w:r>
      <w:r w:rsidRPr="00D62216">
        <w:rPr>
          <w:rFonts w:ascii="Times New Roman" w:hAnsi="Times New Roman"/>
          <w:rPrChange w:id="4960" w:author="凡 张" w:date="2019-05-26T07:05:00Z">
            <w:rPr>
              <w:rFonts w:ascii="Times New Roman" w:hAnsi="Times New Roman"/>
            </w:rPr>
          </w:rPrChange>
        </w:rPr>
        <w:t>个位置，并分别在这</w:t>
      </w:r>
      <w:r w:rsidRPr="00D62216">
        <w:rPr>
          <w:rFonts w:ascii="Times New Roman" w:hAnsi="Times New Roman"/>
          <w:rPrChange w:id="4961" w:author="凡 张" w:date="2019-05-26T07:05:00Z">
            <w:rPr>
              <w:rFonts w:ascii="Times New Roman" w:hAnsi="Times New Roman"/>
            </w:rPr>
          </w:rPrChange>
        </w:rPr>
        <w:t>500</w:t>
      </w:r>
      <w:r w:rsidRPr="00D62216">
        <w:rPr>
          <w:rFonts w:ascii="Times New Roman" w:hAnsi="Times New Roman"/>
          <w:rPrChange w:id="4962" w:author="凡 张" w:date="2019-05-26T07:05:00Z">
            <w:rPr>
              <w:rFonts w:ascii="Times New Roman" w:hAnsi="Times New Roman"/>
            </w:rPr>
          </w:rPrChange>
        </w:rPr>
        <w:t>个位置，捕捉针对</w:t>
      </w:r>
      <w:r w:rsidRPr="00D62216">
        <w:rPr>
          <w:rFonts w:ascii="Times New Roman" w:hAnsi="Times New Roman"/>
          <w:rPrChange w:id="4963" w:author="凡 张" w:date="2019-05-26T07:05:00Z">
            <w:rPr>
              <w:rFonts w:ascii="Times New Roman" w:hAnsi="Times New Roman"/>
            </w:rPr>
          </w:rPrChange>
        </w:rPr>
        <w:t>5</w:t>
      </w:r>
      <w:r w:rsidRPr="00D62216">
        <w:rPr>
          <w:rFonts w:ascii="Times New Roman" w:hAnsi="Times New Roman"/>
          <w:rPrChange w:id="4964" w:author="凡 张" w:date="2019-05-26T07:05:00Z">
            <w:rPr>
              <w:rFonts w:ascii="Times New Roman" w:hAnsi="Times New Roman"/>
            </w:rPr>
          </w:rPrChange>
        </w:rPr>
        <w:t>个不同周期的条纹图样投影到平板上的图像，共</w:t>
      </w:r>
      <w:r w:rsidRPr="00D62216">
        <w:rPr>
          <w:rFonts w:ascii="Times New Roman" w:hAnsi="Times New Roman"/>
          <w:rPrChange w:id="4965" w:author="凡 张" w:date="2019-05-26T07:05:00Z">
            <w:rPr>
              <w:rFonts w:ascii="Times New Roman" w:hAnsi="Times New Roman"/>
            </w:rPr>
          </w:rPrChange>
        </w:rPr>
        <w:t>2500</w:t>
      </w:r>
      <w:r w:rsidRPr="00D62216">
        <w:rPr>
          <w:rFonts w:ascii="Times New Roman" w:hAnsi="Times New Roman"/>
          <w:rPrChange w:id="4966" w:author="凡 张" w:date="2019-05-26T07:05:00Z">
            <w:rPr>
              <w:rFonts w:ascii="Times New Roman" w:hAnsi="Times New Roman"/>
            </w:rPr>
          </w:rPrChange>
        </w:rPr>
        <w:t>张图像。</w:t>
      </w:r>
    </w:p>
    <w:p w:rsidR="00E20325" w:rsidRPr="00D62216" w:rsidRDefault="00E20325" w:rsidP="00F416FB">
      <w:pPr>
        <w:pStyle w:val="Affa"/>
        <w:numPr>
          <w:ilvl w:val="0"/>
          <w:numId w:val="4"/>
        </w:numPr>
        <w:spacing w:before="156" w:after="156"/>
        <w:ind w:firstLineChars="0"/>
        <w:rPr>
          <w:rFonts w:ascii="Times New Roman" w:hAnsi="Times New Roman"/>
          <w:rPrChange w:id="4967" w:author="凡 张" w:date="2019-05-26T07:05:00Z">
            <w:rPr>
              <w:rFonts w:ascii="Times New Roman" w:hAnsi="Times New Roman"/>
            </w:rPr>
          </w:rPrChange>
        </w:rPr>
      </w:pPr>
      <w:r w:rsidRPr="00D62216">
        <w:rPr>
          <w:rFonts w:ascii="Times New Roman" w:hAnsi="Times New Roman"/>
          <w:rPrChange w:id="4968" w:author="凡 张" w:date="2019-05-26T07:05:00Z">
            <w:rPr>
              <w:rFonts w:ascii="Times New Roman" w:hAnsi="Times New Roman"/>
            </w:rPr>
          </w:rPrChange>
        </w:rPr>
        <w:t>利用数字</w:t>
      </w:r>
      <w:del w:id="4969" w:author="凡 张" w:date="2019-05-26T08:32:00Z">
        <w:r w:rsidRPr="00D62216" w:rsidDel="00CF7E73">
          <w:rPr>
            <w:rFonts w:ascii="Times New Roman" w:hAnsi="Times New Roman"/>
            <w:rPrChange w:id="4970" w:author="凡 张" w:date="2019-05-26T07:05:00Z">
              <w:rPr>
                <w:rFonts w:ascii="Times New Roman" w:hAnsi="Times New Roman"/>
              </w:rPr>
            </w:rPrChange>
          </w:rPr>
          <w:delText>相移</w:delText>
        </w:r>
      </w:del>
      <w:ins w:id="4971" w:author="凡 张" w:date="2019-05-26T08:32:00Z">
        <w:r w:rsidR="00CF7E73">
          <w:rPr>
            <w:rFonts w:ascii="Times New Roman" w:hAnsi="Times New Roman" w:hint="eastAsia"/>
          </w:rPr>
          <w:t>莫尔条纹生成</w:t>
        </w:r>
      </w:ins>
      <w:r w:rsidRPr="00D62216">
        <w:rPr>
          <w:rFonts w:ascii="Times New Roman" w:hAnsi="Times New Roman"/>
          <w:rPrChange w:id="4972" w:author="凡 张" w:date="2019-05-26T07:05:00Z">
            <w:rPr>
              <w:rFonts w:ascii="Times New Roman" w:hAnsi="Times New Roman"/>
            </w:rPr>
          </w:rPrChange>
        </w:rPr>
        <w:t>和条纹去除，得出每一位置，每一周期的投影条纹的相位分布图。</w:t>
      </w:r>
    </w:p>
    <w:p w:rsidR="00E20325" w:rsidRPr="00D62216" w:rsidRDefault="00E20325" w:rsidP="00F416FB">
      <w:pPr>
        <w:pStyle w:val="Affa"/>
        <w:numPr>
          <w:ilvl w:val="0"/>
          <w:numId w:val="4"/>
        </w:numPr>
        <w:spacing w:before="156" w:after="156"/>
        <w:ind w:firstLineChars="0"/>
        <w:rPr>
          <w:rFonts w:ascii="Times New Roman" w:hAnsi="Times New Roman"/>
          <w:rPrChange w:id="4973" w:author="凡 张" w:date="2019-05-26T07:05:00Z">
            <w:rPr>
              <w:rFonts w:ascii="Times New Roman" w:hAnsi="Times New Roman"/>
            </w:rPr>
          </w:rPrChange>
        </w:rPr>
      </w:pPr>
      <w:r w:rsidRPr="00D62216">
        <w:rPr>
          <w:rFonts w:ascii="Times New Roman" w:hAnsi="Times New Roman"/>
          <w:rPrChange w:id="4974" w:author="凡 张" w:date="2019-05-26T07:05:00Z">
            <w:rPr>
              <w:rFonts w:ascii="Times New Roman" w:hAnsi="Times New Roman"/>
            </w:rPr>
          </w:rPrChange>
        </w:rPr>
        <w:t>针对同一周期的投影条纹得到的相位图的某一像素点，标出像素点灰度与高度变化的数据点，并拟合得出该像素点灰度和高度变化的关系。</w:t>
      </w:r>
    </w:p>
    <w:p w:rsidR="00E20325" w:rsidRPr="00D62216" w:rsidRDefault="00E20325" w:rsidP="00F416FB">
      <w:pPr>
        <w:pStyle w:val="Affa"/>
        <w:numPr>
          <w:ilvl w:val="0"/>
          <w:numId w:val="4"/>
        </w:numPr>
        <w:spacing w:before="156" w:after="156"/>
        <w:ind w:firstLineChars="0"/>
        <w:rPr>
          <w:rFonts w:ascii="Times New Roman" w:hAnsi="Times New Roman"/>
          <w:rPrChange w:id="4975" w:author="凡 张" w:date="2019-05-26T07:05:00Z">
            <w:rPr>
              <w:rFonts w:ascii="Times New Roman" w:hAnsi="Times New Roman"/>
            </w:rPr>
          </w:rPrChange>
        </w:rPr>
      </w:pPr>
      <w:r w:rsidRPr="00D62216">
        <w:rPr>
          <w:rFonts w:ascii="Times New Roman" w:hAnsi="Times New Roman"/>
          <w:rPrChange w:id="4976" w:author="凡 张" w:date="2019-05-26T07:05:00Z">
            <w:rPr>
              <w:rFonts w:ascii="Times New Roman" w:hAnsi="Times New Roman"/>
            </w:rPr>
          </w:rPrChange>
        </w:rPr>
        <w:t>针对</w:t>
      </w:r>
      <w:r w:rsidRPr="00D62216">
        <w:rPr>
          <w:rFonts w:ascii="Times New Roman" w:hAnsi="Times New Roman"/>
          <w:rPrChange w:id="4977" w:author="凡 张" w:date="2019-05-26T07:05:00Z">
            <w:rPr>
              <w:rFonts w:ascii="Times New Roman" w:hAnsi="Times New Roman" w:hint="eastAsia"/>
            </w:rPr>
          </w:rPrChange>
        </w:rPr>
        <w:t>（</w:t>
      </w:r>
      <w:r w:rsidRPr="00D62216">
        <w:rPr>
          <w:rFonts w:ascii="Times New Roman" w:hAnsi="Times New Roman"/>
          <w:rPrChange w:id="4978" w:author="凡 张" w:date="2019-05-26T07:05:00Z">
            <w:rPr>
              <w:rFonts w:ascii="Times New Roman" w:hAnsi="Times New Roman"/>
            </w:rPr>
          </w:rPrChange>
        </w:rPr>
        <w:t>4</w:t>
      </w:r>
      <w:r w:rsidRPr="00D62216">
        <w:rPr>
          <w:rFonts w:ascii="Times New Roman" w:hAnsi="Times New Roman"/>
          <w:rPrChange w:id="4979" w:author="凡 张" w:date="2019-05-26T07:05:00Z">
            <w:rPr>
              <w:rFonts w:ascii="Times New Roman" w:hAnsi="Times New Roman" w:hint="eastAsia"/>
            </w:rPr>
          </w:rPrChange>
        </w:rPr>
        <w:t>）</w:t>
      </w:r>
      <w:r w:rsidRPr="00D62216">
        <w:rPr>
          <w:rFonts w:ascii="Times New Roman" w:hAnsi="Times New Roman"/>
          <w:rPrChange w:id="4980" w:author="凡 张" w:date="2019-05-26T07:05:00Z">
            <w:rPr>
              <w:rFonts w:ascii="Times New Roman" w:hAnsi="Times New Roman"/>
            </w:rPr>
          </w:rPrChange>
        </w:rPr>
        <w:t>中得到的类正弦关系，将连续两个极大值高度之差作为远离投影仪</w:t>
      </w:r>
      <w:r w:rsidRPr="00D62216">
        <w:rPr>
          <w:rFonts w:ascii="Times New Roman" w:hAnsi="Times New Roman"/>
          <w:rPrChange w:id="4981" w:author="凡 张" w:date="2019-05-26T07:05:00Z">
            <w:rPr>
              <w:rFonts w:ascii="Times New Roman" w:hAnsi="Times New Roman"/>
            </w:rPr>
          </w:rPrChange>
        </w:rPr>
        <w:t>-</w:t>
      </w:r>
      <w:r w:rsidRPr="00D62216">
        <w:rPr>
          <w:rFonts w:ascii="Times New Roman" w:hAnsi="Times New Roman"/>
          <w:rPrChange w:id="4982" w:author="凡 张" w:date="2019-05-26T07:05:00Z">
            <w:rPr>
              <w:rFonts w:ascii="Times New Roman" w:hAnsi="Times New Roman"/>
            </w:rPr>
          </w:rPrChange>
        </w:rPr>
        <w:t>相机平面的极大值处</w:t>
      </w:r>
      <w:del w:id="4983" w:author="凡 张" w:date="2019-05-26T08:31:00Z">
        <w:r w:rsidRPr="00D62216" w:rsidDel="00CF7E73">
          <w:rPr>
            <w:rFonts w:ascii="Times New Roman" w:hAnsi="Times New Roman"/>
            <w:rPrChange w:id="4984" w:author="凡 张" w:date="2019-05-26T07:05:00Z">
              <w:rPr>
                <w:rFonts w:ascii="Times New Roman" w:hAnsi="Times New Roman"/>
              </w:rPr>
            </w:rPrChange>
          </w:rPr>
          <w:delText>，对应</w:delText>
        </w:r>
        <w:r w:rsidR="000D3268" w:rsidRPr="00D62216" w:rsidDel="00CF7E73">
          <w:rPr>
            <w:rFonts w:ascii="Times New Roman" w:hAnsi="Times New Roman"/>
            <w:rPrChange w:id="4985" w:author="凡 张" w:date="2019-05-26T07:05:00Z">
              <w:rPr>
                <w:rFonts w:ascii="Times New Roman" w:hAnsi="Times New Roman"/>
              </w:rPr>
            </w:rPrChange>
          </w:rPr>
          <w:delText>后一极大值</w:delText>
        </w:r>
      </w:del>
      <w:r w:rsidRPr="00D62216">
        <w:rPr>
          <w:rFonts w:ascii="Times New Roman" w:hAnsi="Times New Roman"/>
          <w:rPrChange w:id="4986" w:author="凡 张" w:date="2019-05-26T07:05:00Z">
            <w:rPr>
              <w:rFonts w:ascii="Times New Roman" w:hAnsi="Times New Roman"/>
            </w:rPr>
          </w:rPrChange>
        </w:rPr>
        <w:t>高度位置的莫尔波长。</w:t>
      </w:r>
    </w:p>
    <w:p w:rsidR="00E20325" w:rsidDel="00E80D6B" w:rsidRDefault="00E20325" w:rsidP="00E80D6B">
      <w:pPr>
        <w:pStyle w:val="Affa"/>
        <w:numPr>
          <w:ilvl w:val="0"/>
          <w:numId w:val="4"/>
        </w:numPr>
        <w:spacing w:before="156" w:after="156"/>
        <w:ind w:firstLineChars="0"/>
        <w:rPr>
          <w:del w:id="4987" w:author="凡 张" w:date="2019-05-26T08:21:00Z"/>
          <w:rFonts w:ascii="Times New Roman" w:hAnsi="Times New Roman"/>
        </w:rPr>
      </w:pPr>
      <w:r w:rsidRPr="00D62216">
        <w:rPr>
          <w:rFonts w:ascii="Times New Roman" w:hAnsi="Times New Roman"/>
          <w:rPrChange w:id="4988" w:author="凡 张" w:date="2019-05-26T07:05:00Z">
            <w:rPr>
              <w:rFonts w:ascii="Times New Roman" w:hAnsi="Times New Roman"/>
            </w:rPr>
          </w:rPrChange>
        </w:rPr>
        <w:t>将</w:t>
      </w:r>
      <w:r w:rsidRPr="00D62216">
        <w:rPr>
          <w:rFonts w:ascii="Times New Roman" w:hAnsi="Times New Roman"/>
          <w:rPrChange w:id="4989" w:author="凡 张" w:date="2019-05-26T07:05:00Z">
            <w:rPr>
              <w:rFonts w:ascii="Times New Roman" w:hAnsi="Times New Roman" w:hint="eastAsia"/>
            </w:rPr>
          </w:rPrChange>
        </w:rPr>
        <w:t>（</w:t>
      </w:r>
      <w:r w:rsidRPr="00D62216">
        <w:rPr>
          <w:rFonts w:ascii="Times New Roman" w:hAnsi="Times New Roman"/>
          <w:rPrChange w:id="4990" w:author="凡 张" w:date="2019-05-26T07:05:00Z">
            <w:rPr>
              <w:rFonts w:ascii="Times New Roman" w:hAnsi="Times New Roman"/>
            </w:rPr>
          </w:rPrChange>
        </w:rPr>
        <w:t>5</w:t>
      </w:r>
      <w:r w:rsidRPr="00D62216">
        <w:rPr>
          <w:rFonts w:ascii="Times New Roman" w:hAnsi="Times New Roman"/>
          <w:rPrChange w:id="4991" w:author="凡 张" w:date="2019-05-26T07:05:00Z">
            <w:rPr>
              <w:rFonts w:ascii="Times New Roman" w:hAnsi="Times New Roman" w:hint="eastAsia"/>
            </w:rPr>
          </w:rPrChange>
        </w:rPr>
        <w:t>），</w:t>
      </w:r>
      <w:r w:rsidRPr="00D62216">
        <w:rPr>
          <w:rFonts w:ascii="Times New Roman" w:hAnsi="Times New Roman"/>
          <w:rPrChange w:id="4992" w:author="凡 张" w:date="2019-05-26T07:05:00Z">
            <w:rPr>
              <w:rFonts w:ascii="Times New Roman" w:hAnsi="Times New Roman"/>
            </w:rPr>
          </w:rPrChange>
        </w:rPr>
        <w:t>针对</w:t>
      </w:r>
      <w:r w:rsidRPr="00D62216">
        <w:rPr>
          <w:rFonts w:ascii="Times New Roman" w:hAnsi="Times New Roman"/>
          <w:rPrChange w:id="4993" w:author="凡 张" w:date="2019-05-26T07:05:00Z">
            <w:rPr>
              <w:rFonts w:ascii="Times New Roman" w:hAnsi="Times New Roman" w:hint="eastAsia"/>
            </w:rPr>
          </w:rPrChange>
        </w:rPr>
        <w:t>（</w:t>
      </w:r>
      <w:r w:rsidRPr="00D62216">
        <w:rPr>
          <w:rFonts w:ascii="Times New Roman" w:hAnsi="Times New Roman"/>
          <w:rPrChange w:id="4994" w:author="凡 张" w:date="2019-05-26T07:05:00Z">
            <w:rPr>
              <w:rFonts w:ascii="Times New Roman" w:hAnsi="Times New Roman"/>
            </w:rPr>
          </w:rPrChange>
        </w:rPr>
        <w:t>4</w:t>
      </w:r>
      <w:r w:rsidRPr="00D62216">
        <w:rPr>
          <w:rFonts w:ascii="Times New Roman" w:hAnsi="Times New Roman"/>
          <w:rPrChange w:id="4995" w:author="凡 张" w:date="2019-05-26T07:05:00Z">
            <w:rPr>
              <w:rFonts w:ascii="Times New Roman" w:hAnsi="Times New Roman" w:hint="eastAsia"/>
            </w:rPr>
          </w:rPrChange>
        </w:rPr>
        <w:t>）</w:t>
      </w:r>
      <w:r w:rsidRPr="00D62216">
        <w:rPr>
          <w:rFonts w:ascii="Times New Roman" w:hAnsi="Times New Roman"/>
          <w:rPrChange w:id="4996" w:author="凡 张" w:date="2019-05-26T07:05:00Z">
            <w:rPr>
              <w:rFonts w:ascii="Times New Roman" w:hAnsi="Times New Roman"/>
            </w:rPr>
          </w:rPrChange>
        </w:rPr>
        <w:t>中像素灰度和高度变化的类正弦关系的每组连续极大值，得到该像素莫尔波长和其对应高度的数据，即</w:t>
      </w:r>
      <w:r w:rsidR="004C7A05" w:rsidRPr="00D62216">
        <w:rPr>
          <w:rFonts w:ascii="Times New Roman" w:hAnsi="Times New Roman"/>
          <w:rPrChange w:id="4997" w:author="凡 张" w:date="2019-05-26T07:05:00Z">
            <w:rPr>
              <w:rFonts w:ascii="Times New Roman" w:hAnsi="Times New Roman"/>
            </w:rPr>
          </w:rPrChange>
        </w:rPr>
        <w:t>，</w:t>
      </w:r>
    </w:p>
    <w:p w:rsidR="00E80D6B" w:rsidRPr="00D62216" w:rsidRDefault="00E80D6B" w:rsidP="000D3268">
      <w:pPr>
        <w:pStyle w:val="Affa"/>
        <w:numPr>
          <w:ilvl w:val="0"/>
          <w:numId w:val="4"/>
        </w:numPr>
        <w:spacing w:before="156" w:after="156"/>
        <w:ind w:firstLineChars="0"/>
        <w:rPr>
          <w:ins w:id="4998" w:author="凡 张" w:date="2019-05-26T08:21:00Z"/>
          <w:rFonts w:ascii="Times New Roman" w:hAnsi="Times New Roman"/>
          <w:rPrChange w:id="4999" w:author="凡 张" w:date="2019-05-26T07:05:00Z">
            <w:rPr>
              <w:ins w:id="5000" w:author="凡 张" w:date="2019-05-26T08:21:00Z"/>
              <w:rFonts w:ascii="Times New Roman" w:hAnsi="Times New Roman"/>
            </w:rPr>
          </w:rPrChange>
        </w:rPr>
      </w:pPr>
    </w:p>
    <w:p w:rsidR="00877383" w:rsidRPr="00877383" w:rsidRDefault="002926C8" w:rsidP="00877383">
      <w:pPr>
        <w:pStyle w:val="Affa"/>
        <w:spacing w:before="156" w:after="156"/>
        <w:ind w:left="420" w:firstLineChars="0" w:firstLine="0"/>
        <w:jc w:val="center"/>
        <w:rPr>
          <w:rFonts w:ascii="Times New Roman" w:hAnsi="Times New Roman" w:hint="eastAsia"/>
          <w:rPrChange w:id="5001" w:author="凡 张" w:date="2019-05-26T08:22:00Z">
            <w:rPr/>
          </w:rPrChange>
        </w:rPr>
        <w:pPrChange w:id="5002" w:author="凡 张" w:date="2019-05-26T08:22:00Z">
          <w:pPr>
            <w:pStyle w:val="afff3"/>
          </w:pPr>
        </w:pPrChange>
      </w:pPr>
      <m:oMathPara>
        <m:oMath>
          <m:sSub>
            <m:sSubPr>
              <m:ctrlPr>
                <w:rPr>
                  <w:rFonts w:ascii="Cambria Math" w:hAnsi="Cambria Math"/>
                  <w:rPrChange w:id="5003" w:author="凡 张" w:date="2019-05-26T08:21:00Z">
                    <w:rPr>
                      <w:rFonts w:ascii="Cambria Math" w:hAnsi="Cambria Math"/>
                    </w:rPr>
                  </w:rPrChange>
                </w:rPr>
              </m:ctrlPr>
            </m:sSubPr>
            <m:e>
              <m:r>
                <m:rPr>
                  <m:sty m:val="p"/>
                </m:rPr>
                <w:rPr>
                  <w:rFonts w:ascii="Cambria Math" w:hAnsi="Cambria Math"/>
                  <w:rPrChange w:id="5004" w:author="凡 张" w:date="2019-05-26T08:21:00Z">
                    <w:rPr>
                      <w:rFonts w:ascii="Cambria Math" w:hAnsi="Cambria Math"/>
                    </w:rPr>
                  </w:rPrChange>
                </w:rPr>
                <m:t>(</m:t>
              </m:r>
              <m:r>
                <w:rPr>
                  <w:rFonts w:ascii="Cambria Math" w:hAnsi="Cambria Math"/>
                  <w:rPrChange w:id="5005" w:author="凡 张" w:date="2019-05-26T08:21:00Z">
                    <w:rPr>
                      <w:rFonts w:ascii="Cambria Math" w:hAnsi="Cambria Math"/>
                    </w:rPr>
                  </w:rPrChange>
                </w:rPr>
                <m:t>λ</m:t>
              </m:r>
            </m:e>
            <m:sub>
              <m:r>
                <w:rPr>
                  <w:rFonts w:ascii="Cambria Math" w:hAnsi="Cambria Math"/>
                  <w:rPrChange w:id="5006" w:author="凡 张" w:date="2019-05-26T08:21:00Z">
                    <w:rPr>
                      <w:rFonts w:ascii="Cambria Math" w:hAnsi="Cambria Math"/>
                    </w:rPr>
                  </w:rPrChange>
                </w:rPr>
                <m:t>i</m:t>
              </m:r>
              <m:r>
                <m:rPr>
                  <m:sty m:val="p"/>
                </m:rPr>
                <w:rPr>
                  <w:rFonts w:ascii="Cambria Math" w:hAnsi="Cambria Math"/>
                  <w:rPrChange w:id="5007" w:author="凡 张" w:date="2019-05-26T08:21:00Z">
                    <w:rPr>
                      <w:rFonts w:ascii="Cambria Math" w:hAnsi="Cambria Math"/>
                    </w:rPr>
                  </w:rPrChange>
                </w:rPr>
                <m:t xml:space="preserve">,  </m:t>
              </m:r>
              <m:r>
                <w:rPr>
                  <w:rFonts w:ascii="Cambria Math" w:hAnsi="Cambria Math"/>
                  <w:rPrChange w:id="5008" w:author="凡 张" w:date="2019-05-26T08:21:00Z">
                    <w:rPr>
                      <w:rFonts w:ascii="Cambria Math" w:hAnsi="Cambria Math"/>
                    </w:rPr>
                  </w:rPrChange>
                </w:rPr>
                <m:t>j</m:t>
              </m:r>
              <m:r>
                <m:rPr>
                  <m:sty m:val="p"/>
                </m:rPr>
                <w:rPr>
                  <w:rFonts w:ascii="Cambria Math" w:hAnsi="Cambria Math"/>
                  <w:rPrChange w:id="5009" w:author="凡 张" w:date="2019-05-26T08:21:00Z">
                    <w:rPr>
                      <w:rFonts w:ascii="Cambria Math" w:hAnsi="Cambria Math"/>
                    </w:rPr>
                  </w:rPrChange>
                </w:rPr>
                <m:t>,</m:t>
              </m:r>
              <m:r>
                <w:rPr>
                  <w:rFonts w:ascii="Cambria Math" w:hAnsi="Cambria Math"/>
                  <w:rPrChange w:id="5010" w:author="凡 张" w:date="2019-05-26T08:21:00Z">
                    <w:rPr>
                      <w:rFonts w:ascii="Cambria Math" w:hAnsi="Cambria Math"/>
                    </w:rPr>
                  </w:rPrChange>
                </w:rPr>
                <m:t>k</m:t>
              </m:r>
            </m:sub>
          </m:sSub>
          <m:r>
            <m:rPr>
              <m:sty m:val="p"/>
            </m:rPr>
            <w:rPr>
              <w:rFonts w:ascii="Cambria Math" w:hAnsi="Cambria Math"/>
              <w:rPrChange w:id="5011" w:author="凡 张" w:date="2019-05-26T08:21:00Z">
                <w:rPr>
                  <w:rFonts w:ascii="Cambria Math" w:hAnsi="Cambria Math"/>
                </w:rPr>
              </w:rPrChange>
            </w:rPr>
            <m:t>,</m:t>
          </m:r>
          <m:sSub>
            <m:sSubPr>
              <m:ctrlPr>
                <w:rPr>
                  <w:rFonts w:ascii="Cambria Math" w:hAnsi="Cambria Math"/>
                  <w:rPrChange w:id="5012" w:author="凡 张" w:date="2019-05-26T08:21:00Z">
                    <w:rPr>
                      <w:rFonts w:ascii="Cambria Math" w:hAnsi="Cambria Math"/>
                    </w:rPr>
                  </w:rPrChange>
                </w:rPr>
              </m:ctrlPr>
            </m:sSubPr>
            <m:e>
              <m:r>
                <w:rPr>
                  <w:rFonts w:ascii="Cambria Math" w:hAnsi="Cambria Math"/>
                  <w:rPrChange w:id="5013" w:author="凡 张" w:date="2019-05-26T08:21:00Z">
                    <w:rPr>
                      <w:rFonts w:ascii="Cambria Math" w:hAnsi="Cambria Math"/>
                    </w:rPr>
                  </w:rPrChange>
                </w:rPr>
                <m:t>h</m:t>
              </m:r>
            </m:e>
            <m:sub>
              <m:r>
                <w:rPr>
                  <w:rFonts w:ascii="Cambria Math" w:hAnsi="Cambria Math"/>
                  <w:rPrChange w:id="5014" w:author="凡 张" w:date="2019-05-26T08:21:00Z">
                    <w:rPr>
                      <w:rFonts w:ascii="Cambria Math" w:hAnsi="Cambria Math"/>
                    </w:rPr>
                  </w:rPrChange>
                </w:rPr>
                <m:t>i</m:t>
              </m:r>
              <m:r>
                <m:rPr>
                  <m:sty m:val="p"/>
                </m:rPr>
                <w:rPr>
                  <w:rFonts w:ascii="Cambria Math" w:hAnsi="Cambria Math"/>
                  <w:rPrChange w:id="5015" w:author="凡 张" w:date="2019-05-26T08:21:00Z">
                    <w:rPr>
                      <w:rFonts w:ascii="Cambria Math" w:hAnsi="Cambria Math"/>
                    </w:rPr>
                  </w:rPrChange>
                </w:rPr>
                <m:t xml:space="preserve">,  </m:t>
              </m:r>
              <m:r>
                <w:rPr>
                  <w:rFonts w:ascii="Cambria Math" w:hAnsi="Cambria Math"/>
                  <w:rPrChange w:id="5016" w:author="凡 张" w:date="2019-05-26T08:21:00Z">
                    <w:rPr>
                      <w:rFonts w:ascii="Cambria Math" w:hAnsi="Cambria Math"/>
                    </w:rPr>
                  </w:rPrChange>
                </w:rPr>
                <m:t>j</m:t>
              </m:r>
              <m:r>
                <m:rPr>
                  <m:sty m:val="p"/>
                </m:rPr>
                <w:rPr>
                  <w:rFonts w:ascii="Cambria Math" w:hAnsi="Cambria Math"/>
                  <w:rPrChange w:id="5017" w:author="凡 张" w:date="2019-05-26T08:21:00Z">
                    <w:rPr>
                      <w:rFonts w:ascii="Cambria Math" w:hAnsi="Cambria Math"/>
                    </w:rPr>
                  </w:rPrChange>
                </w:rPr>
                <m:t>,</m:t>
              </m:r>
              <m:r>
                <w:rPr>
                  <w:rFonts w:ascii="Cambria Math" w:hAnsi="Cambria Math"/>
                  <w:rPrChange w:id="5018" w:author="凡 张" w:date="2019-05-26T08:21:00Z">
                    <w:rPr>
                      <w:rFonts w:ascii="Cambria Math" w:hAnsi="Cambria Math"/>
                    </w:rPr>
                  </w:rPrChange>
                </w:rPr>
                <m:t>k</m:t>
              </m:r>
            </m:sub>
          </m:sSub>
          <m:r>
            <m:rPr>
              <m:sty m:val="p"/>
            </m:rPr>
            <w:rPr>
              <w:rFonts w:ascii="Cambria Math" w:hAnsi="Cambria Math"/>
              <w:rPrChange w:id="5019" w:author="凡 张" w:date="2019-05-26T08:21:00Z">
                <w:rPr>
                  <w:rFonts w:ascii="Cambria Math" w:hAnsi="Cambria Math"/>
                </w:rPr>
              </w:rPrChange>
            </w:rPr>
            <m:t>)</m:t>
          </m:r>
        </m:oMath>
      </m:oMathPara>
    </w:p>
    <w:p w:rsidR="00E20325" w:rsidRPr="00D62216" w:rsidRDefault="00E20325" w:rsidP="00E20325">
      <w:pPr>
        <w:pStyle w:val="Affa"/>
        <w:spacing w:before="156" w:after="156"/>
        <w:ind w:firstLine="480"/>
        <w:rPr>
          <w:rFonts w:ascii="Times New Roman" w:hAnsi="Times New Roman"/>
          <w:rPrChange w:id="5020" w:author="凡 张" w:date="2019-05-26T07:05:00Z">
            <w:rPr>
              <w:rFonts w:ascii="Times New Roman" w:hAnsi="Times New Roman"/>
            </w:rPr>
          </w:rPrChange>
        </w:rPr>
      </w:pPr>
      <w:r w:rsidRPr="00D62216">
        <w:rPr>
          <w:rFonts w:ascii="Times New Roman" w:hAnsi="Times New Roman"/>
          <w:rPrChange w:id="5021" w:author="凡 张" w:date="2019-05-26T07:05:00Z">
            <w:rPr>
              <w:rFonts w:ascii="Times New Roman" w:hAnsi="Times New Roman"/>
            </w:rPr>
          </w:rPrChange>
        </w:rPr>
        <w:t>其中</w:t>
      </w:r>
      <m:oMath>
        <m:r>
          <m:rPr>
            <m:sty m:val="p"/>
          </m:rPr>
          <w:rPr>
            <w:rFonts w:ascii="Cambria Math" w:hAnsi="Cambria Math"/>
            <w:rPrChange w:id="5022" w:author="凡 张" w:date="2019-05-26T07:05:00Z">
              <w:rPr>
                <w:rFonts w:ascii="Cambria Math" w:hAnsi="Cambria Math"/>
              </w:rPr>
            </w:rPrChange>
          </w:rPr>
          <m:t>i=1,2,3……m</m:t>
        </m:r>
      </m:oMath>
      <w:r w:rsidRPr="00D62216">
        <w:rPr>
          <w:rFonts w:ascii="Times New Roman" w:hAnsi="Times New Roman"/>
          <w:rPrChange w:id="5023" w:author="凡 张" w:date="2019-05-26T07:05:00Z">
            <w:rPr>
              <w:rFonts w:ascii="Times New Roman" w:hAnsi="Times New Roman"/>
            </w:rPr>
          </w:rPrChange>
        </w:rPr>
        <w:t>,</w:t>
      </w:r>
      <w:r w:rsidRPr="00D62216">
        <w:rPr>
          <w:rFonts w:ascii="Times New Roman" w:hAnsi="Times New Roman"/>
          <w:rPrChange w:id="5024" w:author="凡 张" w:date="2019-05-26T07:05:00Z">
            <w:rPr>
              <w:rFonts w:ascii="Times New Roman" w:hAnsi="Times New Roman"/>
            </w:rPr>
          </w:rPrChange>
        </w:rPr>
        <w:t>为灰度极小处的级次，</w:t>
      </w:r>
      <m:oMath>
        <m:sSub>
          <m:sSubPr>
            <m:ctrlPr>
              <w:rPr>
                <w:rFonts w:ascii="Cambria Math" w:hAnsi="Cambria Math"/>
                <w:i/>
                <w:rPrChange w:id="5025" w:author="凡 张" w:date="2019-05-26T07:05:00Z">
                  <w:rPr>
                    <w:rFonts w:ascii="Cambria Math" w:hAnsi="Cambria Math"/>
                    <w:i/>
                  </w:rPr>
                </w:rPrChange>
              </w:rPr>
            </m:ctrlPr>
          </m:sSubPr>
          <m:e>
            <m:r>
              <w:rPr>
                <w:rFonts w:ascii="Cambria Math" w:hAnsi="Cambria Math"/>
                <w:rPrChange w:id="5026" w:author="凡 张" w:date="2019-05-26T07:05:00Z">
                  <w:rPr>
                    <w:rFonts w:ascii="Cambria Math" w:hAnsi="Cambria Math"/>
                  </w:rPr>
                </w:rPrChange>
              </w:rPr>
              <m:t>h</m:t>
            </m:r>
          </m:e>
          <m:sub>
            <m:r>
              <w:rPr>
                <w:rFonts w:ascii="Cambria Math" w:hAnsi="Cambria Math"/>
                <w:rPrChange w:id="5027" w:author="凡 张" w:date="2019-05-26T07:05:00Z">
                  <w:rPr>
                    <w:rFonts w:ascii="Cambria Math" w:hAnsi="Cambria Math"/>
                  </w:rPr>
                </w:rPrChange>
              </w:rPr>
              <m:t>i,  j,k</m:t>
            </m:r>
          </m:sub>
        </m:sSub>
      </m:oMath>
      <w:r w:rsidRPr="00D62216">
        <w:rPr>
          <w:rFonts w:ascii="Times New Roman" w:hAnsi="Times New Roman"/>
          <w:rPrChange w:id="5028" w:author="凡 张" w:date="2019-05-26T07:05:00Z">
            <w:rPr>
              <w:rFonts w:ascii="Times New Roman" w:hAnsi="Times New Roman"/>
            </w:rPr>
          </w:rPrChange>
        </w:rPr>
        <w:t>为第</w:t>
      </w:r>
      <m:oMath>
        <m:r>
          <m:rPr>
            <m:sty m:val="p"/>
          </m:rPr>
          <w:rPr>
            <w:rFonts w:ascii="Cambria Math" w:hAnsi="Cambria Math"/>
            <w:rPrChange w:id="5029" w:author="凡 张" w:date="2019-05-26T07:05:00Z">
              <w:rPr>
                <w:rFonts w:ascii="Cambria Math" w:hAnsi="Cambria Math"/>
              </w:rPr>
            </w:rPrChange>
          </w:rPr>
          <m:t>i</m:t>
        </m:r>
        <m:r>
          <m:rPr>
            <m:sty m:val="p"/>
          </m:rPr>
          <w:rPr>
            <w:rFonts w:ascii="Cambria Math" w:hAnsi="Cambria Math"/>
            <w:rPrChange w:id="5030" w:author="凡 张" w:date="2019-05-26T07:05:00Z">
              <w:rPr>
                <w:rFonts w:ascii="Cambria Math" w:hAnsi="Cambria Math"/>
              </w:rPr>
            </w:rPrChange>
          </w:rPr>
          <m:t>级次</m:t>
        </m:r>
      </m:oMath>
      <w:r w:rsidRPr="00D62216">
        <w:rPr>
          <w:rFonts w:ascii="Times New Roman" w:hAnsi="Times New Roman"/>
          <w:rPrChange w:id="5031" w:author="凡 张" w:date="2019-05-26T07:05:00Z">
            <w:rPr>
              <w:rFonts w:ascii="Times New Roman" w:hAnsi="Times New Roman"/>
            </w:rPr>
          </w:rPrChange>
        </w:rPr>
        <w:t>极大值处，位于图像</w:t>
      </w:r>
      <m:oMath>
        <m:d>
          <m:dPr>
            <m:ctrlPr>
              <w:rPr>
                <w:rFonts w:ascii="Cambria Math" w:hAnsi="Cambria Math"/>
                <w:rPrChange w:id="5032" w:author="凡 张" w:date="2019-05-26T07:05:00Z">
                  <w:rPr>
                    <w:rFonts w:ascii="Cambria Math" w:hAnsi="Cambria Math"/>
                  </w:rPr>
                </w:rPrChange>
              </w:rPr>
            </m:ctrlPr>
          </m:dPr>
          <m:e>
            <m:r>
              <m:rPr>
                <m:sty m:val="p"/>
              </m:rPr>
              <w:rPr>
                <w:rFonts w:ascii="Cambria Math" w:hAnsi="Cambria Math"/>
                <w:rPrChange w:id="5033" w:author="凡 张" w:date="2019-05-26T07:05:00Z">
                  <w:rPr>
                    <w:rFonts w:ascii="Cambria Math" w:hAnsi="Cambria Math"/>
                  </w:rPr>
                </w:rPrChange>
              </w:rPr>
              <m:t>j,k</m:t>
            </m:r>
          </m:e>
        </m:d>
      </m:oMath>
      <w:r w:rsidRPr="00D62216">
        <w:rPr>
          <w:rFonts w:ascii="Times New Roman" w:hAnsi="Times New Roman"/>
          <w:rPrChange w:id="5034" w:author="凡 张" w:date="2019-05-26T07:05:00Z">
            <w:rPr>
              <w:rFonts w:ascii="Times New Roman" w:hAnsi="Times New Roman"/>
            </w:rPr>
          </w:rPrChange>
        </w:rPr>
        <w:t>处对应的高度，</w:t>
      </w:r>
      <w:r w:rsidR="004C7A05" w:rsidRPr="00D62216">
        <w:rPr>
          <w:rFonts w:ascii="Times New Roman" w:hAnsi="Times New Roman"/>
          <w:rPrChange w:id="5035" w:author="凡 张" w:date="2019-05-26T07:05:00Z">
            <w:rPr>
              <w:rFonts w:ascii="Times New Roman" w:hAnsi="Times New Roman"/>
            </w:rPr>
          </w:rPrChange>
        </w:rPr>
        <w:t>可知，</w:t>
      </w:r>
    </w:p>
    <w:p w:rsidR="00E20325" w:rsidRPr="00D62216" w:rsidDel="00D22AB3" w:rsidRDefault="000D3268" w:rsidP="0067694C">
      <w:pPr>
        <w:pStyle w:val="aff8"/>
        <w:ind w:firstLine="480"/>
        <w:rPr>
          <w:del w:id="5036" w:author="凡 张" w:date="2019-05-26T08:24:00Z"/>
          <w:rPrChange w:id="5037" w:author="凡 张" w:date="2019-05-26T07:05:00Z">
            <w:rPr>
              <w:del w:id="5038" w:author="凡 张" w:date="2019-05-26T08:24:00Z"/>
            </w:rPr>
          </w:rPrChange>
        </w:rPr>
        <w:pPrChange w:id="5039" w:author="凡 张" w:date="2019-05-26T08:31:00Z">
          <w:pPr>
            <w:pStyle w:val="afff3"/>
          </w:pPr>
        </w:pPrChange>
      </w:pPr>
      <w:r w:rsidRPr="00D62216">
        <w:rPr>
          <w:rPrChange w:id="5040" w:author="凡 张" w:date="2019-05-26T07:05:00Z">
            <w:rPr/>
          </w:rPrChange>
        </w:rPr>
        <w:tab/>
      </w:r>
      <w:r w:rsidR="00D22AB3">
        <w:br/>
      </w:r>
      <m:oMathPara>
        <m:oMathParaPr>
          <m:jc m:val="center"/>
        </m:oMathParaPr>
        <m:oMath>
          <m:sSub>
            <m:sSubPr>
              <m:ctrlPr>
                <w:rPr>
                  <w:rFonts w:ascii="Cambria Math" w:hAnsi="Cambria Math"/>
                  <w:rPrChange w:id="5041" w:author="凡 张" w:date="2019-05-26T07:05:00Z">
                    <w:rPr>
                      <w:rFonts w:ascii="Cambria Math" w:hAnsi="Cambria Math"/>
                    </w:rPr>
                  </w:rPrChange>
                </w:rPr>
              </m:ctrlPr>
            </m:sSubPr>
            <m:e>
              <m:r>
                <w:rPr>
                  <w:rFonts w:ascii="Cambria Math" w:hAnsi="Cambria Math"/>
                  <w:rPrChange w:id="5042" w:author="凡 张" w:date="2019-05-26T07:05:00Z">
                    <w:rPr>
                      <w:rFonts w:ascii="Cambria Math" w:hAnsi="Cambria Math"/>
                    </w:rPr>
                  </w:rPrChange>
                </w:rPr>
                <m:t>λ</m:t>
              </m:r>
            </m:e>
            <m:sub>
              <m:r>
                <w:rPr>
                  <w:rFonts w:ascii="Cambria Math" w:hAnsi="Cambria Math"/>
                  <w:rPrChange w:id="5043" w:author="凡 张" w:date="2019-05-26T07:05:00Z">
                    <w:rPr>
                      <w:rFonts w:ascii="Cambria Math" w:hAnsi="Cambria Math"/>
                    </w:rPr>
                  </w:rPrChange>
                </w:rPr>
                <m:t>i</m:t>
              </m:r>
              <m:r>
                <m:rPr>
                  <m:sty m:val="p"/>
                </m:rPr>
                <w:rPr>
                  <w:rFonts w:ascii="Cambria Math" w:hAnsi="Cambria Math"/>
                  <w:rPrChange w:id="5044" w:author="凡 张" w:date="2019-05-26T07:05:00Z">
                    <w:rPr>
                      <w:rFonts w:ascii="Cambria Math" w:hAnsi="Cambria Math"/>
                    </w:rPr>
                  </w:rPrChange>
                </w:rPr>
                <m:t>,</m:t>
              </m:r>
              <m:r>
                <w:rPr>
                  <w:rFonts w:ascii="Cambria Math" w:hAnsi="Cambria Math"/>
                  <w:rPrChange w:id="5045" w:author="凡 张" w:date="2019-05-26T07:05:00Z">
                    <w:rPr>
                      <w:rFonts w:ascii="Cambria Math" w:hAnsi="Cambria Math"/>
                    </w:rPr>
                  </w:rPrChange>
                </w:rPr>
                <m:t>j</m:t>
              </m:r>
              <m:r>
                <m:rPr>
                  <m:sty m:val="p"/>
                </m:rPr>
                <w:rPr>
                  <w:rFonts w:ascii="Cambria Math" w:hAnsi="Cambria Math"/>
                  <w:rPrChange w:id="5046" w:author="凡 张" w:date="2019-05-26T07:05:00Z">
                    <w:rPr>
                      <w:rFonts w:ascii="Cambria Math" w:hAnsi="Cambria Math"/>
                    </w:rPr>
                  </w:rPrChange>
                </w:rPr>
                <m:t>,</m:t>
              </m:r>
              <m:r>
                <w:rPr>
                  <w:rFonts w:ascii="Cambria Math" w:hAnsi="Cambria Math"/>
                  <w:rPrChange w:id="5047" w:author="凡 张" w:date="2019-05-26T07:05:00Z">
                    <w:rPr>
                      <w:rFonts w:ascii="Cambria Math" w:hAnsi="Cambria Math"/>
                    </w:rPr>
                  </w:rPrChange>
                </w:rPr>
                <m:t>k</m:t>
              </m:r>
            </m:sub>
          </m:sSub>
          <m:r>
            <w:ins w:id="5048" w:author="凡 张" w:date="2019-05-26T08:23:00Z">
              <m:rPr>
                <m:sty m:val="p"/>
              </m:rPr>
              <w:rPr>
                <w:rFonts w:ascii="Cambria Math" w:hAnsi="Cambria Math"/>
              </w:rPr>
              <m:t>=</m:t>
            </w:ins>
          </m:r>
          <m:sSub>
            <m:sSubPr>
              <m:ctrlPr>
                <w:ins w:id="5049" w:author="凡 张" w:date="2019-05-26T08:23:00Z">
                  <w:rPr>
                    <w:rFonts w:ascii="Cambria Math" w:hAnsi="Cambria Math"/>
                  </w:rPr>
                </w:ins>
              </m:ctrlPr>
            </m:sSubPr>
            <m:e>
              <m:r>
                <w:ins w:id="5050" w:author="凡 张" w:date="2019-05-26T08:23:00Z">
                  <w:rPr>
                    <w:rFonts w:ascii="Cambria Math" w:hAnsi="Cambria Math"/>
                  </w:rPr>
                  <m:t>h</m:t>
                </w:ins>
              </m:r>
            </m:e>
            <m:sub>
              <m:r>
                <w:ins w:id="5051" w:author="凡 张" w:date="2019-05-26T08:23:00Z">
                  <w:rPr>
                    <w:rFonts w:ascii="Cambria Math" w:hAnsi="Cambria Math"/>
                  </w:rPr>
                  <m:t>i</m:t>
                </w:ins>
              </m:r>
              <m:r>
                <w:ins w:id="5052" w:author="凡 张" w:date="2019-05-26T08:23:00Z">
                  <m:rPr>
                    <m:sty m:val="p"/>
                  </m:rPr>
                  <w:rPr>
                    <w:rFonts w:ascii="Cambria Math" w:hAnsi="Cambria Math"/>
                  </w:rPr>
                  <m:t xml:space="preserve">,  </m:t>
                </w:ins>
              </m:r>
              <m:r>
                <w:ins w:id="5053" w:author="凡 张" w:date="2019-05-26T08:23:00Z">
                  <w:rPr>
                    <w:rFonts w:ascii="Cambria Math" w:hAnsi="Cambria Math"/>
                  </w:rPr>
                  <m:t>j</m:t>
                </w:ins>
              </m:r>
              <m:r>
                <w:ins w:id="5054" w:author="凡 张" w:date="2019-05-26T08:23:00Z">
                  <m:rPr>
                    <m:sty m:val="p"/>
                  </m:rPr>
                  <w:rPr>
                    <w:rFonts w:ascii="Cambria Math" w:hAnsi="Cambria Math"/>
                  </w:rPr>
                  <m:t>,</m:t>
                </w:ins>
              </m:r>
              <m:r>
                <w:ins w:id="5055" w:author="凡 张" w:date="2019-05-26T08:23:00Z">
                  <w:rPr>
                    <w:rFonts w:ascii="Cambria Math" w:hAnsi="Cambria Math"/>
                  </w:rPr>
                  <m:t>k</m:t>
                </w:ins>
              </m:r>
            </m:sub>
          </m:sSub>
          <m:r>
            <w:ins w:id="5056" w:author="凡 张" w:date="2019-05-26T08:23:00Z">
              <m:rPr>
                <m:sty m:val="p"/>
              </m:rPr>
              <w:rPr>
                <w:rFonts w:ascii="Cambria Math" w:hAnsi="Cambria Math"/>
              </w:rPr>
              <m:t>-</m:t>
            </w:ins>
          </m:r>
          <m:sSub>
            <m:sSubPr>
              <m:ctrlPr>
                <w:ins w:id="5057" w:author="凡 张" w:date="2019-05-26T08:23:00Z">
                  <w:rPr>
                    <w:rFonts w:ascii="Cambria Math" w:hAnsi="Cambria Math"/>
                  </w:rPr>
                </w:ins>
              </m:ctrlPr>
            </m:sSubPr>
            <m:e>
              <m:r>
                <w:ins w:id="5058" w:author="凡 张" w:date="2019-05-26T08:23:00Z">
                  <w:rPr>
                    <w:rFonts w:ascii="Cambria Math" w:hAnsi="Cambria Math"/>
                  </w:rPr>
                  <m:t>h</m:t>
                </w:ins>
              </m:r>
            </m:e>
            <m:sub>
              <m:r>
                <w:ins w:id="5059" w:author="凡 张" w:date="2019-05-26T08:23:00Z">
                  <w:rPr>
                    <w:rFonts w:ascii="Cambria Math" w:hAnsi="Cambria Math"/>
                  </w:rPr>
                  <m:t>i</m:t>
                </w:ins>
              </m:r>
              <m:r>
                <w:ins w:id="5060" w:author="凡 张" w:date="2019-05-26T08:23:00Z">
                  <m:rPr>
                    <m:sty m:val="p"/>
                  </m:rPr>
                  <w:rPr>
                    <w:rFonts w:ascii="Cambria Math" w:hAnsi="Cambria Math"/>
                  </w:rPr>
                  <m:t xml:space="preserve">-1,  </m:t>
                </w:ins>
              </m:r>
              <m:r>
                <w:ins w:id="5061" w:author="凡 张" w:date="2019-05-26T08:23:00Z">
                  <w:rPr>
                    <w:rFonts w:ascii="Cambria Math" w:hAnsi="Cambria Math"/>
                  </w:rPr>
                  <m:t>j</m:t>
                </w:ins>
              </m:r>
              <m:r>
                <w:ins w:id="5062" w:author="凡 张" w:date="2019-05-26T08:23:00Z">
                  <m:rPr>
                    <m:sty m:val="p"/>
                  </m:rPr>
                  <w:rPr>
                    <w:rFonts w:ascii="Cambria Math" w:hAnsi="Cambria Math"/>
                  </w:rPr>
                  <m:t>,</m:t>
                </w:ins>
              </m:r>
              <m:r>
                <w:ins w:id="5063" w:author="凡 张" w:date="2019-05-26T08:23:00Z">
                  <w:rPr>
                    <w:rFonts w:ascii="Cambria Math" w:hAnsi="Cambria Math"/>
                  </w:rPr>
                  <m:t>k</m:t>
                </w:ins>
              </m:r>
              <m:ctrlPr>
                <w:ins w:id="5064" w:author="凡 张" w:date="2019-05-26T08:23:00Z">
                  <w:rPr>
                    <w:rFonts w:ascii="Cambria Math" w:hAnsi="Cambria Math"/>
                    <w:rPrChange w:id="5065" w:author="凡 张" w:date="2019-05-26T08:24:00Z">
                      <w:rPr>
                        <w:rFonts w:ascii="Cambria Math" w:hAnsi="Cambria Math"/>
                      </w:rPr>
                    </w:rPrChange>
                  </w:rPr>
                </w:ins>
              </m:ctrlPr>
            </m:sub>
          </m:sSub>
          <w:del w:id="5066" w:author="凡 张" w:date="2019-05-26T08:23:00Z">
            <m:r>
              <w:rPr>
                <w:rPrChange w:id="5067" w:author="凡 张" w:date="2019-05-26T08:24:00Z">
                  <w:rPr/>
                </w:rPrChange>
              </w:rPr>
              <w:br/>
            </m:r>
          </w:del>
        </m:oMath>
      </m:oMathPara>
      <w:del w:id="5068" w:author="凡 张" w:date="2019-05-26T08:23:00Z">
        <w:r w:rsidR="00E20325" w:rsidRPr="00D62216" w:rsidDel="00D22AB3">
          <w:rPr>
            <w:rPrChange w:id="5069" w:author="凡 张" w:date="2019-05-26T07:05:00Z">
              <w:rPr/>
            </w:rPrChange>
          </w:rPr>
          <w:delText>=</w:delText>
        </w:r>
        <m:oMath>
          <m:sSub>
            <m:sSubPr>
              <m:ctrlPr>
                <w:rPr>
                  <w:rFonts w:ascii="Cambria Math" w:hAnsi="Cambria Math"/>
                  <w:rPrChange w:id="5070" w:author="凡 张" w:date="2019-05-26T07:05:00Z">
                    <w:rPr>
                      <w:rFonts w:ascii="Cambria Math" w:hAnsi="Cambria Math"/>
                    </w:rPr>
                  </w:rPrChange>
                </w:rPr>
              </m:ctrlPr>
            </m:sSubPr>
            <m:e>
              <m:r>
                <w:rPr>
                  <w:rFonts w:ascii="Cambria Math" w:hAnsi="Cambria Math"/>
                  <w:rPrChange w:id="5071" w:author="凡 张" w:date="2019-05-26T07:05:00Z">
                    <w:rPr>
                      <w:rFonts w:ascii="Cambria Math" w:hAnsi="Cambria Math"/>
                    </w:rPr>
                  </w:rPrChange>
                </w:rPr>
                <m:t>h</m:t>
              </m:r>
            </m:e>
            <m:sub>
              <m:r>
                <w:rPr>
                  <w:rFonts w:ascii="Cambria Math" w:hAnsi="Cambria Math"/>
                  <w:rPrChange w:id="5072" w:author="凡 张" w:date="2019-05-26T07:05:00Z">
                    <w:rPr>
                      <w:rFonts w:ascii="Cambria Math" w:hAnsi="Cambria Math"/>
                    </w:rPr>
                  </w:rPrChange>
                </w:rPr>
                <m:t>i</m:t>
              </m:r>
              <m:r>
                <m:rPr>
                  <m:sty m:val="p"/>
                </m:rPr>
                <w:rPr>
                  <w:rFonts w:ascii="Cambria Math" w:hAnsi="Cambria Math"/>
                  <w:rPrChange w:id="5073" w:author="凡 张" w:date="2019-05-26T07:05:00Z">
                    <w:rPr>
                      <w:rFonts w:ascii="Cambria Math" w:hAnsi="Cambria Math"/>
                    </w:rPr>
                  </w:rPrChange>
                </w:rPr>
                <m:t xml:space="preserve">,  </m:t>
              </m:r>
              <m:r>
                <w:rPr>
                  <w:rFonts w:ascii="Cambria Math" w:hAnsi="Cambria Math"/>
                  <w:rPrChange w:id="5074" w:author="凡 张" w:date="2019-05-26T07:05:00Z">
                    <w:rPr>
                      <w:rFonts w:ascii="Cambria Math" w:hAnsi="Cambria Math"/>
                    </w:rPr>
                  </w:rPrChange>
                </w:rPr>
                <m:t>j</m:t>
              </m:r>
              <m:r>
                <m:rPr>
                  <m:sty m:val="p"/>
                </m:rPr>
                <w:rPr>
                  <w:rFonts w:ascii="Cambria Math" w:hAnsi="Cambria Math"/>
                  <w:rPrChange w:id="5075" w:author="凡 张" w:date="2019-05-26T07:05:00Z">
                    <w:rPr>
                      <w:rFonts w:ascii="Cambria Math" w:hAnsi="Cambria Math"/>
                    </w:rPr>
                  </w:rPrChange>
                </w:rPr>
                <m:t>,</m:t>
              </m:r>
              <m:r>
                <w:rPr>
                  <w:rFonts w:ascii="Cambria Math" w:hAnsi="Cambria Math"/>
                  <w:rPrChange w:id="5076" w:author="凡 张" w:date="2019-05-26T07:05:00Z">
                    <w:rPr>
                      <w:rFonts w:ascii="Cambria Math" w:hAnsi="Cambria Math"/>
                    </w:rPr>
                  </w:rPrChange>
                </w:rPr>
                <m:t>k</m:t>
              </m:r>
            </m:sub>
          </m:sSub>
          <m:r>
            <m:rPr>
              <m:sty m:val="p"/>
            </m:rPr>
            <w:rPr>
              <w:rFonts w:ascii="Cambria Math" w:hAnsi="Cambria Math"/>
              <w:rPrChange w:id="5077" w:author="凡 张" w:date="2019-05-26T07:05:00Z">
                <w:rPr>
                  <w:rFonts w:ascii="Cambria Math" w:hAnsi="Cambria Math"/>
                </w:rPr>
              </w:rPrChange>
            </w:rPr>
            <m:t>-</m:t>
          </m:r>
          <m:sSub>
            <m:sSubPr>
              <m:ctrlPr>
                <w:rPr>
                  <w:rFonts w:ascii="Cambria Math" w:hAnsi="Cambria Math"/>
                  <w:rPrChange w:id="5078" w:author="凡 张" w:date="2019-05-26T07:05:00Z">
                    <w:rPr>
                      <w:rFonts w:ascii="Cambria Math" w:hAnsi="Cambria Math"/>
                    </w:rPr>
                  </w:rPrChange>
                </w:rPr>
              </m:ctrlPr>
            </m:sSubPr>
            <m:e>
              <m:r>
                <w:rPr>
                  <w:rFonts w:ascii="Cambria Math" w:hAnsi="Cambria Math"/>
                  <w:rPrChange w:id="5079" w:author="凡 张" w:date="2019-05-26T07:05:00Z">
                    <w:rPr>
                      <w:rFonts w:ascii="Cambria Math" w:hAnsi="Cambria Math"/>
                    </w:rPr>
                  </w:rPrChange>
                </w:rPr>
                <m:t>h</m:t>
              </m:r>
            </m:e>
            <m:sub>
              <m:r>
                <w:rPr>
                  <w:rFonts w:ascii="Cambria Math" w:hAnsi="Cambria Math"/>
                  <w:rPrChange w:id="5080" w:author="凡 张" w:date="2019-05-26T07:05:00Z">
                    <w:rPr>
                      <w:rFonts w:ascii="Cambria Math" w:hAnsi="Cambria Math"/>
                    </w:rPr>
                  </w:rPrChange>
                </w:rPr>
                <m:t>i</m:t>
              </m:r>
              <m:r>
                <m:rPr>
                  <m:sty m:val="p"/>
                </m:rPr>
                <w:rPr>
                  <w:rFonts w:ascii="Cambria Math" w:hAnsi="Cambria Math"/>
                  <w:rPrChange w:id="5081" w:author="凡 张" w:date="2019-05-26T07:05:00Z">
                    <w:rPr>
                      <w:rFonts w:ascii="Cambria Math" w:hAnsi="Cambria Math"/>
                    </w:rPr>
                  </w:rPrChange>
                </w:rPr>
                <m:t xml:space="preserve">-1,  </m:t>
              </m:r>
              <m:r>
                <w:rPr>
                  <w:rFonts w:ascii="Cambria Math" w:hAnsi="Cambria Math"/>
                  <w:rPrChange w:id="5082" w:author="凡 张" w:date="2019-05-26T07:05:00Z">
                    <w:rPr>
                      <w:rFonts w:ascii="Cambria Math" w:hAnsi="Cambria Math"/>
                    </w:rPr>
                  </w:rPrChange>
                </w:rPr>
                <m:t>j</m:t>
              </m:r>
              <m:r>
                <m:rPr>
                  <m:sty m:val="p"/>
                </m:rPr>
                <w:rPr>
                  <w:rFonts w:ascii="Cambria Math" w:hAnsi="Cambria Math"/>
                  <w:rPrChange w:id="5083" w:author="凡 张" w:date="2019-05-26T07:05:00Z">
                    <w:rPr>
                      <w:rFonts w:ascii="Cambria Math" w:hAnsi="Cambria Math"/>
                    </w:rPr>
                  </w:rPrChange>
                </w:rPr>
                <m:t>,</m:t>
              </m:r>
              <m:r>
                <w:rPr>
                  <w:rFonts w:ascii="Cambria Math" w:hAnsi="Cambria Math"/>
                  <w:rPrChange w:id="5084" w:author="凡 张" w:date="2019-05-26T07:05:00Z">
                    <w:rPr>
                      <w:rFonts w:ascii="Cambria Math" w:hAnsi="Cambria Math"/>
                    </w:rPr>
                  </w:rPrChange>
                </w:rPr>
                <m:t>k</m:t>
              </m:r>
            </m:sub>
          </m:sSub>
        </m:oMath>
      </w:del>
    </w:p>
    <w:p w:rsidR="00E20325" w:rsidRPr="00D62216" w:rsidRDefault="00E20325" w:rsidP="0067694C">
      <w:pPr>
        <w:pStyle w:val="aff8"/>
        <w:ind w:firstLine="480"/>
        <w:rPr>
          <w:rPrChange w:id="5085" w:author="凡 张" w:date="2019-05-26T07:05:00Z">
            <w:rPr>
              <w:rFonts w:ascii="Times New Roman" w:hAnsi="Times New Roman"/>
            </w:rPr>
          </w:rPrChange>
        </w:rPr>
        <w:pPrChange w:id="5086" w:author="凡 张" w:date="2019-05-26T08:31:00Z">
          <w:pPr>
            <w:pStyle w:val="Affa"/>
            <w:spacing w:before="156" w:after="156"/>
            <w:ind w:firstLine="480"/>
          </w:pPr>
        </w:pPrChange>
      </w:pPr>
      <w:r w:rsidRPr="00D62216">
        <w:rPr>
          <w:rPrChange w:id="5087" w:author="凡 张" w:date="2019-05-26T07:05:00Z">
            <w:rPr>
              <w:rFonts w:ascii="Times New Roman" w:hAnsi="Times New Roman"/>
            </w:rPr>
          </w:rPrChange>
        </w:rPr>
        <w:t>则为第</w:t>
      </w:r>
      <m:oMath>
        <m:r>
          <m:rPr>
            <m:sty m:val="p"/>
          </m:rPr>
          <w:rPr>
            <w:rFonts w:ascii="Cambria Math" w:hAnsi="Cambria Math"/>
            <w:rPrChange w:id="5088" w:author="凡 张" w:date="2019-05-26T07:05:00Z">
              <w:rPr>
                <w:rFonts w:ascii="Cambria Math" w:hAnsi="Cambria Math"/>
              </w:rPr>
            </w:rPrChange>
          </w:rPr>
          <m:t>i</m:t>
        </m:r>
        <m:r>
          <m:rPr>
            <m:sty m:val="p"/>
          </m:rPr>
          <w:rPr>
            <w:rFonts w:ascii="Cambria Math" w:hAnsi="Cambria Math"/>
            <w:rPrChange w:id="5089" w:author="凡 张" w:date="2019-05-26T07:05:00Z">
              <w:rPr>
                <w:rFonts w:ascii="Cambria Math" w:hAnsi="Cambria Math"/>
              </w:rPr>
            </w:rPrChange>
          </w:rPr>
          <m:t>极大值</m:t>
        </m:r>
      </m:oMath>
      <w:r w:rsidRPr="00D62216">
        <w:rPr>
          <w:rPrChange w:id="5090" w:author="凡 张" w:date="2019-05-26T07:05:00Z">
            <w:rPr>
              <w:rFonts w:ascii="Times New Roman" w:hAnsi="Times New Roman"/>
            </w:rPr>
          </w:rPrChange>
        </w:rPr>
        <w:t>处，位于图像</w:t>
      </w:r>
      <m:oMath>
        <m:d>
          <m:dPr>
            <m:ctrlPr>
              <w:rPr>
                <w:rFonts w:ascii="Cambria Math" w:hAnsi="Cambria Math"/>
                <w:rPrChange w:id="5091" w:author="凡 张" w:date="2019-05-26T07:05:00Z">
                  <w:rPr>
                    <w:rFonts w:ascii="Cambria Math" w:hAnsi="Cambria Math"/>
                  </w:rPr>
                </w:rPrChange>
              </w:rPr>
            </m:ctrlPr>
          </m:dPr>
          <m:e>
            <m:r>
              <m:rPr>
                <m:sty m:val="p"/>
              </m:rPr>
              <w:rPr>
                <w:rFonts w:ascii="Cambria Math" w:hAnsi="Cambria Math"/>
                <w:rPrChange w:id="5092" w:author="凡 张" w:date="2019-05-26T07:05:00Z">
                  <w:rPr>
                    <w:rFonts w:ascii="Cambria Math" w:hAnsi="Cambria Math"/>
                  </w:rPr>
                </w:rPrChange>
              </w:rPr>
              <m:t>j,k</m:t>
            </m:r>
          </m:e>
        </m:d>
      </m:oMath>
      <w:r w:rsidRPr="00D62216">
        <w:rPr>
          <w:rPrChange w:id="5093" w:author="凡 张" w:date="2019-05-26T07:05:00Z">
            <w:rPr>
              <w:rFonts w:ascii="Times New Roman" w:hAnsi="Times New Roman"/>
            </w:rPr>
          </w:rPrChange>
        </w:rPr>
        <w:t>处像素的莫尔波长。</w:t>
      </w:r>
    </w:p>
    <w:p w:rsidR="00E20325" w:rsidRPr="00D62216" w:rsidRDefault="00E20325" w:rsidP="000D3268">
      <w:pPr>
        <w:pStyle w:val="Affa"/>
        <w:numPr>
          <w:ilvl w:val="0"/>
          <w:numId w:val="4"/>
        </w:numPr>
        <w:spacing w:before="156" w:after="156"/>
        <w:ind w:firstLineChars="0"/>
        <w:rPr>
          <w:rFonts w:ascii="Times New Roman" w:hAnsi="Times New Roman"/>
          <w:rPrChange w:id="5094" w:author="凡 张" w:date="2019-05-26T07:05:00Z">
            <w:rPr>
              <w:rFonts w:ascii="Times New Roman" w:hAnsi="Times New Roman"/>
            </w:rPr>
          </w:rPrChange>
        </w:rPr>
      </w:pPr>
      <w:r w:rsidRPr="00D62216">
        <w:rPr>
          <w:rFonts w:ascii="Times New Roman" w:hAnsi="Times New Roman"/>
          <w:rPrChange w:id="5095" w:author="凡 张" w:date="2019-05-26T07:05:00Z">
            <w:rPr>
              <w:rFonts w:ascii="Times New Roman" w:hAnsi="Times New Roman" w:hint="eastAsia"/>
            </w:rPr>
          </w:rPrChange>
        </w:rPr>
        <w:t>将</w:t>
      </w:r>
      <w:r w:rsidR="00E01D29" w:rsidRPr="00D62216">
        <w:rPr>
          <w:rFonts w:ascii="Times New Roman" w:hAnsi="Times New Roman"/>
          <w:rPrChange w:id="5096" w:author="凡 张" w:date="2019-05-26T07:05:00Z">
            <w:rPr>
              <w:rFonts w:ascii="Times New Roman" w:hAnsi="Times New Roman" w:hint="eastAsia"/>
            </w:rPr>
          </w:rPrChange>
        </w:rPr>
        <w:t>(4)(5)(6)</w:t>
      </w:r>
      <w:r w:rsidRPr="00D62216">
        <w:rPr>
          <w:rFonts w:ascii="Times New Roman" w:hAnsi="Times New Roman"/>
          <w:rPrChange w:id="5097" w:author="凡 张" w:date="2019-05-26T07:05:00Z">
            <w:rPr>
              <w:rFonts w:ascii="Times New Roman" w:hAnsi="Times New Roman" w:hint="eastAsia"/>
            </w:rPr>
          </w:rPrChange>
        </w:rPr>
        <w:t>针对（</w:t>
      </w:r>
      <w:r w:rsidRPr="00D62216">
        <w:rPr>
          <w:rFonts w:ascii="Times New Roman" w:hAnsi="Times New Roman"/>
          <w:rPrChange w:id="5098" w:author="凡 张" w:date="2019-05-26T07:05:00Z">
            <w:rPr>
              <w:rFonts w:ascii="Times New Roman" w:hAnsi="Times New Roman"/>
            </w:rPr>
          </w:rPrChange>
        </w:rPr>
        <w:t>4</w:t>
      </w:r>
      <w:r w:rsidRPr="00D62216">
        <w:rPr>
          <w:rFonts w:ascii="Times New Roman" w:hAnsi="Times New Roman"/>
          <w:rPrChange w:id="5099" w:author="凡 张" w:date="2019-05-26T07:05:00Z">
            <w:rPr>
              <w:rFonts w:ascii="Times New Roman" w:hAnsi="Times New Roman" w:hint="eastAsia"/>
            </w:rPr>
          </w:rPrChange>
        </w:rPr>
        <w:t>）中同一周期条纹得到的相位图的每一点像素重复，</w:t>
      </w:r>
      <w:r w:rsidRPr="00D62216">
        <w:rPr>
          <w:rFonts w:ascii="Times New Roman" w:hAnsi="Times New Roman"/>
          <w:rPrChange w:id="5100" w:author="凡 张" w:date="2019-05-26T07:05:00Z">
            <w:rPr>
              <w:rFonts w:ascii="Times New Roman" w:hAnsi="Times New Roman"/>
            </w:rPr>
          </w:rPrChange>
        </w:rPr>
        <w:t>并</w:t>
      </w:r>
      <w:r w:rsidR="004C7A05" w:rsidRPr="00D62216">
        <w:rPr>
          <w:rFonts w:ascii="Times New Roman" w:hAnsi="Times New Roman"/>
          <w:rPrChange w:id="5101" w:author="凡 张" w:date="2019-05-26T07:05:00Z">
            <w:rPr>
              <w:rFonts w:ascii="Times New Roman" w:hAnsi="Times New Roman"/>
            </w:rPr>
          </w:rPrChange>
        </w:rPr>
        <w:t>针对不同位置像素点，</w:t>
      </w:r>
      <w:r w:rsidRPr="00D62216">
        <w:rPr>
          <w:rFonts w:ascii="Times New Roman" w:hAnsi="Times New Roman"/>
          <w:rPrChange w:id="5102" w:author="凡 张" w:date="2019-05-26T07:05:00Z">
            <w:rPr>
              <w:rFonts w:ascii="Times New Roman" w:hAnsi="Times New Roman"/>
            </w:rPr>
          </w:rPrChange>
        </w:rPr>
        <w:t>将同一高度得到的莫尔波长针对不同位置像素点平均，得到</w:t>
      </w:r>
      <w:ins w:id="5103" w:author="凡 张" w:date="2019-05-26T08:42:00Z">
        <w:r w:rsidR="0019389B">
          <w:rPr>
            <w:rFonts w:ascii="Times New Roman" w:hAnsi="Times New Roman" w:hint="eastAsia"/>
          </w:rPr>
          <w:t>平均</w:t>
        </w:r>
      </w:ins>
      <w:del w:id="5104" w:author="凡 张" w:date="2019-05-26T08:42:00Z">
        <w:r w:rsidRPr="00D62216" w:rsidDel="0019389B">
          <w:rPr>
            <w:rFonts w:ascii="Times New Roman" w:hAnsi="Times New Roman"/>
            <w:rPrChange w:id="5105" w:author="凡 张" w:date="2019-05-26T07:05:00Z">
              <w:rPr>
                <w:rFonts w:ascii="Times New Roman" w:hAnsi="Times New Roman"/>
              </w:rPr>
            </w:rPrChange>
          </w:rPr>
          <w:delText>该</w:delText>
        </w:r>
      </w:del>
      <w:r w:rsidRPr="00D62216">
        <w:rPr>
          <w:rFonts w:ascii="Times New Roman" w:hAnsi="Times New Roman"/>
          <w:rPrChange w:id="5106" w:author="凡 张" w:date="2019-05-26T07:05:00Z">
            <w:rPr>
              <w:rFonts w:ascii="Times New Roman" w:hAnsi="Times New Roman"/>
            </w:rPr>
          </w:rPrChange>
        </w:rPr>
        <w:t>高度</w:t>
      </w:r>
      <w:del w:id="5107" w:author="凡 张" w:date="2019-05-26T08:32:00Z">
        <w:r w:rsidRPr="00D62216" w:rsidDel="007108E5">
          <w:rPr>
            <w:rFonts w:ascii="Times New Roman" w:hAnsi="Times New Roman"/>
            <w:rPrChange w:id="5108" w:author="凡 张" w:date="2019-05-26T07:05:00Z">
              <w:rPr>
                <w:rFonts w:ascii="Times New Roman" w:hAnsi="Times New Roman"/>
              </w:rPr>
            </w:rPrChange>
          </w:rPr>
          <w:delText>处</w:delText>
        </w:r>
      </w:del>
      <w:r w:rsidRPr="00D62216">
        <w:rPr>
          <w:rFonts w:ascii="Times New Roman" w:hAnsi="Times New Roman"/>
          <w:rPrChange w:id="5109" w:author="凡 张" w:date="2019-05-26T07:05:00Z">
            <w:rPr>
              <w:rFonts w:ascii="Times New Roman" w:hAnsi="Times New Roman"/>
            </w:rPr>
          </w:rPrChange>
        </w:rPr>
        <w:t>，该周期条纹</w:t>
      </w:r>
      <w:r w:rsidR="00381765" w:rsidRPr="00D62216">
        <w:rPr>
          <w:rFonts w:ascii="Times New Roman" w:hAnsi="Times New Roman"/>
          <w:rPrChange w:id="5110" w:author="凡 张" w:date="2019-05-26T07:05:00Z">
            <w:rPr>
              <w:rFonts w:ascii="Times New Roman" w:hAnsi="Times New Roman"/>
            </w:rPr>
          </w:rPrChange>
        </w:rPr>
        <w:t>所对应</w:t>
      </w:r>
      <w:r w:rsidRPr="00D62216">
        <w:rPr>
          <w:rFonts w:ascii="Times New Roman" w:hAnsi="Times New Roman"/>
          <w:rPrChange w:id="5111" w:author="凡 张" w:date="2019-05-26T07:05:00Z">
            <w:rPr>
              <w:rFonts w:ascii="Times New Roman" w:hAnsi="Times New Roman"/>
            </w:rPr>
          </w:rPrChange>
        </w:rPr>
        <w:t>的莫尔波长。对于分辨率</w:t>
      </w:r>
      <m:oMath>
        <m:r>
          <m:rPr>
            <m:sty m:val="p"/>
          </m:rPr>
          <w:rPr>
            <w:rFonts w:ascii="Cambria Math" w:hAnsi="Cambria Math"/>
            <w:rPrChange w:id="5112" w:author="凡 张" w:date="2019-05-26T07:05:00Z">
              <w:rPr>
                <w:rFonts w:ascii="Cambria Math" w:hAnsi="Cambria Math"/>
              </w:rPr>
            </w:rPrChange>
          </w:rPr>
          <m:t>M×N</m:t>
        </m:r>
      </m:oMath>
      <w:r w:rsidRPr="00D62216">
        <w:rPr>
          <w:rFonts w:ascii="Times New Roman" w:hAnsi="Times New Roman"/>
          <w:rPrChange w:id="5113" w:author="凡 张" w:date="2019-05-26T07:05:00Z">
            <w:rPr>
              <w:rFonts w:ascii="Times New Roman" w:hAnsi="Times New Roman"/>
            </w:rPr>
          </w:rPrChange>
        </w:rPr>
        <w:t>的相位图，</w:t>
      </w:r>
    </w:p>
    <w:p w:rsidR="00E20325" w:rsidRPr="00D62216" w:rsidRDefault="00F81E25" w:rsidP="00E20325">
      <w:pPr>
        <w:spacing w:before="120" w:after="120"/>
        <w:rPr>
          <w:rPrChange w:id="5114" w:author="凡 张" w:date="2019-05-26T07:05:00Z">
            <w:rPr/>
          </w:rPrChange>
        </w:rPr>
      </w:pPr>
      <m:oMathPara>
        <m:oMath>
          <m:r>
            <m:rPr>
              <m:sty m:val="p"/>
            </m:rPr>
            <w:rPr>
              <w:rFonts w:ascii="Cambria Math" w:hAnsi="Cambria Math"/>
              <w:rPrChange w:id="5115" w:author="凡 张" w:date="2019-05-26T07:05:00Z">
                <w:rPr>
                  <w:rFonts w:ascii="Cambria Math" w:hAnsi="Cambria Math"/>
                </w:rPr>
              </w:rPrChange>
            </w:rPr>
            <m:t>λ</m:t>
          </m:r>
          <m:d>
            <m:dPr>
              <m:ctrlPr>
                <w:rPr>
                  <w:rFonts w:ascii="Cambria Math" w:hAnsi="Cambria Math"/>
                  <w:rPrChange w:id="5116" w:author="凡 张" w:date="2019-05-26T07:05:00Z">
                    <w:rPr>
                      <w:rFonts w:ascii="Cambria Math" w:hAnsi="Cambria Math"/>
                    </w:rPr>
                  </w:rPrChange>
                </w:rPr>
              </m:ctrlPr>
            </m:dPr>
            <m:e>
              <m:sSub>
                <m:sSubPr>
                  <m:ctrlPr>
                    <w:rPr>
                      <w:rFonts w:ascii="Cambria Math" w:hAnsi="Cambria Math"/>
                      <w:rPrChange w:id="5117" w:author="凡 张" w:date="2019-05-26T07:05:00Z">
                        <w:rPr>
                          <w:rFonts w:ascii="Cambria Math" w:hAnsi="Cambria Math"/>
                        </w:rPr>
                      </w:rPrChange>
                    </w:rPr>
                  </m:ctrlPr>
                </m:sSubPr>
                <m:e>
                  <m:r>
                    <w:rPr>
                      <w:rFonts w:ascii="Cambria Math" w:hAnsi="Cambria Math"/>
                      <w:rPrChange w:id="5118" w:author="凡 张" w:date="2019-05-26T07:05:00Z">
                        <w:rPr>
                          <w:rFonts w:ascii="Cambria Math" w:hAnsi="Cambria Math"/>
                        </w:rPr>
                      </w:rPrChange>
                    </w:rPr>
                    <m:t>h</m:t>
                  </m:r>
                </m:e>
                <m:sub>
                  <m:r>
                    <w:rPr>
                      <w:rFonts w:ascii="Cambria Math" w:hAnsi="Cambria Math"/>
                      <w:rPrChange w:id="5119" w:author="凡 张" w:date="2019-05-26T07:05:00Z">
                        <w:rPr>
                          <w:rFonts w:ascii="Cambria Math" w:hAnsi="Cambria Math"/>
                        </w:rPr>
                      </w:rPrChange>
                    </w:rPr>
                    <m:t>i</m:t>
                  </m:r>
                </m:sub>
              </m:sSub>
            </m:e>
          </m:d>
          <m:r>
            <m:rPr>
              <m:sty m:val="p"/>
            </m:rPr>
            <w:rPr>
              <w:rFonts w:ascii="Cambria Math" w:hAnsi="Cambria Math"/>
              <w:rPrChange w:id="5120" w:author="凡 张" w:date="2019-05-26T07:05:00Z">
                <w:rPr>
                  <w:rFonts w:ascii="Cambria Math" w:hAnsi="Cambria Math"/>
                </w:rPr>
              </w:rPrChange>
            </w:rPr>
            <m:t>=</m:t>
          </m:r>
          <m:f>
            <m:fPr>
              <m:ctrlPr>
                <w:rPr>
                  <w:rFonts w:ascii="Cambria Math" w:hAnsi="Cambria Math"/>
                  <w:rPrChange w:id="5121" w:author="凡 张" w:date="2019-05-26T07:05:00Z">
                    <w:rPr>
                      <w:rFonts w:ascii="Cambria Math" w:hAnsi="Cambria Math"/>
                    </w:rPr>
                  </w:rPrChange>
                </w:rPr>
              </m:ctrlPr>
            </m:fPr>
            <m:num>
              <m:r>
                <w:rPr>
                  <w:rFonts w:ascii="Cambria Math" w:hAnsi="Cambria Math"/>
                  <w:rPrChange w:id="5122" w:author="凡 张" w:date="2019-05-26T07:05:00Z">
                    <w:rPr>
                      <w:rFonts w:ascii="Cambria Math" w:hAnsi="Cambria Math"/>
                    </w:rPr>
                  </w:rPrChange>
                </w:rPr>
                <m:t>1</m:t>
              </m:r>
            </m:num>
            <m:den>
              <m:r>
                <w:rPr>
                  <w:rFonts w:ascii="Cambria Math" w:hAnsi="Cambria Math"/>
                  <w:rPrChange w:id="5123" w:author="凡 张" w:date="2019-05-26T07:05:00Z">
                    <w:rPr>
                      <w:rFonts w:ascii="Cambria Math" w:hAnsi="Cambria Math"/>
                    </w:rPr>
                  </w:rPrChange>
                </w:rPr>
                <m:t>MN</m:t>
              </m:r>
            </m:den>
          </m:f>
          <m:nary>
            <m:naryPr>
              <m:chr m:val="∑"/>
              <m:limLoc m:val="undOvr"/>
              <m:supHide m:val="1"/>
              <m:ctrlPr>
                <w:rPr>
                  <w:rFonts w:ascii="Cambria Math" w:hAnsi="Cambria Math"/>
                  <w:rPrChange w:id="5124" w:author="凡 张" w:date="2019-05-26T07:05:00Z">
                    <w:rPr>
                      <w:rFonts w:ascii="Cambria Math" w:hAnsi="Cambria Math"/>
                    </w:rPr>
                  </w:rPrChange>
                </w:rPr>
              </m:ctrlPr>
            </m:naryPr>
            <m:sub>
              <m:r>
                <w:rPr>
                  <w:rFonts w:ascii="Cambria Math" w:hAnsi="Cambria Math"/>
                  <w:rPrChange w:id="5125" w:author="凡 张" w:date="2019-05-26T07:05:00Z">
                    <w:rPr>
                      <w:rFonts w:ascii="Cambria Math" w:hAnsi="Cambria Math"/>
                    </w:rPr>
                  </w:rPrChange>
                </w:rPr>
                <m:t>j</m:t>
              </m:r>
            </m:sub>
            <m:sup/>
            <m:e>
              <m:nary>
                <m:naryPr>
                  <m:chr m:val="∑"/>
                  <m:limLoc m:val="undOvr"/>
                  <m:supHide m:val="1"/>
                  <m:ctrlPr>
                    <w:rPr>
                      <w:rFonts w:ascii="Cambria Math" w:hAnsi="Cambria Math"/>
                      <w:i/>
                      <w:rPrChange w:id="5126" w:author="凡 张" w:date="2019-05-26T07:05:00Z">
                        <w:rPr>
                          <w:rFonts w:ascii="Cambria Math" w:hAnsi="Cambria Math"/>
                          <w:i/>
                        </w:rPr>
                      </w:rPrChange>
                    </w:rPr>
                  </m:ctrlPr>
                </m:naryPr>
                <m:sub>
                  <m:r>
                    <w:rPr>
                      <w:rFonts w:ascii="Cambria Math" w:hAnsi="Cambria Math"/>
                      <w:rPrChange w:id="5127" w:author="凡 张" w:date="2019-05-26T07:05:00Z">
                        <w:rPr>
                          <w:rFonts w:ascii="Cambria Math" w:hAnsi="Cambria Math"/>
                        </w:rPr>
                      </w:rPrChange>
                    </w:rPr>
                    <m:t>k</m:t>
                  </m:r>
                </m:sub>
                <m:sup/>
                <m:e>
                  <m:sSub>
                    <m:sSubPr>
                      <m:ctrlPr>
                        <w:rPr>
                          <w:rFonts w:ascii="Cambria Math" w:hAnsi="Cambria Math"/>
                          <w:szCs w:val="20"/>
                          <w:rPrChange w:id="5128" w:author="凡 张" w:date="2019-05-26T07:05:00Z">
                            <w:rPr>
                              <w:rFonts w:ascii="Cambria Math" w:hAnsi="Cambria Math"/>
                              <w:szCs w:val="20"/>
                            </w:rPr>
                          </w:rPrChange>
                        </w:rPr>
                      </m:ctrlPr>
                    </m:sSubPr>
                    <m:e>
                      <m:r>
                        <w:rPr>
                          <w:rFonts w:ascii="Cambria Math" w:hAnsi="Cambria Math"/>
                          <w:rPrChange w:id="5129" w:author="凡 张" w:date="2019-05-26T07:05:00Z">
                            <w:rPr>
                              <w:rFonts w:ascii="Cambria Math" w:hAnsi="Cambria Math"/>
                            </w:rPr>
                          </w:rPrChange>
                        </w:rPr>
                        <m:t>λ</m:t>
                      </m:r>
                    </m:e>
                    <m:sub>
                      <m:r>
                        <w:rPr>
                          <w:rFonts w:ascii="Cambria Math" w:hAnsi="Cambria Math"/>
                          <w:rPrChange w:id="5130" w:author="凡 张" w:date="2019-05-26T07:05:00Z">
                            <w:rPr>
                              <w:rFonts w:ascii="Cambria Math" w:hAnsi="Cambria Math"/>
                            </w:rPr>
                          </w:rPrChange>
                        </w:rPr>
                        <m:t>i,j,k</m:t>
                      </m:r>
                    </m:sub>
                  </m:sSub>
                </m:e>
              </m:nary>
            </m:e>
          </m:nary>
        </m:oMath>
      </m:oMathPara>
    </w:p>
    <w:p w:rsidR="00E20325" w:rsidRPr="00D62216" w:rsidRDefault="00E20325" w:rsidP="000D3268">
      <w:pPr>
        <w:pStyle w:val="Affa"/>
        <w:numPr>
          <w:ilvl w:val="0"/>
          <w:numId w:val="4"/>
        </w:numPr>
        <w:spacing w:before="156" w:after="156"/>
        <w:ind w:firstLineChars="0"/>
        <w:rPr>
          <w:rFonts w:ascii="Times New Roman" w:hAnsi="Times New Roman"/>
          <w:rPrChange w:id="5131" w:author="凡 张" w:date="2019-05-26T07:05:00Z">
            <w:rPr>
              <w:rFonts w:ascii="Times New Roman" w:hAnsi="Times New Roman"/>
            </w:rPr>
          </w:rPrChange>
        </w:rPr>
      </w:pPr>
      <w:r w:rsidRPr="00D62216">
        <w:rPr>
          <w:rFonts w:ascii="Times New Roman" w:hAnsi="Times New Roman"/>
          <w:rPrChange w:id="5132" w:author="凡 张" w:date="2019-05-26T07:05:00Z">
            <w:rPr>
              <w:rFonts w:ascii="Times New Roman" w:hAnsi="Times New Roman"/>
            </w:rPr>
          </w:rPrChange>
        </w:rPr>
        <w:t>将</w:t>
      </w:r>
      <w:r w:rsidR="00F416FB" w:rsidRPr="00D62216">
        <w:rPr>
          <w:rFonts w:ascii="Times New Roman" w:hAnsi="Times New Roman"/>
          <w:rPrChange w:id="5133" w:author="凡 张" w:date="2019-05-26T07:05:00Z">
            <w:rPr>
              <w:rFonts w:ascii="Times New Roman" w:hAnsi="Times New Roman" w:hint="eastAsia"/>
            </w:rPr>
          </w:rPrChange>
        </w:rPr>
        <w:t>(7)</w:t>
      </w:r>
      <w:r w:rsidRPr="00D62216">
        <w:rPr>
          <w:rFonts w:ascii="Times New Roman" w:hAnsi="Times New Roman"/>
          <w:rPrChange w:id="5134" w:author="凡 张" w:date="2019-05-26T07:05:00Z">
            <w:rPr>
              <w:rFonts w:ascii="Times New Roman" w:hAnsi="Times New Roman"/>
            </w:rPr>
          </w:rPrChange>
        </w:rPr>
        <w:t>中得到的高度</w:t>
      </w:r>
      <w:r w:rsidRPr="00D62216">
        <w:rPr>
          <w:rFonts w:ascii="Times New Roman" w:hAnsi="Times New Roman"/>
          <w:rPrChange w:id="5135" w:author="凡 张" w:date="2019-05-26T07:05:00Z">
            <w:rPr>
              <w:rFonts w:ascii="Times New Roman" w:hAnsi="Times New Roman"/>
            </w:rPr>
          </w:rPrChange>
        </w:rPr>
        <w:t>-</w:t>
      </w:r>
      <w:r w:rsidRPr="00D62216">
        <w:rPr>
          <w:rFonts w:ascii="Times New Roman" w:hAnsi="Times New Roman"/>
          <w:rPrChange w:id="5136" w:author="凡 张" w:date="2019-05-26T07:05:00Z">
            <w:rPr>
              <w:rFonts w:ascii="Times New Roman" w:hAnsi="Times New Roman"/>
            </w:rPr>
          </w:rPrChange>
        </w:rPr>
        <w:t>莫尔波长数据，拟合出线性关系，留作最后相位展开使用</w:t>
      </w:r>
      <w:r w:rsidR="00381765" w:rsidRPr="00D62216">
        <w:rPr>
          <w:rFonts w:ascii="Times New Roman" w:hAnsi="Times New Roman"/>
          <w:rPrChange w:id="5137" w:author="凡 张" w:date="2019-05-26T07:05:00Z">
            <w:rPr>
              <w:rFonts w:ascii="Times New Roman" w:hAnsi="Times New Roman"/>
            </w:rPr>
          </w:rPrChange>
        </w:rPr>
        <w:t>。</w:t>
      </w:r>
    </w:p>
    <w:p w:rsidR="00E20325" w:rsidRPr="00D62216" w:rsidRDefault="00E20325" w:rsidP="000D3268">
      <w:pPr>
        <w:pStyle w:val="Affa"/>
        <w:numPr>
          <w:ilvl w:val="0"/>
          <w:numId w:val="4"/>
        </w:numPr>
        <w:spacing w:before="156" w:after="156"/>
        <w:ind w:firstLineChars="0"/>
        <w:rPr>
          <w:rFonts w:ascii="Times New Roman" w:hAnsi="Times New Roman"/>
          <w:rPrChange w:id="5138" w:author="凡 张" w:date="2019-05-26T07:05:00Z">
            <w:rPr>
              <w:rFonts w:ascii="Times New Roman" w:hAnsi="Times New Roman"/>
            </w:rPr>
          </w:rPrChange>
        </w:rPr>
      </w:pPr>
      <w:r w:rsidRPr="00D62216">
        <w:rPr>
          <w:rFonts w:ascii="Times New Roman" w:hAnsi="Times New Roman"/>
          <w:rPrChange w:id="5139" w:author="凡 张" w:date="2019-05-26T07:05:00Z">
            <w:rPr>
              <w:rFonts w:ascii="Times New Roman" w:hAnsi="Times New Roman"/>
            </w:rPr>
          </w:rPrChange>
        </w:rPr>
        <w:t>针对不同周期的条纹，重复</w:t>
      </w:r>
      <w:r w:rsidRPr="00D62216">
        <w:rPr>
          <w:rFonts w:ascii="Times New Roman" w:hAnsi="Times New Roman"/>
          <w:rPrChange w:id="5140" w:author="凡 张" w:date="2019-05-26T07:05:00Z">
            <w:rPr>
              <w:rFonts w:ascii="Times New Roman" w:hAnsi="Times New Roman" w:hint="eastAsia"/>
            </w:rPr>
          </w:rPrChange>
        </w:rPr>
        <w:t>（</w:t>
      </w:r>
      <w:r w:rsidRPr="00D62216">
        <w:rPr>
          <w:rFonts w:ascii="Times New Roman" w:hAnsi="Times New Roman"/>
          <w:rPrChange w:id="5141" w:author="凡 张" w:date="2019-05-26T07:05:00Z">
            <w:rPr>
              <w:rFonts w:ascii="Times New Roman" w:hAnsi="Times New Roman"/>
            </w:rPr>
          </w:rPrChange>
        </w:rPr>
        <w:t>7</w:t>
      </w:r>
      <w:r w:rsidRPr="00D62216">
        <w:rPr>
          <w:rFonts w:ascii="Times New Roman" w:hAnsi="Times New Roman"/>
          <w:rPrChange w:id="5142" w:author="凡 张" w:date="2019-05-26T07:05:00Z">
            <w:rPr>
              <w:rFonts w:ascii="Times New Roman" w:hAnsi="Times New Roman" w:hint="eastAsia"/>
            </w:rPr>
          </w:rPrChange>
        </w:rPr>
        <w:t>）（</w:t>
      </w:r>
      <w:r w:rsidRPr="00D62216">
        <w:rPr>
          <w:rFonts w:ascii="Times New Roman" w:hAnsi="Times New Roman"/>
          <w:rPrChange w:id="5143" w:author="凡 张" w:date="2019-05-26T07:05:00Z">
            <w:rPr>
              <w:rFonts w:ascii="Times New Roman" w:hAnsi="Times New Roman"/>
            </w:rPr>
          </w:rPrChange>
        </w:rPr>
        <w:t>8</w:t>
      </w:r>
      <w:r w:rsidRPr="00D62216">
        <w:rPr>
          <w:rFonts w:ascii="Times New Roman" w:hAnsi="Times New Roman"/>
          <w:rPrChange w:id="5144" w:author="凡 张" w:date="2019-05-26T07:05:00Z">
            <w:rPr>
              <w:rFonts w:ascii="Times New Roman" w:hAnsi="Times New Roman" w:hint="eastAsia"/>
            </w:rPr>
          </w:rPrChange>
        </w:rPr>
        <w:t>）</w:t>
      </w:r>
      <w:r w:rsidRPr="00D62216">
        <w:rPr>
          <w:rFonts w:ascii="Times New Roman" w:hAnsi="Times New Roman"/>
          <w:rPrChange w:id="5145" w:author="凡 张" w:date="2019-05-26T07:05:00Z">
            <w:rPr>
              <w:rFonts w:ascii="Times New Roman" w:hAnsi="Times New Roman"/>
            </w:rPr>
          </w:rPrChange>
        </w:rPr>
        <w:t>，并所得关系留作最后相位展开使用。</w:t>
      </w:r>
    </w:p>
    <w:p w:rsidR="00E20325" w:rsidRPr="00D62216" w:rsidRDefault="00E20325" w:rsidP="00D5535B">
      <w:pPr>
        <w:pStyle w:val="aff8"/>
        <w:ind w:firstLine="480"/>
        <w:rPr>
          <w:rPrChange w:id="5146" w:author="凡 张" w:date="2019-05-26T07:05:00Z">
            <w:rPr/>
          </w:rPrChange>
        </w:rPr>
      </w:pPr>
      <w:r w:rsidRPr="00D62216">
        <w:rPr>
          <w:rPrChange w:id="5147" w:author="凡 张" w:date="2019-05-26T07:05:00Z">
            <w:rPr/>
          </w:rPrChange>
        </w:rPr>
        <w:t>在系统校准过程中，有两个前提假设。</w:t>
      </w:r>
      <w:ins w:id="5148" w:author="凡 张" w:date="2019-05-26T08:25:00Z">
        <w:r w:rsidR="009127A5">
          <w:rPr>
            <w:rFonts w:hint="eastAsia"/>
          </w:rPr>
          <w:t>第一个假设是可</w:t>
        </w:r>
      </w:ins>
      <w:del w:id="5149" w:author="凡 张" w:date="2019-05-26T08:25:00Z">
        <w:r w:rsidRPr="00D62216" w:rsidDel="009127A5">
          <w:rPr>
            <w:rPrChange w:id="5150" w:author="凡 张" w:date="2019-05-26T07:05:00Z">
              <w:rPr/>
            </w:rPrChange>
          </w:rPr>
          <w:delText>首先，</w:delText>
        </w:r>
        <w:r w:rsidRPr="00D62216" w:rsidDel="007A7D84">
          <w:rPr>
            <w:rPrChange w:id="5151" w:author="凡 张" w:date="2019-05-26T07:05:00Z">
              <w:rPr/>
            </w:rPrChange>
          </w:rPr>
          <w:delText>假设可</w:delText>
        </w:r>
      </w:del>
      <w:r w:rsidRPr="00D62216">
        <w:rPr>
          <w:rPrChange w:id="5152" w:author="凡 张" w:date="2019-05-26T07:05:00Z">
            <w:rPr/>
          </w:rPrChange>
        </w:rPr>
        <w:t>将在已知高度位置的拍摄的图像成功转换为相位分布。</w:t>
      </w:r>
      <w:ins w:id="5153" w:author="凡 张" w:date="2019-05-26T08:25:00Z">
        <w:r w:rsidR="009127A5">
          <w:rPr>
            <w:rFonts w:hint="eastAsia"/>
          </w:rPr>
          <w:t>第二个假设是</w:t>
        </w:r>
      </w:ins>
      <w:del w:id="5154" w:author="凡 张" w:date="2019-05-26T08:25:00Z">
        <w:r w:rsidRPr="00D62216" w:rsidDel="009127A5">
          <w:rPr>
            <w:rPrChange w:id="5155" w:author="凡 张" w:date="2019-05-26T07:05:00Z">
              <w:rPr/>
            </w:rPrChange>
          </w:rPr>
          <w:delText>其次，</w:delText>
        </w:r>
      </w:del>
      <w:r w:rsidRPr="00D62216">
        <w:rPr>
          <w:rPrChange w:id="5156" w:author="凡 张" w:date="2019-05-26T07:05:00Z">
            <w:rPr/>
          </w:rPrChange>
        </w:rPr>
        <w:t>在物体的高度变化范围内可使用同一莫尔波长。前一个假设，是第</w:t>
      </w:r>
      <w:r w:rsidRPr="00D62216">
        <w:rPr>
          <w:rPrChange w:id="5157" w:author="凡 张" w:date="2019-05-26T07:05:00Z">
            <w:rPr/>
          </w:rPrChange>
        </w:rPr>
        <w:t>4</w:t>
      </w:r>
      <w:r w:rsidRPr="00D62216">
        <w:rPr>
          <w:rPrChange w:id="5158" w:author="凡 张" w:date="2019-05-26T07:05:00Z">
            <w:rPr/>
          </w:rPrChange>
        </w:rPr>
        <w:t>章</w:t>
      </w:r>
      <w:del w:id="5159" w:author="凡 张" w:date="2019-05-26T08:33:00Z">
        <w:r w:rsidRPr="00D62216" w:rsidDel="007108E5">
          <w:rPr>
            <w:rPrChange w:id="5160" w:author="凡 张" w:date="2019-05-26T07:05:00Z">
              <w:rPr/>
            </w:rPrChange>
          </w:rPr>
          <w:delText>和第</w:delText>
        </w:r>
        <w:r w:rsidRPr="00D62216" w:rsidDel="007108E5">
          <w:rPr>
            <w:rPrChange w:id="5161" w:author="凡 张" w:date="2019-05-26T07:05:00Z">
              <w:rPr/>
            </w:rPrChange>
          </w:rPr>
          <w:delText>5</w:delText>
        </w:r>
        <w:r w:rsidRPr="00D62216" w:rsidDel="007108E5">
          <w:rPr>
            <w:rPrChange w:id="5162" w:author="凡 张" w:date="2019-05-26T07:05:00Z">
              <w:rPr/>
            </w:rPrChange>
          </w:rPr>
          <w:delText>章讨论的</w:delText>
        </w:r>
      </w:del>
      <w:r w:rsidRPr="00D62216">
        <w:rPr>
          <w:rPrChange w:id="5163" w:author="凡 张" w:date="2019-05-26T07:05:00Z">
            <w:rPr/>
          </w:rPrChange>
        </w:rPr>
        <w:t>重点。第二个假设，是第</w:t>
      </w:r>
      <w:del w:id="5164" w:author="凡 张" w:date="2019-05-26T08:33:00Z">
        <w:r w:rsidRPr="00D62216" w:rsidDel="000427E9">
          <w:rPr>
            <w:rPrChange w:id="5165" w:author="凡 张" w:date="2019-05-26T07:05:00Z">
              <w:rPr/>
            </w:rPrChange>
          </w:rPr>
          <w:delText>6</w:delText>
        </w:r>
      </w:del>
      <w:ins w:id="5166" w:author="凡 张" w:date="2019-05-26T08:33:00Z">
        <w:r w:rsidR="000427E9">
          <w:rPr>
            <w:rFonts w:hint="eastAsia"/>
          </w:rPr>
          <w:t>5</w:t>
        </w:r>
      </w:ins>
      <w:r w:rsidRPr="00D62216">
        <w:rPr>
          <w:rPrChange w:id="5167" w:author="凡 张" w:date="2019-05-26T07:05:00Z">
            <w:rPr/>
          </w:rPrChange>
        </w:rPr>
        <w:t>章</w:t>
      </w:r>
      <w:r w:rsidR="000D3268" w:rsidRPr="00D62216">
        <w:rPr>
          <w:rPrChange w:id="5168" w:author="凡 张" w:date="2019-05-26T07:05:00Z">
            <w:rPr/>
          </w:rPrChange>
        </w:rPr>
        <w:t>相位展开方法和高度转换的近似处理要求。</w:t>
      </w:r>
    </w:p>
    <w:p w:rsidR="000D3268" w:rsidRPr="00D62216" w:rsidRDefault="000D3268" w:rsidP="00D5535B">
      <w:pPr>
        <w:pStyle w:val="aff8"/>
        <w:ind w:firstLine="480"/>
        <w:rPr>
          <w:rPrChange w:id="5169" w:author="凡 张" w:date="2019-05-26T07:05:00Z">
            <w:rPr/>
          </w:rPrChange>
        </w:rPr>
      </w:pPr>
      <w:r w:rsidRPr="00D62216">
        <w:rPr>
          <w:rPrChange w:id="5170" w:author="凡 张" w:date="2019-05-26T07:05:00Z">
            <w:rPr/>
          </w:rPrChange>
        </w:rPr>
        <w:t>假设位置取样个数</w:t>
      </w:r>
      <m:oMath>
        <m:r>
          <m:rPr>
            <m:sty m:val="p"/>
          </m:rPr>
          <w:rPr>
            <w:rFonts w:ascii="Cambria Math" w:hAnsi="Cambria Math"/>
            <w:rPrChange w:id="5171" w:author="凡 张" w:date="2019-05-26T07:05:00Z">
              <w:rPr>
                <w:rFonts w:ascii="Cambria Math" w:hAnsi="Cambria Math"/>
              </w:rPr>
            </w:rPrChange>
          </w:rPr>
          <m:t>S</m:t>
        </m:r>
      </m:oMath>
      <w:r w:rsidRPr="00D62216">
        <w:rPr>
          <w:rPrChange w:id="5172" w:author="凡 张" w:date="2019-05-26T07:05:00Z">
            <w:rPr/>
          </w:rPrChange>
        </w:rPr>
        <w:t>，条纹周期个数</w:t>
      </w:r>
      <m:oMath>
        <m:r>
          <m:rPr>
            <m:sty m:val="p"/>
          </m:rPr>
          <w:rPr>
            <w:rFonts w:ascii="Cambria Math" w:hAnsi="Cambria Math"/>
            <w:rPrChange w:id="5173" w:author="凡 张" w:date="2019-05-26T07:05:00Z">
              <w:rPr>
                <w:rFonts w:ascii="Cambria Math" w:hAnsi="Cambria Math"/>
              </w:rPr>
            </w:rPrChange>
          </w:rPr>
          <m:t>P</m:t>
        </m:r>
      </m:oMath>
      <w:r w:rsidRPr="00D62216">
        <w:rPr>
          <w:rPrChange w:id="5174" w:author="凡 张" w:date="2019-05-26T07:05:00Z">
            <w:rPr/>
          </w:rPrChange>
        </w:rPr>
        <w:t>的情况下，系统校准方法的时间复杂度为</w:t>
      </w:r>
      <m:oMath>
        <m:r>
          <m:rPr>
            <m:sty m:val="p"/>
          </m:rPr>
          <w:rPr>
            <w:rFonts w:ascii="Cambria Math" w:hAnsi="Cambria Math"/>
            <w:rPrChange w:id="5175" w:author="凡 张" w:date="2019-05-26T07:05:00Z">
              <w:rPr>
                <w:rFonts w:ascii="Cambria Math" w:hAnsi="Cambria Math"/>
              </w:rPr>
            </w:rPrChange>
          </w:rPr>
          <m:t>O</m:t>
        </m:r>
        <m:d>
          <m:dPr>
            <m:ctrlPr>
              <w:rPr>
                <w:rFonts w:ascii="Cambria Math" w:hAnsi="Cambria Math"/>
                <w:rPrChange w:id="5176" w:author="凡 张" w:date="2019-05-26T07:05:00Z">
                  <w:rPr>
                    <w:rFonts w:ascii="Cambria Math" w:hAnsi="Cambria Math"/>
                  </w:rPr>
                </w:rPrChange>
              </w:rPr>
            </m:ctrlPr>
          </m:dPr>
          <m:e>
            <m:sSup>
              <m:sSupPr>
                <m:ctrlPr>
                  <w:rPr>
                    <w:rFonts w:ascii="Cambria Math" w:hAnsi="Cambria Math"/>
                    <w:rPrChange w:id="5177" w:author="凡 张" w:date="2019-05-26T07:05:00Z">
                      <w:rPr>
                        <w:rFonts w:ascii="Cambria Math" w:hAnsi="Cambria Math"/>
                      </w:rPr>
                    </w:rPrChange>
                  </w:rPr>
                </m:ctrlPr>
              </m:sSupPr>
              <m:e>
                <m:r>
                  <w:rPr>
                    <w:rFonts w:ascii="Cambria Math" w:hAnsi="Cambria Math"/>
                    <w:rPrChange w:id="5178" w:author="凡 张" w:date="2019-05-26T07:05:00Z">
                      <w:rPr>
                        <w:rFonts w:ascii="Cambria Math" w:hAnsi="Cambria Math"/>
                      </w:rPr>
                    </w:rPrChange>
                  </w:rPr>
                  <m:t>S</m:t>
                </m:r>
              </m:e>
              <m:sup>
                <m:r>
                  <w:rPr>
                    <w:rFonts w:ascii="Cambria Math" w:hAnsi="Cambria Math"/>
                    <w:rPrChange w:id="5179" w:author="凡 张" w:date="2019-05-26T07:05:00Z">
                      <w:rPr>
                        <w:rFonts w:ascii="Cambria Math" w:hAnsi="Cambria Math"/>
                      </w:rPr>
                    </w:rPrChange>
                  </w:rPr>
                  <m:t>2</m:t>
                </m:r>
              </m:sup>
            </m:sSup>
            <m:r>
              <m:rPr>
                <m:sty m:val="p"/>
              </m:rPr>
              <w:rPr>
                <w:rFonts w:ascii="Cambria Math" w:hAnsi="Cambria Math"/>
                <w:rPrChange w:id="5180" w:author="凡 张" w:date="2019-05-26T07:05:00Z">
                  <w:rPr>
                    <w:rFonts w:ascii="Cambria Math" w:hAnsi="Cambria Math"/>
                  </w:rPr>
                </w:rPrChange>
              </w:rPr>
              <m:t>PMN</m:t>
            </m:r>
          </m:e>
        </m:d>
      </m:oMath>
      <w:r w:rsidRPr="00D62216">
        <w:rPr>
          <w:rPrChange w:id="5181" w:author="凡 张" w:date="2019-05-26T07:05:00Z">
            <w:rPr/>
          </w:rPrChange>
        </w:rPr>
        <w:t>。从此可看出，精准系统校准过程需要大量的时间投入，这一要求也限制了由分离投影仪器和相机组成的数字莫尔三维测量系统的便携性。但在商用设备中，由于系统的几何参数固定，该校准过程一般在出厂完成，对用户体验无严重影响。</w:t>
      </w:r>
      <w:r w:rsidR="00E20325" w:rsidRPr="00D62216">
        <w:rPr>
          <w:rPrChange w:id="5182" w:author="凡 张" w:date="2019-05-26T07:05:00Z">
            <w:rPr>
              <w:rFonts w:hint="eastAsia"/>
            </w:rPr>
          </w:rPrChange>
        </w:rPr>
        <w:t>由于系统校准需要使用实物测量系统</w:t>
      </w:r>
      <w:r w:rsidRPr="00D62216">
        <w:rPr>
          <w:rPrChange w:id="5183" w:author="凡 张" w:date="2019-05-26T07:05:00Z">
            <w:rPr>
              <w:rFonts w:hint="eastAsia"/>
            </w:rPr>
          </w:rPrChange>
        </w:rPr>
        <w:t>，本论文不着重讨论数据收集和处理过程。</w:t>
      </w:r>
    </w:p>
    <w:p w:rsidR="000D3268" w:rsidRPr="00D62216" w:rsidRDefault="000D3268" w:rsidP="005C634D">
      <w:pPr>
        <w:pStyle w:val="aff8"/>
        <w:ind w:firstLineChars="0" w:firstLine="0"/>
        <w:rPr>
          <w:rPrChange w:id="5184" w:author="凡 张" w:date="2019-05-26T07:05:00Z">
            <w:rPr/>
          </w:rPrChange>
        </w:rPr>
      </w:pPr>
      <w:r w:rsidRPr="00D62216">
        <w:rPr>
          <w:rPrChange w:id="5185" w:author="凡 张" w:date="2019-05-26T07:05:00Z">
            <w:rPr/>
          </w:rPrChange>
        </w:rPr>
        <w:br w:type="page"/>
      </w:r>
    </w:p>
    <w:p w:rsidR="000D3268" w:rsidRPr="00D62216" w:rsidRDefault="005D13E8" w:rsidP="000D3268">
      <w:pPr>
        <w:pStyle w:val="1"/>
        <w:spacing w:before="312" w:after="312"/>
        <w:rPr>
          <w:rFonts w:eastAsia="宋体"/>
          <w:sz w:val="24"/>
          <w:szCs w:val="20"/>
          <w:rPrChange w:id="5186" w:author="凡 张" w:date="2019-05-26T07:05:00Z">
            <w:rPr>
              <w:rFonts w:eastAsia="宋体"/>
              <w:sz w:val="24"/>
              <w:szCs w:val="20"/>
            </w:rPr>
          </w:rPrChange>
        </w:rPr>
      </w:pPr>
      <w:bookmarkStart w:id="5187" w:name="_Toc9746656"/>
      <w:r w:rsidRPr="00D62216">
        <w:rPr>
          <w:rFonts w:eastAsia="宋体"/>
          <w:rPrChange w:id="5188" w:author="凡 张" w:date="2019-05-26T07:05:00Z">
            <w:rPr>
              <w:rFonts w:eastAsia="宋体" w:hint="eastAsia"/>
            </w:rPr>
          </w:rPrChange>
        </w:rPr>
        <w:t>生成数字莫尔图样</w:t>
      </w:r>
      <w:bookmarkEnd w:id="5187"/>
    </w:p>
    <w:p w:rsidR="000D3268" w:rsidRPr="00D62216" w:rsidRDefault="00381765" w:rsidP="00D5535B">
      <w:pPr>
        <w:pStyle w:val="aff8"/>
        <w:ind w:firstLine="480"/>
        <w:rPr>
          <w:rPrChange w:id="5189" w:author="凡 张" w:date="2019-05-26T07:05:00Z">
            <w:rPr/>
          </w:rPrChange>
        </w:rPr>
      </w:pPr>
      <w:r w:rsidRPr="00D62216">
        <w:rPr>
          <w:rPrChange w:id="5190" w:author="凡 张" w:date="2019-05-26T07:05:00Z">
            <w:rPr/>
          </w:rPrChange>
        </w:rPr>
        <w:t>通过</w:t>
      </w:r>
      <w:r w:rsidR="000D3268" w:rsidRPr="00D62216">
        <w:rPr>
          <w:rPrChange w:id="5191" w:author="凡 张" w:date="2019-05-26T07:05:00Z">
            <w:rPr/>
          </w:rPrChange>
        </w:rPr>
        <w:t>第</w:t>
      </w:r>
      <w:r w:rsidR="000D3268" w:rsidRPr="00D62216">
        <w:rPr>
          <w:rPrChange w:id="5192" w:author="凡 张" w:date="2019-05-26T07:05:00Z">
            <w:rPr/>
          </w:rPrChange>
        </w:rPr>
        <w:t>2</w:t>
      </w:r>
      <w:r w:rsidRPr="00D62216">
        <w:rPr>
          <w:rPrChange w:id="5193" w:author="凡 张" w:date="2019-05-26T07:05:00Z">
            <w:rPr>
              <w:rFonts w:hint="eastAsia"/>
            </w:rPr>
          </w:rPrChange>
        </w:rPr>
        <w:t>章和第</w:t>
      </w:r>
      <w:r w:rsidR="000D3268" w:rsidRPr="00D62216">
        <w:rPr>
          <w:rPrChange w:id="5194" w:author="凡 张" w:date="2019-05-26T07:05:00Z">
            <w:rPr/>
          </w:rPrChange>
        </w:rPr>
        <w:t>3</w:t>
      </w:r>
      <w:r w:rsidR="000D3268" w:rsidRPr="00D62216">
        <w:rPr>
          <w:rPrChange w:id="5195" w:author="凡 张" w:date="2019-05-26T07:05:00Z">
            <w:rPr/>
          </w:rPrChange>
        </w:rPr>
        <w:t>章的讨论</w:t>
      </w:r>
      <w:r w:rsidRPr="00D62216">
        <w:rPr>
          <w:rPrChange w:id="5196" w:author="凡 张" w:date="2019-05-26T07:05:00Z">
            <w:rPr/>
          </w:rPrChange>
        </w:rPr>
        <w:t>，</w:t>
      </w:r>
      <w:r w:rsidR="000D3268" w:rsidRPr="00D62216">
        <w:rPr>
          <w:rPrChange w:id="5197" w:author="凡 张" w:date="2019-05-26T07:05:00Z">
            <w:rPr/>
          </w:rPrChange>
        </w:rPr>
        <w:t>得出了相位分布和高度分布的线性关系。</w:t>
      </w:r>
      <w:del w:id="5198" w:author="凡 张" w:date="2019-05-26T08:42:00Z">
        <w:r w:rsidR="000D3268" w:rsidRPr="00D62216" w:rsidDel="0019389B">
          <w:rPr>
            <w:rPrChange w:id="5199" w:author="凡 张" w:date="2019-05-26T07:05:00Z">
              <w:rPr/>
            </w:rPrChange>
          </w:rPr>
          <w:delText>那么，</w:delText>
        </w:r>
      </w:del>
      <w:r w:rsidR="000D3268" w:rsidRPr="00D62216">
        <w:rPr>
          <w:rPrChange w:id="5200" w:author="凡 张" w:date="2019-05-26T07:05:00Z">
            <w:rPr/>
          </w:rPrChange>
        </w:rPr>
        <w:t>为了三维重建被测面，</w:t>
      </w:r>
      <w:ins w:id="5201" w:author="凡 张" w:date="2019-05-26T08:42:00Z">
        <w:r w:rsidR="0019389B">
          <w:rPr>
            <w:rFonts w:hint="eastAsia"/>
          </w:rPr>
          <w:t>关键在于生成莫尔图样</w:t>
        </w:r>
      </w:ins>
      <w:ins w:id="5202" w:author="凡 张" w:date="2019-05-26T08:43:00Z">
        <w:r w:rsidR="0019389B">
          <w:rPr>
            <w:rFonts w:hint="eastAsia"/>
          </w:rPr>
          <w:t>并</w:t>
        </w:r>
      </w:ins>
      <w:r w:rsidR="000D3268" w:rsidRPr="00D62216">
        <w:rPr>
          <w:rPrChange w:id="5203" w:author="凡 张" w:date="2019-05-26T07:05:00Z">
            <w:rPr/>
          </w:rPrChange>
        </w:rPr>
        <w:t>计算出相位分布</w:t>
      </w:r>
      <w:del w:id="5204" w:author="凡 张" w:date="2019-05-26T08:42:00Z">
        <w:r w:rsidRPr="00D62216" w:rsidDel="0019389B">
          <w:rPr>
            <w:rPrChange w:id="5205" w:author="凡 张" w:date="2019-05-26T07:05:00Z">
              <w:rPr/>
            </w:rPrChange>
          </w:rPr>
          <w:delText>是</w:delText>
        </w:r>
        <w:r w:rsidR="000D3268" w:rsidRPr="00D62216" w:rsidDel="0019389B">
          <w:rPr>
            <w:rPrChange w:id="5206" w:author="凡 张" w:date="2019-05-26T07:05:00Z">
              <w:rPr/>
            </w:rPrChange>
          </w:rPr>
          <w:delText>重要</w:delText>
        </w:r>
        <w:r w:rsidRPr="00D62216" w:rsidDel="0019389B">
          <w:rPr>
            <w:rPrChange w:id="5207" w:author="凡 张" w:date="2019-05-26T07:05:00Z">
              <w:rPr/>
            </w:rPrChange>
          </w:rPr>
          <w:delText>的</w:delText>
        </w:r>
      </w:del>
      <w:ins w:id="5208" w:author="凡 张" w:date="2019-05-26T08:43:00Z">
        <w:r w:rsidR="00E40417">
          <w:rPr>
            <w:rFonts w:hint="eastAsia"/>
          </w:rPr>
          <w:t>。</w:t>
        </w:r>
      </w:ins>
      <w:ins w:id="5209" w:author="凡 张" w:date="2019-05-26T08:45:00Z">
        <w:r w:rsidR="00EB3505">
          <w:rPr>
            <w:rFonts w:hint="eastAsia"/>
          </w:rPr>
          <w:t>而</w:t>
        </w:r>
      </w:ins>
      <w:ins w:id="5210" w:author="凡 张" w:date="2019-05-26T08:43:00Z">
        <w:r w:rsidR="00E40417">
          <w:rPr>
            <w:rFonts w:hint="eastAsia"/>
          </w:rPr>
          <w:t>生成数字莫尔图样</w:t>
        </w:r>
      </w:ins>
      <w:del w:id="5211" w:author="凡 张" w:date="2019-05-26T08:43:00Z">
        <w:r w:rsidR="000D3268" w:rsidRPr="00D62216" w:rsidDel="00E40417">
          <w:rPr>
            <w:rPrChange w:id="5212" w:author="凡 张" w:date="2019-05-26T07:05:00Z">
              <w:rPr/>
            </w:rPrChange>
          </w:rPr>
          <w:delText>。计算相位分布</w:delText>
        </w:r>
      </w:del>
      <w:r w:rsidR="000D3268" w:rsidRPr="00D62216">
        <w:rPr>
          <w:rPrChange w:id="5213" w:author="凡 张" w:date="2019-05-26T07:05:00Z">
            <w:rPr/>
          </w:rPrChange>
        </w:rPr>
        <w:t>需要</w:t>
      </w:r>
      <w:ins w:id="5214" w:author="凡 张" w:date="2019-05-26T08:44:00Z">
        <w:r w:rsidR="00E40417">
          <w:rPr>
            <w:rFonts w:hint="eastAsia"/>
          </w:rPr>
          <w:t>叠加</w:t>
        </w:r>
      </w:ins>
      <w:del w:id="5215" w:author="凡 张" w:date="2019-05-26T08:43:00Z">
        <w:r w:rsidR="000D3268" w:rsidRPr="00D62216" w:rsidDel="00E40417">
          <w:rPr>
            <w:rPrChange w:id="5216" w:author="凡 张" w:date="2019-05-26T07:05:00Z">
              <w:rPr/>
            </w:rPrChange>
          </w:rPr>
          <w:delText>使用数字相移</w:delText>
        </w:r>
      </w:del>
      <w:r w:rsidR="000D3268" w:rsidRPr="00D62216">
        <w:rPr>
          <w:rPrChange w:id="5217" w:author="凡 张" w:date="2019-05-26T07:05:00Z">
            <w:rPr/>
          </w:rPrChange>
        </w:rPr>
        <w:t>和滤波两个过程。本章</w:t>
      </w:r>
      <w:r w:rsidRPr="00D62216">
        <w:rPr>
          <w:rPrChange w:id="5218" w:author="凡 张" w:date="2019-05-26T07:05:00Z">
            <w:rPr/>
          </w:rPrChange>
        </w:rPr>
        <w:t>将</w:t>
      </w:r>
      <w:r w:rsidR="000D3268" w:rsidRPr="00D62216">
        <w:rPr>
          <w:rPrChange w:id="5219" w:author="凡 张" w:date="2019-05-26T07:05:00Z">
            <w:rPr/>
          </w:rPrChange>
        </w:rPr>
        <w:t>讨论数字莫尔三维测量中</w:t>
      </w:r>
      <w:ins w:id="5220" w:author="凡 张" w:date="2019-05-26T08:44:00Z">
        <w:r w:rsidR="00EB3505">
          <w:rPr>
            <w:rFonts w:hint="eastAsia"/>
          </w:rPr>
          <w:t>叠加和滤除高频条纹</w:t>
        </w:r>
      </w:ins>
      <w:del w:id="5221" w:author="凡 张" w:date="2019-05-26T08:44:00Z">
        <w:r w:rsidRPr="00D62216" w:rsidDel="00EB3505">
          <w:rPr>
            <w:rPrChange w:id="5222" w:author="凡 张" w:date="2019-05-26T07:05:00Z">
              <w:rPr>
                <w:rFonts w:hint="eastAsia"/>
              </w:rPr>
            </w:rPrChange>
          </w:rPr>
          <w:delText>所使用的</w:delText>
        </w:r>
        <w:r w:rsidR="000D3268" w:rsidRPr="00D62216" w:rsidDel="00EB3505">
          <w:rPr>
            <w:rPrChange w:id="5223" w:author="凡 张" w:date="2019-05-26T07:05:00Z">
              <w:rPr/>
            </w:rPrChange>
          </w:rPr>
          <w:delText>数字相移法</w:delText>
        </w:r>
      </w:del>
      <w:r w:rsidR="000D3268" w:rsidRPr="00D62216">
        <w:rPr>
          <w:rPrChange w:id="5224" w:author="凡 张" w:date="2019-05-26T07:05:00Z">
            <w:rPr/>
          </w:rPrChange>
        </w:rPr>
        <w:t>。</w:t>
      </w:r>
      <w:del w:id="5225" w:author="凡 张" w:date="2019-05-26T08:44:00Z">
        <w:r w:rsidR="000D3268" w:rsidRPr="00D62216" w:rsidDel="00EB3505">
          <w:rPr>
            <w:rPrChange w:id="5226" w:author="凡 张" w:date="2019-05-26T07:05:00Z">
              <w:rPr/>
            </w:rPrChange>
          </w:rPr>
          <w:delText>本章首先介绍相移条纹和物体高度扭曲后投影条纹叠加的强度分布公式，然后分析由数字相移得到的相位分布。</w:delText>
        </w:r>
      </w:del>
    </w:p>
    <w:p w:rsidR="000D3268" w:rsidRPr="00D62216" w:rsidRDefault="00E40417" w:rsidP="005C634D">
      <w:pPr>
        <w:pStyle w:val="2"/>
        <w:spacing w:before="156" w:after="156"/>
        <w:rPr>
          <w:rPrChange w:id="5227" w:author="凡 张" w:date="2019-05-26T07:05:00Z">
            <w:rPr/>
          </w:rPrChange>
        </w:rPr>
      </w:pPr>
      <w:bookmarkStart w:id="5228" w:name="_Toc9746657"/>
      <w:ins w:id="5229" w:author="凡 张" w:date="2019-05-26T08:43:00Z">
        <w:r>
          <w:rPr>
            <w:rFonts w:hint="eastAsia"/>
          </w:rPr>
          <w:t>叠加生成</w:t>
        </w:r>
      </w:ins>
      <w:r w:rsidRPr="00D62216">
        <w:rPr>
          <w:rPrChange w:id="5230" w:author="凡 张" w:date="2019-05-26T07:05:00Z">
            <w:rPr/>
          </w:rPrChange>
        </w:rPr>
        <w:t>数字莫尔条纹</w:t>
      </w:r>
      <w:del w:id="5231" w:author="凡 张" w:date="2019-05-26T08:43:00Z">
        <w:r w:rsidRPr="00D62216" w:rsidDel="00E40417">
          <w:rPr>
            <w:rPrChange w:id="5232" w:author="凡 张" w:date="2019-05-26T07:05:00Z">
              <w:rPr/>
            </w:rPrChange>
          </w:rPr>
          <w:delText>生成原理</w:delText>
        </w:r>
      </w:del>
      <w:bookmarkEnd w:id="5228"/>
    </w:p>
    <w:p w:rsidR="00566DF6" w:rsidRPr="00D62216" w:rsidRDefault="00566DF6" w:rsidP="00D5535B">
      <w:pPr>
        <w:pStyle w:val="aff8"/>
        <w:ind w:firstLine="480"/>
        <w:rPr>
          <w:rPrChange w:id="5233" w:author="凡 张" w:date="2019-05-26T07:05:00Z">
            <w:rPr/>
          </w:rPrChange>
        </w:rPr>
      </w:pPr>
      <w:r w:rsidRPr="00D62216">
        <w:rPr>
          <w:rPrChange w:id="5234" w:author="凡 张" w:date="2019-05-26T07:05:00Z">
            <w:rPr/>
          </w:rPrChange>
        </w:rPr>
        <w:t>将二值条纹图样投影到待测物体表面后，捕捉到图像的强度分布函数为</w:t>
      </w:r>
      <w:r w:rsidR="00381765" w:rsidRPr="00D62216">
        <w:rPr>
          <w:rPrChange w:id="5235" w:author="凡 张" w:date="2019-05-26T07:05:00Z">
            <w:rPr/>
          </w:rPrChange>
        </w:rPr>
        <w:t>，</w:t>
      </w:r>
    </w:p>
    <w:p w:rsidR="007A7D84" w:rsidRPr="00D62216" w:rsidRDefault="00E01D29" w:rsidP="007A7D84">
      <w:pPr>
        <w:pStyle w:val="afff3"/>
        <w:rPr>
          <w:rFonts w:hint="eastAsia"/>
          <w:rPrChange w:id="5236" w:author="凡 张" w:date="2019-05-26T07:05:00Z">
            <w:rPr/>
          </w:rPrChange>
        </w:rPr>
        <w:pPrChange w:id="5237" w:author="凡 张" w:date="2019-05-26T08:24:00Z">
          <w:pPr>
            <w:pStyle w:val="afff3"/>
          </w:pPr>
        </w:pPrChange>
      </w:pPr>
      <w:r w:rsidRPr="00D62216">
        <w:rPr>
          <w:szCs w:val="21"/>
          <w:rPrChange w:id="5238" w:author="凡 张" w:date="2019-05-26T07:05:00Z">
            <w:rPr>
              <w:rFonts w:hint="eastAsia"/>
              <w:szCs w:val="21"/>
            </w:rPr>
          </w:rPrChange>
        </w:rPr>
        <w:tab/>
      </w:r>
      <w:r w:rsidR="007A7D84">
        <w:rPr>
          <w:szCs w:val="21"/>
        </w:rPr>
        <w:br/>
      </w:r>
      <m:oMathPara>
        <m:oMath>
          <m:eqArr>
            <m:eqArrPr>
              <m:maxDist m:val="1"/>
              <m:ctrlPr>
                <w:ins w:id="5239" w:author="凡 张" w:date="2019-05-26T08:24:00Z">
                  <w:rPr>
                    <w:rFonts w:ascii="Cambria Math" w:hAnsi="Cambria Math"/>
                    <w:i/>
                  </w:rPr>
                </w:ins>
              </m:ctrlPr>
            </m:eqArrPr>
            <m:e>
              <m:sSub>
                <m:sSubPr>
                  <m:ctrlPr>
                    <w:rPr>
                      <w:rFonts w:ascii="Cambria Math" w:hAnsi="Cambria Math"/>
                      <w:rPrChange w:id="5240" w:author="凡 张" w:date="2019-05-26T07:05:00Z">
                        <w:rPr>
                          <w:rFonts w:ascii="Cambria Math" w:hAnsi="Cambria Math"/>
                        </w:rPr>
                      </w:rPrChange>
                    </w:rPr>
                  </m:ctrlPr>
                </m:sSubPr>
                <m:e>
                  <m:r>
                    <m:rPr>
                      <m:sty m:val="p"/>
                    </m:rPr>
                    <w:rPr>
                      <w:rFonts w:ascii="Cambria Math" w:hAnsi="Cambria Math"/>
                      <w:rPrChange w:id="5241" w:author="凡 张" w:date="2019-05-26T07:05:00Z">
                        <w:rPr>
                          <w:rFonts w:ascii="Cambria Math" w:hAnsi="Cambria Math"/>
                        </w:rPr>
                      </w:rPrChange>
                    </w:rPr>
                    <m:t>I</m:t>
                  </m:r>
                </m:e>
                <m:sub>
                  <m:r>
                    <w:rPr>
                      <w:rFonts w:ascii="Cambria Math" w:hAnsi="Cambria Math"/>
                      <w:rPrChange w:id="5242" w:author="凡 张" w:date="2019-05-26T07:05:00Z">
                        <w:rPr>
                          <w:rFonts w:ascii="Cambria Math" w:hAnsi="Cambria Math"/>
                        </w:rPr>
                      </w:rPrChange>
                    </w:rPr>
                    <m:t>o</m:t>
                  </m:r>
                </m:sub>
              </m:sSub>
              <m:d>
                <m:dPr>
                  <m:ctrlPr>
                    <w:rPr>
                      <w:rFonts w:ascii="Cambria Math" w:hAnsi="Cambria Math"/>
                      <w:rPrChange w:id="5243" w:author="凡 张" w:date="2019-05-26T07:05:00Z">
                        <w:rPr>
                          <w:rFonts w:ascii="Cambria Math" w:hAnsi="Cambria Math"/>
                        </w:rPr>
                      </w:rPrChange>
                    </w:rPr>
                  </m:ctrlPr>
                </m:dPr>
                <m:e>
                  <m:r>
                    <m:rPr>
                      <m:sty m:val="p"/>
                    </m:rPr>
                    <w:rPr>
                      <w:rFonts w:ascii="Cambria Math" w:hAnsi="Cambria Math"/>
                      <w:rPrChange w:id="5244" w:author="凡 张" w:date="2019-05-26T07:05:00Z">
                        <w:rPr>
                          <w:rFonts w:ascii="Cambria Math" w:hAnsi="Cambria Math"/>
                        </w:rPr>
                      </w:rPrChange>
                    </w:rPr>
                    <m:t>x,y</m:t>
                  </m:r>
                </m:e>
              </m:d>
              <m:r>
                <m:rPr>
                  <m:sty m:val="p"/>
                </m:rPr>
                <w:rPr>
                  <w:rFonts w:ascii="Cambria Math" w:hAnsi="Cambria Math"/>
                  <w:rPrChange w:id="5245" w:author="凡 张" w:date="2019-05-26T07:05:00Z">
                    <w:rPr>
                      <w:rFonts w:ascii="Cambria Math" w:hAnsi="Cambria Math"/>
                    </w:rPr>
                  </w:rPrChange>
                </w:rPr>
                <m:t>=</m:t>
              </m:r>
              <m:sSub>
                <m:sSubPr>
                  <m:ctrlPr>
                    <w:rPr>
                      <w:rFonts w:ascii="Cambria Math" w:hAnsi="Cambria Math"/>
                      <w:rPrChange w:id="5246" w:author="凡 张" w:date="2019-05-26T07:05:00Z">
                        <w:rPr>
                          <w:rFonts w:ascii="Cambria Math" w:hAnsi="Cambria Math"/>
                        </w:rPr>
                      </w:rPrChange>
                    </w:rPr>
                  </m:ctrlPr>
                </m:sSubPr>
                <m:e>
                  <m:r>
                    <w:rPr>
                      <w:rFonts w:ascii="Cambria Math" w:hAnsi="Cambria Math"/>
                      <w:rPrChange w:id="5247" w:author="凡 张" w:date="2019-05-26T07:05:00Z">
                        <w:rPr>
                          <w:rFonts w:ascii="Cambria Math" w:hAnsi="Cambria Math"/>
                        </w:rPr>
                      </w:rPrChange>
                    </w:rPr>
                    <m:t>b</m:t>
                  </m:r>
                </m:e>
                <m:sub>
                  <m:r>
                    <w:rPr>
                      <w:rFonts w:ascii="Cambria Math" w:hAnsi="Cambria Math"/>
                      <w:rPrChange w:id="5248" w:author="凡 张" w:date="2019-05-26T07:05:00Z">
                        <w:rPr>
                          <w:rFonts w:ascii="Cambria Math" w:hAnsi="Cambria Math"/>
                        </w:rPr>
                      </w:rPrChange>
                    </w:rPr>
                    <m:t>o</m:t>
                  </m:r>
                </m:sub>
              </m:sSub>
              <m:r>
                <m:rPr>
                  <m:sty m:val="p"/>
                </m:rPr>
                <w:rPr>
                  <w:rFonts w:ascii="Cambria Math" w:hAnsi="Cambria Math"/>
                  <w:rPrChange w:id="5249" w:author="凡 张" w:date="2019-05-26T07:05:00Z">
                    <w:rPr>
                      <w:rFonts w:ascii="Cambria Math" w:hAnsi="Cambria Math"/>
                    </w:rPr>
                  </w:rPrChange>
                </w:rPr>
                <m:t>+rect</m:t>
              </m:r>
              <m:d>
                <m:dPr>
                  <m:ctrlPr>
                    <w:rPr>
                      <w:rFonts w:ascii="Cambria Math" w:hAnsi="Cambria Math"/>
                      <w:rPrChange w:id="5250" w:author="凡 张" w:date="2019-05-26T07:05:00Z">
                        <w:rPr>
                          <w:rFonts w:ascii="Cambria Math" w:hAnsi="Cambria Math"/>
                        </w:rPr>
                      </w:rPrChange>
                    </w:rPr>
                  </m:ctrlPr>
                </m:dPr>
                <m:e>
                  <m:r>
                    <w:rPr>
                      <w:rFonts w:ascii="Cambria Math" w:hAnsi="Cambria Math"/>
                      <w:rPrChange w:id="5251" w:author="凡 张" w:date="2019-05-26T07:05:00Z">
                        <w:rPr>
                          <w:rFonts w:ascii="Cambria Math" w:hAnsi="Cambria Math"/>
                        </w:rPr>
                      </w:rPrChange>
                    </w:rPr>
                    <m:t>ϕ</m:t>
                  </m:r>
                  <m:d>
                    <m:dPr>
                      <m:ctrlPr>
                        <w:rPr>
                          <w:rFonts w:ascii="Cambria Math" w:hAnsi="Cambria Math"/>
                          <w:i/>
                          <w:rPrChange w:id="5252" w:author="凡 张" w:date="2019-05-26T07:05:00Z">
                            <w:rPr>
                              <w:rFonts w:ascii="Cambria Math" w:hAnsi="Cambria Math"/>
                              <w:i/>
                            </w:rPr>
                          </w:rPrChange>
                        </w:rPr>
                      </m:ctrlPr>
                    </m:dPr>
                    <m:e>
                      <m:r>
                        <w:rPr>
                          <w:rFonts w:ascii="Cambria Math" w:hAnsi="Cambria Math"/>
                          <w:rPrChange w:id="5253" w:author="凡 张" w:date="2019-05-26T07:05:00Z">
                            <w:rPr>
                              <w:rFonts w:ascii="Cambria Math" w:hAnsi="Cambria Math"/>
                            </w:rPr>
                          </w:rPrChange>
                        </w:rPr>
                        <m:t>x, y</m:t>
                      </m:r>
                    </m:e>
                  </m:d>
                </m:e>
              </m:d>
              <m:r>
                <w:rPr>
                  <w:rFonts w:ascii="Cambria Math" w:hAnsi="Cambria Math"/>
                </w:rPr>
                <m:t>#</m:t>
              </m:r>
              <m:d>
                <m:dPr>
                  <m:ctrlPr>
                    <w:ins w:id="5254" w:author="凡 张" w:date="2019-05-26T08:24:00Z">
                      <w:rPr>
                        <w:rFonts w:ascii="Cambria Math" w:hAnsi="Cambria Math"/>
                        <w:i/>
                      </w:rPr>
                    </w:ins>
                  </m:ctrlPr>
                </m:dPr>
                <m:e>
                  <m:r>
                    <w:ins w:id="5255" w:author="凡 张" w:date="2019-05-26T08:24:00Z">
                      <w:rPr>
                        <w:rFonts w:ascii="Cambria Math" w:hAnsi="Cambria Math"/>
                      </w:rPr>
                      <m:t>4.1</m:t>
                    </w:ins>
                  </m:r>
                </m:e>
              </m:d>
            </m:e>
          </m:eqArr>
          <m:r>
            <w:del w:id="5256" w:author="凡 张" w:date="2019-05-26T08:24:00Z">
              <m:rPr>
                <m:sty m:val="p"/>
              </m:rPr>
              <w:rPr>
                <w:rFonts w:ascii="Cambria Math" w:hAnsi="Cambria Math"/>
                <w:rPrChange w:id="5257" w:author="凡 张" w:date="2019-05-26T08:24:00Z">
                  <w:rPr/>
                </w:rPrChange>
              </w:rPr>
              <w:tab/>
            </w:del>
          </m:r>
          <m:r>
            <w:del w:id="5258" w:author="凡 张" w:date="2019-05-26T08:24:00Z">
              <m:rPr>
                <m:sty m:val="p"/>
              </m:rPr>
              <w:rPr>
                <w:rFonts w:ascii="Cambria Math" w:hAnsi="Cambria Math"/>
                <w:rPrChange w:id="5259" w:author="凡 张" w:date="2019-05-26T08:24:00Z">
                  <w:rPr>
                    <w:rFonts w:ascii="Cambria Math" w:hAnsi="Cambria Math"/>
                  </w:rPr>
                </w:rPrChange>
              </w:rPr>
              <m:t>(4.1)</m:t>
            </w:del>
          </m:r>
        </m:oMath>
      </m:oMathPara>
    </w:p>
    <w:p w:rsidR="00566DF6" w:rsidRPr="00D62216" w:rsidRDefault="00566DF6" w:rsidP="00D5535B">
      <w:pPr>
        <w:pStyle w:val="aff8"/>
        <w:ind w:firstLine="480"/>
        <w:rPr>
          <w:rPrChange w:id="5260" w:author="凡 张" w:date="2019-05-26T07:05:00Z">
            <w:rPr/>
          </w:rPrChange>
        </w:rPr>
      </w:pPr>
      <w:r w:rsidRPr="00D62216">
        <w:rPr>
          <w:rPrChange w:id="5261" w:author="凡 张" w:date="2019-05-26T07:05:00Z">
            <w:rPr/>
          </w:rPrChange>
        </w:rPr>
        <w:t>其中，</w:t>
      </w:r>
    </w:p>
    <w:p w:rsidR="004807F8" w:rsidRPr="004807F8" w:rsidRDefault="008676F9" w:rsidP="004807F8">
      <w:pPr>
        <w:pStyle w:val="afff3"/>
        <w:rPr>
          <w:rFonts w:hint="eastAsia"/>
          <w:rPrChange w:id="5262" w:author="凡 张" w:date="2019-05-26T08:47:00Z">
            <w:rPr/>
          </w:rPrChange>
        </w:rPr>
        <w:pPrChange w:id="5263" w:author="凡 张" w:date="2019-05-26T08:47:00Z">
          <w:pPr>
            <w:pStyle w:val="afff3"/>
          </w:pPr>
        </w:pPrChange>
      </w:pPr>
      <w:r w:rsidRPr="00D62216">
        <w:rPr>
          <w:iCs/>
          <w:rPrChange w:id="5264" w:author="凡 张" w:date="2019-05-26T07:05:00Z">
            <w:rPr>
              <w:iCs/>
            </w:rPr>
          </w:rPrChange>
        </w:rPr>
        <w:tab/>
      </w:r>
      <w:r w:rsidR="004807F8">
        <w:rPr>
          <w:iCs/>
        </w:rPr>
        <w:br/>
      </w:r>
      <m:oMathPara>
        <m:oMath>
          <m:eqArr>
            <m:eqArrPr>
              <m:maxDist m:val="1"/>
              <m:ctrlPr>
                <w:ins w:id="5265" w:author="凡 张" w:date="2019-05-26T08:46:00Z">
                  <w:rPr>
                    <w:rFonts w:ascii="Cambria Math" w:hAnsi="Cambria Math"/>
                    <w:i/>
                  </w:rPr>
                </w:ins>
              </m:ctrlPr>
            </m:eqArrPr>
            <m:e>
              <m:r>
                <w:rPr>
                  <w:rFonts w:ascii="Cambria Math" w:hAnsi="Cambria Math"/>
                  <w:rPrChange w:id="5266" w:author="凡 张" w:date="2019-05-26T07:05:00Z">
                    <w:rPr>
                      <w:rFonts w:ascii="Cambria Math" w:hAnsi="Cambria Math"/>
                    </w:rPr>
                  </w:rPrChange>
                </w:rPr>
                <m:t>ϕ</m:t>
              </m:r>
              <m:d>
                <m:dPr>
                  <m:ctrlPr>
                    <w:rPr>
                      <w:rFonts w:ascii="Cambria Math" w:hAnsi="Cambria Math"/>
                      <w:rPrChange w:id="5267" w:author="凡 张" w:date="2019-05-26T07:05:00Z">
                        <w:rPr>
                          <w:rFonts w:ascii="Cambria Math" w:hAnsi="Cambria Math"/>
                        </w:rPr>
                      </w:rPrChange>
                    </w:rPr>
                  </m:ctrlPr>
                </m:dPr>
                <m:e>
                  <m:r>
                    <w:rPr>
                      <w:rFonts w:ascii="Cambria Math" w:hAnsi="Cambria Math"/>
                      <w:rPrChange w:id="5268" w:author="凡 张" w:date="2019-05-26T07:05:00Z">
                        <w:rPr>
                          <w:rFonts w:ascii="Cambria Math" w:hAnsi="Cambria Math"/>
                        </w:rPr>
                      </w:rPrChange>
                    </w:rPr>
                    <m:t>x</m:t>
                  </m:r>
                  <m:r>
                    <m:rPr>
                      <m:sty m:val="p"/>
                    </m:rPr>
                    <w:rPr>
                      <w:rFonts w:ascii="Cambria Math" w:hAnsi="Cambria Math"/>
                      <w:rPrChange w:id="5269" w:author="凡 张" w:date="2019-05-26T07:05:00Z">
                        <w:rPr>
                          <w:rFonts w:ascii="Cambria Math" w:hAnsi="Cambria Math"/>
                        </w:rPr>
                      </w:rPrChange>
                    </w:rPr>
                    <m:t xml:space="preserve">, </m:t>
                  </m:r>
                  <m:r>
                    <w:rPr>
                      <w:rFonts w:ascii="Cambria Math" w:hAnsi="Cambria Math"/>
                      <w:rPrChange w:id="5270" w:author="凡 张" w:date="2019-05-26T07:05:00Z">
                        <w:rPr>
                          <w:rFonts w:ascii="Cambria Math" w:hAnsi="Cambria Math"/>
                        </w:rPr>
                      </w:rPrChange>
                    </w:rPr>
                    <m:t>y</m:t>
                  </m:r>
                </m:e>
              </m:d>
              <m:r>
                <m:rPr>
                  <m:sty m:val="p"/>
                </m:rPr>
                <w:rPr>
                  <w:rFonts w:ascii="Cambria Math" w:hAnsi="Cambria Math"/>
                  <w:rPrChange w:id="5271" w:author="凡 张" w:date="2019-05-26T07:05:00Z">
                    <w:rPr>
                      <w:rFonts w:ascii="Cambria Math" w:hAnsi="Cambria Math"/>
                    </w:rPr>
                  </w:rPrChange>
                </w:rPr>
                <m:t>=</m:t>
              </m:r>
              <m:f>
                <m:fPr>
                  <m:ctrlPr>
                    <w:rPr>
                      <w:rFonts w:ascii="Cambria Math" w:hAnsi="Cambria Math"/>
                      <w:rPrChange w:id="5272" w:author="凡 张" w:date="2019-05-26T07:05:00Z">
                        <w:rPr>
                          <w:rFonts w:ascii="Cambria Math" w:hAnsi="Cambria Math"/>
                        </w:rPr>
                      </w:rPrChange>
                    </w:rPr>
                  </m:ctrlPr>
                </m:fPr>
                <m:num>
                  <m:r>
                    <m:rPr>
                      <m:sty m:val="p"/>
                    </m:rPr>
                    <w:rPr>
                      <w:rFonts w:ascii="Cambria Math" w:hAnsi="Cambria Math"/>
                      <w:rPrChange w:id="5273" w:author="凡 张" w:date="2019-05-26T07:05:00Z">
                        <w:rPr>
                          <w:rFonts w:ascii="Cambria Math" w:hAnsi="Cambria Math"/>
                        </w:rPr>
                      </w:rPrChange>
                    </w:rPr>
                    <m:t>2</m:t>
                  </m:r>
                  <m:r>
                    <w:rPr>
                      <w:rFonts w:ascii="Cambria Math" w:hAnsi="Cambria Math"/>
                      <w:rPrChange w:id="5274" w:author="凡 张" w:date="2019-05-26T07:05:00Z">
                        <w:rPr>
                          <w:rFonts w:ascii="Cambria Math" w:hAnsi="Cambria Math"/>
                        </w:rPr>
                      </w:rPrChange>
                    </w:rPr>
                    <m:t>πx</m:t>
                  </m:r>
                </m:num>
                <m:den>
                  <m:r>
                    <w:rPr>
                      <w:rFonts w:ascii="Cambria Math" w:hAnsi="Cambria Math"/>
                      <w:rPrChange w:id="5275" w:author="凡 张" w:date="2019-05-26T07:05:00Z">
                        <w:rPr>
                          <w:rFonts w:ascii="Cambria Math" w:hAnsi="Cambria Math"/>
                        </w:rPr>
                      </w:rPrChange>
                    </w:rPr>
                    <m:t>L</m:t>
                  </m:r>
                </m:den>
              </m:f>
              <m:r>
                <m:rPr>
                  <m:sty m:val="p"/>
                </m:rPr>
                <w:rPr>
                  <w:rFonts w:ascii="Cambria Math" w:hAnsi="Cambria Math"/>
                  <w:rPrChange w:id="5276" w:author="凡 张" w:date="2019-05-26T07:05:00Z">
                    <w:rPr>
                      <w:rFonts w:ascii="Cambria Math" w:hAnsi="Cambria Math"/>
                    </w:rPr>
                  </w:rPrChange>
                </w:rPr>
                <m:t>+∆φ</m:t>
              </m:r>
              <m:d>
                <m:dPr>
                  <m:ctrlPr>
                    <w:rPr>
                      <w:rFonts w:ascii="Cambria Math" w:hAnsi="Cambria Math"/>
                      <w:rPrChange w:id="5277" w:author="凡 张" w:date="2019-05-26T07:05:00Z">
                        <w:rPr>
                          <w:rFonts w:ascii="Cambria Math" w:hAnsi="Cambria Math"/>
                        </w:rPr>
                      </w:rPrChange>
                    </w:rPr>
                  </m:ctrlPr>
                </m:dPr>
                <m:e>
                  <m:r>
                    <m:rPr>
                      <m:sty m:val="p"/>
                    </m:rPr>
                    <w:rPr>
                      <w:rFonts w:ascii="Cambria Math" w:hAnsi="Cambria Math"/>
                      <w:rPrChange w:id="5278" w:author="凡 张" w:date="2019-05-26T07:05:00Z">
                        <w:rPr>
                          <w:rFonts w:ascii="Cambria Math" w:hAnsi="Cambria Math"/>
                        </w:rPr>
                      </w:rPrChange>
                    </w:rPr>
                    <m:t>x, y</m:t>
                  </m:r>
                </m:e>
              </m:d>
              <m:r>
                <w:rPr>
                  <w:rFonts w:ascii="Cambria Math" w:hAnsi="Cambria Math"/>
                </w:rPr>
                <m:t>#</m:t>
              </m:r>
              <m:d>
                <m:dPr>
                  <m:ctrlPr>
                    <w:ins w:id="5279" w:author="凡 张" w:date="2019-05-26T08:46:00Z">
                      <w:rPr>
                        <w:rFonts w:ascii="Cambria Math" w:hAnsi="Cambria Math"/>
                        <w:i/>
                      </w:rPr>
                    </w:ins>
                  </m:ctrlPr>
                </m:dPr>
                <m:e>
                  <m:r>
                    <w:ins w:id="5280" w:author="凡 张" w:date="2019-05-26T08:46:00Z">
                      <w:rPr>
                        <w:rFonts w:ascii="Cambria Math" w:hAnsi="Cambria Math"/>
                      </w:rPr>
                      <m:t>4</m:t>
                    </w:ins>
                  </m:r>
                  <m:r>
                    <w:ins w:id="5281" w:author="凡 张" w:date="2019-05-26T08:47:00Z">
                      <w:rPr>
                        <w:rFonts w:ascii="Cambria Math" w:hAnsi="Cambria Math"/>
                      </w:rPr>
                      <m:t>.2</m:t>
                    </w:ins>
                  </m:r>
                </m:e>
              </m:d>
            </m:e>
          </m:eqArr>
          <m:r>
            <w:br/>
          </m:r>
        </m:oMath>
      </m:oMathPara>
      <w:del w:id="5282" w:author="凡 张" w:date="2019-05-26T08:46:00Z">
        <w:r w:rsidRPr="00D62216" w:rsidDel="004807F8">
          <w:rPr>
            <w:rPrChange w:id="5283" w:author="凡 张" w:date="2019-05-26T07:05:00Z">
              <w:rPr/>
            </w:rPrChange>
          </w:rPr>
          <w:tab/>
          <w:delText>(4.2)</w:delText>
        </w:r>
      </w:del>
    </w:p>
    <w:p w:rsidR="00566DF6" w:rsidRPr="00D62216" w:rsidRDefault="00566DF6" w:rsidP="00D5535B">
      <w:pPr>
        <w:pStyle w:val="aff8"/>
        <w:ind w:firstLine="480"/>
        <w:rPr>
          <w:rPrChange w:id="5284" w:author="凡 张" w:date="2019-05-26T07:05:00Z">
            <w:rPr/>
          </w:rPrChange>
        </w:rPr>
      </w:pPr>
      <w:r w:rsidRPr="00D62216">
        <w:rPr>
          <w:rPrChange w:id="5285" w:author="凡 张" w:date="2019-05-26T07:05:00Z">
            <w:rPr/>
          </w:rPrChange>
        </w:rPr>
        <w:t>最后的强度分布函数</w:t>
      </w:r>
      <w:r w:rsidR="008676F9" w:rsidRPr="00D62216">
        <w:rPr>
          <w:rPrChange w:id="5286" w:author="凡 张" w:date="2019-05-26T07:05:00Z">
            <w:rPr/>
          </w:rPrChange>
        </w:rPr>
        <w:t>的</w:t>
      </w:r>
      <w:r w:rsidRPr="00D62216">
        <w:rPr>
          <w:rPrChange w:id="5287" w:author="凡 张" w:date="2019-05-26T07:05:00Z">
            <w:rPr/>
          </w:rPrChange>
        </w:rPr>
        <w:t>相位</w:t>
      </w:r>
      <w:r w:rsidR="008676F9" w:rsidRPr="00D62216">
        <w:rPr>
          <w:rPrChange w:id="5288" w:author="凡 张" w:date="2019-05-26T07:05:00Z">
            <w:rPr/>
          </w:rPrChange>
        </w:rPr>
        <w:t>来源与</w:t>
      </w:r>
      <w:r w:rsidRPr="00D62216">
        <w:rPr>
          <w:rPrChange w:id="5289" w:author="凡 张" w:date="2019-05-26T07:05:00Z">
            <w:rPr/>
          </w:rPrChange>
        </w:rPr>
        <w:t>参考平面本身相位和由于物体高度变化而引起的相位变化之和。第</w:t>
      </w:r>
      <w:r w:rsidRPr="00D62216">
        <w:rPr>
          <w:rPrChange w:id="5290" w:author="凡 张" w:date="2019-05-26T07:05:00Z">
            <w:rPr/>
          </w:rPrChange>
        </w:rPr>
        <w:t>2</w:t>
      </w:r>
      <w:r w:rsidRPr="00D62216">
        <w:rPr>
          <w:rPrChange w:id="5291" w:author="凡 张" w:date="2019-05-26T07:05:00Z">
            <w:rPr/>
          </w:rPrChange>
        </w:rPr>
        <w:t>，</w:t>
      </w:r>
      <w:r w:rsidRPr="00D62216">
        <w:rPr>
          <w:rPrChange w:id="5292" w:author="凡 张" w:date="2019-05-26T07:05:00Z">
            <w:rPr/>
          </w:rPrChange>
        </w:rPr>
        <w:t>3</w:t>
      </w:r>
      <w:r w:rsidRPr="00D62216">
        <w:rPr>
          <w:rPrChange w:id="5293" w:author="凡 张" w:date="2019-05-26T07:05:00Z">
            <w:rPr/>
          </w:rPrChange>
        </w:rPr>
        <w:t>章已经得出</w:t>
      </w:r>
      <w:r w:rsidRPr="00D62216">
        <w:rPr>
          <w:rFonts w:eastAsia="微软雅黑"/>
          <w:rPrChange w:id="5294" w:author="凡 张" w:date="2019-05-26T07:05:00Z">
            <w:rPr>
              <w:rFonts w:eastAsia="微软雅黑"/>
            </w:rPr>
          </w:rPrChange>
        </w:rPr>
        <w:t>∆</w:t>
      </w:r>
      <w:r w:rsidRPr="00D62216">
        <w:rPr>
          <w:rPrChange w:id="5295" w:author="凡 张" w:date="2019-05-26T07:05:00Z">
            <w:rPr/>
          </w:rPrChange>
        </w:rPr>
        <w:t>φ(</w:t>
      </w:r>
      <w:proofErr w:type="spellStart"/>
      <w:r w:rsidRPr="00D62216">
        <w:rPr>
          <w:rPrChange w:id="5296" w:author="凡 张" w:date="2019-05-26T07:05:00Z">
            <w:rPr/>
          </w:rPrChange>
        </w:rPr>
        <w:t>x,y</w:t>
      </w:r>
      <w:proofErr w:type="spellEnd"/>
      <w:r w:rsidRPr="00D62216">
        <w:rPr>
          <w:rPrChange w:id="5297" w:author="凡 张" w:date="2019-05-26T07:05:00Z">
            <w:rPr/>
          </w:rPrChange>
        </w:rPr>
        <w:t>)</w:t>
      </w:r>
      <w:r w:rsidRPr="00D62216">
        <w:rPr>
          <w:rPrChange w:id="5298" w:author="凡 张" w:date="2019-05-26T07:05:00Z">
            <w:rPr/>
          </w:rPrChange>
        </w:rPr>
        <w:t>含有物体高度信息，因此数字相移法，最终要为得出</w:t>
      </w:r>
      <w:r w:rsidRPr="00D62216">
        <w:rPr>
          <w:rFonts w:eastAsia="微软雅黑"/>
          <w:rPrChange w:id="5299" w:author="凡 张" w:date="2019-05-26T07:05:00Z">
            <w:rPr>
              <w:rFonts w:eastAsia="微软雅黑"/>
            </w:rPr>
          </w:rPrChange>
        </w:rPr>
        <w:t>∆</w:t>
      </w:r>
      <w:r w:rsidRPr="00D62216">
        <w:rPr>
          <w:rPrChange w:id="5300" w:author="凡 张" w:date="2019-05-26T07:05:00Z">
            <w:rPr/>
          </w:rPrChange>
        </w:rPr>
        <w:t>φ(</w:t>
      </w:r>
      <w:proofErr w:type="spellStart"/>
      <w:r w:rsidRPr="00D62216">
        <w:rPr>
          <w:rPrChange w:id="5301" w:author="凡 张" w:date="2019-05-26T07:05:00Z">
            <w:rPr/>
          </w:rPrChange>
        </w:rPr>
        <w:t>x,y</w:t>
      </w:r>
      <w:proofErr w:type="spellEnd"/>
      <w:r w:rsidRPr="00D62216">
        <w:rPr>
          <w:rPrChange w:id="5302" w:author="凡 张" w:date="2019-05-26T07:05:00Z">
            <w:rPr/>
          </w:rPrChange>
        </w:rPr>
        <w:t>)</w:t>
      </w:r>
      <w:r w:rsidRPr="00D62216">
        <w:rPr>
          <w:rPrChange w:id="5303" w:author="凡 张" w:date="2019-05-26T07:05:00Z">
            <w:rPr/>
          </w:rPrChange>
        </w:rPr>
        <w:t>而服务。</w:t>
      </w:r>
      <w:r w:rsidR="008676F9" w:rsidRPr="00D62216">
        <w:rPr>
          <w:rPrChange w:id="5304" w:author="凡 张" w:date="2019-05-26T07:05:00Z">
            <w:rPr/>
          </w:rPrChange>
        </w:rPr>
        <w:t>在上式子中</w:t>
      </w:r>
      <w:r w:rsidR="008676F9" w:rsidRPr="00D62216">
        <w:rPr>
          <w:rPrChange w:id="5305" w:author="凡 张" w:date="2019-05-26T07:05:00Z">
            <w:rPr/>
          </w:rPrChange>
        </w:rPr>
        <w:t>(4.2)</w:t>
      </w:r>
      <w:r w:rsidR="008676F9" w:rsidRPr="00D62216">
        <w:rPr>
          <w:rPrChange w:id="5306" w:author="凡 张" w:date="2019-05-26T07:05:00Z">
            <w:rPr/>
          </w:rPrChange>
        </w:rPr>
        <w:t>，</w:t>
      </w:r>
      <m:oMath>
        <m:sSub>
          <m:sSubPr>
            <m:ctrlPr>
              <w:rPr>
                <w:rFonts w:ascii="Cambria Math" w:hAnsi="Cambria Math"/>
                <w:rPrChange w:id="5307" w:author="凡 张" w:date="2019-05-26T07:05:00Z">
                  <w:rPr>
                    <w:rFonts w:ascii="Cambria Math" w:hAnsi="Cambria Math"/>
                  </w:rPr>
                </w:rPrChange>
              </w:rPr>
            </m:ctrlPr>
          </m:sSubPr>
          <m:e>
            <m:r>
              <w:rPr>
                <w:rFonts w:ascii="Cambria Math" w:hAnsi="Cambria Math"/>
                <w:rPrChange w:id="5308" w:author="凡 张" w:date="2019-05-26T07:05:00Z">
                  <w:rPr>
                    <w:rFonts w:ascii="Cambria Math" w:hAnsi="Cambria Math"/>
                  </w:rPr>
                </w:rPrChange>
              </w:rPr>
              <m:t>b</m:t>
            </m:r>
          </m:e>
          <m:sub>
            <m:r>
              <w:rPr>
                <w:rFonts w:ascii="Cambria Math" w:hAnsi="Cambria Math"/>
                <w:rPrChange w:id="5309" w:author="凡 张" w:date="2019-05-26T07:05:00Z">
                  <w:rPr>
                    <w:rFonts w:ascii="Cambria Math" w:hAnsi="Cambria Math"/>
                  </w:rPr>
                </w:rPrChange>
              </w:rPr>
              <m:t>o</m:t>
            </m:r>
          </m:sub>
        </m:sSub>
      </m:oMath>
      <w:r w:rsidRPr="00D62216">
        <w:rPr>
          <w:rPrChange w:id="5310" w:author="凡 张" w:date="2019-05-26T07:05:00Z">
            <w:rPr/>
          </w:rPrChange>
        </w:rPr>
        <w:t>为背景光</w:t>
      </w:r>
      <w:r w:rsidR="008676F9" w:rsidRPr="00D62216">
        <w:rPr>
          <w:rPrChange w:id="5311" w:author="凡 张" w:date="2019-05-26T07:05:00Z">
            <w:rPr/>
          </w:rPrChange>
        </w:rPr>
        <w:t>造成</w:t>
      </w:r>
      <w:r w:rsidRPr="00D62216">
        <w:rPr>
          <w:rPrChange w:id="5312" w:author="凡 张" w:date="2019-05-26T07:05:00Z">
            <w:rPr/>
          </w:rPrChange>
        </w:rPr>
        <w:t>的灰度变化。</w:t>
      </w:r>
    </w:p>
    <w:p w:rsidR="00566DF6" w:rsidRPr="00D62216" w:rsidRDefault="00566DF6" w:rsidP="00D5535B">
      <w:pPr>
        <w:pStyle w:val="aff8"/>
        <w:ind w:firstLine="480"/>
        <w:rPr>
          <w:rPrChange w:id="5313" w:author="凡 张" w:date="2019-05-26T07:05:00Z">
            <w:rPr/>
          </w:rPrChange>
        </w:rPr>
      </w:pPr>
      <w:r w:rsidRPr="00D62216">
        <w:rPr>
          <w:rPrChange w:id="5314" w:author="凡 张" w:date="2019-05-26T07:05:00Z">
            <w:rPr/>
          </w:rPrChange>
        </w:rPr>
        <w:t>数字相移的做法是将一个同周期，但初始相位相差</w:t>
      </w:r>
      <w:r w:rsidRPr="00D62216">
        <w:rPr>
          <w:rPrChange w:id="5315" w:author="凡 张" w:date="2019-05-26T07:05:00Z">
            <w:rPr/>
          </w:rPrChange>
        </w:rPr>
        <w:t>δ</w:t>
      </w:r>
      <w:r w:rsidRPr="00D62216">
        <w:rPr>
          <w:rPrChange w:id="5316" w:author="凡 张" w:date="2019-05-26T07:05:00Z">
            <w:rPr/>
          </w:rPrChange>
        </w:rPr>
        <w:t>的条纹和所捕捉图像，灰度值</w:t>
      </w:r>
      <w:r w:rsidR="008676F9" w:rsidRPr="00D62216">
        <w:rPr>
          <w:rPrChange w:id="5317" w:author="凡 张" w:date="2019-05-26T07:05:00Z">
            <w:rPr/>
          </w:rPrChange>
        </w:rPr>
        <w:t>矩阵每元素对应</w:t>
      </w:r>
      <w:r w:rsidRPr="00D62216">
        <w:rPr>
          <w:rPrChange w:id="5318" w:author="凡 张" w:date="2019-05-26T07:05:00Z">
            <w:rPr/>
          </w:rPrChange>
        </w:rPr>
        <w:t>相乘</w:t>
      </w:r>
      <w:r w:rsidR="008676F9" w:rsidRPr="00D62216">
        <w:rPr>
          <w:rPrChange w:id="5319" w:author="凡 张" w:date="2019-05-26T07:05:00Z">
            <w:rPr/>
          </w:rPrChange>
        </w:rPr>
        <w:t>，得到</w:t>
      </w:r>
      <w:r w:rsidR="00381765" w:rsidRPr="00D62216">
        <w:rPr>
          <w:rPrChange w:id="5320" w:author="凡 张" w:date="2019-05-26T07:05:00Z">
            <w:rPr/>
          </w:rPrChange>
        </w:rPr>
        <w:t>，</w:t>
      </w:r>
    </w:p>
    <w:p w:rsidR="008676F9" w:rsidRPr="001A18CA" w:rsidDel="001A18CA" w:rsidRDefault="002926C8" w:rsidP="004807F8">
      <w:pPr>
        <w:pStyle w:val="afff3"/>
        <w:ind w:left="840"/>
        <w:rPr>
          <w:del w:id="5321" w:author="凡 张" w:date="2019-05-26T08:47:00Z"/>
          <w:rPrChange w:id="5322" w:author="凡 张" w:date="2019-05-26T08:47:00Z">
            <w:rPr>
              <w:del w:id="5323" w:author="凡 张" w:date="2019-05-26T08:47:00Z"/>
              <w:rFonts w:ascii="Cambria Math" w:hAnsi="Cambria Math"/>
              <w:i/>
            </w:rPr>
          </w:rPrChange>
        </w:rPr>
      </w:pPr>
      <m:oMathPara>
        <m:oMath>
          <m:sSub>
            <m:sSubPr>
              <m:ctrlPr>
                <w:rPr>
                  <w:rFonts w:ascii="Cambria Math" w:hAnsi="Cambria Math"/>
                  <w:rPrChange w:id="5324" w:author="凡 张" w:date="2019-05-26T07:05:00Z">
                    <w:rPr>
                      <w:rFonts w:ascii="Cambria Math" w:hAnsi="Cambria Math"/>
                    </w:rPr>
                  </w:rPrChange>
                </w:rPr>
              </m:ctrlPr>
            </m:sSubPr>
            <m:e>
              <m:r>
                <w:rPr>
                  <w:rFonts w:ascii="Cambria Math" w:hAnsi="Cambria Math"/>
                  <w:rPrChange w:id="5325" w:author="凡 张" w:date="2019-05-26T07:05:00Z">
                    <w:rPr>
                      <w:rFonts w:ascii="Cambria Math" w:hAnsi="Cambria Math"/>
                    </w:rPr>
                  </w:rPrChange>
                </w:rPr>
                <m:t>I</m:t>
              </m:r>
            </m:e>
            <m:sub>
              <m:r>
                <w:rPr>
                  <w:rFonts w:ascii="Cambria Math" w:hAnsi="Cambria Math"/>
                  <w:rPrChange w:id="5326" w:author="凡 张" w:date="2019-05-26T07:05:00Z">
                    <w:rPr>
                      <w:rFonts w:ascii="Cambria Math" w:hAnsi="Cambria Math"/>
                    </w:rPr>
                  </w:rPrChange>
                </w:rPr>
                <m:t>ps</m:t>
              </m:r>
            </m:sub>
          </m:sSub>
          <m:d>
            <m:dPr>
              <m:ctrlPr>
                <w:rPr>
                  <w:rFonts w:ascii="Cambria Math" w:hAnsi="Cambria Math"/>
                  <w:rPrChange w:id="5327" w:author="凡 张" w:date="2019-05-26T07:05:00Z">
                    <w:rPr>
                      <w:rFonts w:ascii="Cambria Math" w:hAnsi="Cambria Math"/>
                    </w:rPr>
                  </w:rPrChange>
                </w:rPr>
              </m:ctrlPr>
            </m:dPr>
            <m:e>
              <m:r>
                <m:rPr>
                  <m:sty m:val="p"/>
                </m:rPr>
                <w:rPr>
                  <w:rFonts w:ascii="Cambria Math" w:hAnsi="Cambria Math"/>
                  <w:rPrChange w:id="5328" w:author="凡 张" w:date="2019-05-26T07:05:00Z">
                    <w:rPr>
                      <w:rFonts w:ascii="Cambria Math" w:hAnsi="Cambria Math"/>
                    </w:rPr>
                  </w:rPrChange>
                </w:rPr>
                <m:t>x,y</m:t>
              </m:r>
            </m:e>
          </m:d>
          <m:r>
            <w:ins w:id="5329" w:author="凡 张" w:date="2019-05-26T08:47:00Z">
              <w:rPr>
                <w:rFonts w:ascii="Cambria Math" w:hAnsi="Cambria Math"/>
                <w:rPrChange w:id="5330" w:author="凡 张" w:date="2019-05-26T08:47:00Z">
                  <w:rPr>
                    <w:rFonts w:ascii="Cambria Math" w:hAnsi="Cambria Math"/>
                  </w:rPr>
                </w:rPrChange>
              </w:rPr>
              <w:br/>
            </w:ins>
          </m:r>
        </m:oMath>
        <m:oMath>
          <m:r>
            <m:rPr>
              <m:aln/>
            </m:rPr>
            <w:rPr>
              <w:rFonts w:ascii="Cambria Math" w:hAnsi="Cambria Math"/>
              <w:rPrChange w:id="5331" w:author="凡 张" w:date="2019-05-26T07:05:00Z">
                <w:rPr>
                  <w:rFonts w:ascii="Cambria Math" w:hAnsi="Cambria Math"/>
                </w:rPr>
              </w:rPrChange>
            </w:rPr>
            <m:t>=</m:t>
          </m:r>
          <m:sSub>
            <m:sSubPr>
              <m:ctrlPr>
                <w:rPr>
                  <w:rFonts w:ascii="Cambria Math" w:hAnsi="Cambria Math"/>
                  <w:rPrChange w:id="5332" w:author="凡 张" w:date="2019-05-26T07:05:00Z">
                    <w:rPr>
                      <w:rFonts w:ascii="Cambria Math" w:hAnsi="Cambria Math"/>
                    </w:rPr>
                  </w:rPrChange>
                </w:rPr>
              </m:ctrlPr>
            </m:sSubPr>
            <m:e>
              <m:r>
                <m:rPr>
                  <m:sty m:val="p"/>
                </m:rPr>
                <w:rPr>
                  <w:rFonts w:ascii="Cambria Math" w:hAnsi="Cambria Math"/>
                  <w:rPrChange w:id="5333" w:author="凡 张" w:date="2019-05-26T07:05:00Z">
                    <w:rPr>
                      <w:rFonts w:ascii="Cambria Math" w:hAnsi="Cambria Math"/>
                    </w:rPr>
                  </w:rPrChange>
                </w:rPr>
                <m:t>I</m:t>
              </m:r>
            </m:e>
            <m:sub>
              <m:r>
                <w:rPr>
                  <w:rFonts w:ascii="Cambria Math" w:hAnsi="Cambria Math"/>
                  <w:rPrChange w:id="5334" w:author="凡 张" w:date="2019-05-26T07:05:00Z">
                    <w:rPr>
                      <w:rFonts w:ascii="Cambria Math" w:hAnsi="Cambria Math"/>
                    </w:rPr>
                  </w:rPrChange>
                </w:rPr>
                <m:t>o</m:t>
              </m:r>
            </m:sub>
          </m:sSub>
          <m:d>
            <m:dPr>
              <m:ctrlPr>
                <w:rPr>
                  <w:rFonts w:ascii="Cambria Math" w:hAnsi="Cambria Math"/>
                  <w:rPrChange w:id="5335" w:author="凡 张" w:date="2019-05-26T07:05:00Z">
                    <w:rPr>
                      <w:rFonts w:ascii="Cambria Math" w:hAnsi="Cambria Math"/>
                    </w:rPr>
                  </w:rPrChange>
                </w:rPr>
              </m:ctrlPr>
            </m:dPr>
            <m:e>
              <m:r>
                <m:rPr>
                  <m:sty m:val="p"/>
                </m:rPr>
                <w:rPr>
                  <w:rFonts w:ascii="Cambria Math" w:hAnsi="Cambria Math"/>
                  <w:rPrChange w:id="5336" w:author="凡 张" w:date="2019-05-26T07:05:00Z">
                    <w:rPr>
                      <w:rFonts w:ascii="Cambria Math" w:hAnsi="Cambria Math"/>
                    </w:rPr>
                  </w:rPrChange>
                </w:rPr>
                <m:t>x,y</m:t>
              </m:r>
            </m:e>
          </m:d>
          <m:r>
            <w:rPr>
              <w:rFonts w:ascii="Cambria Math" w:hAnsi="Cambria Math"/>
              <w:rPrChange w:id="5337" w:author="凡 张" w:date="2019-05-26T07:05:00Z">
                <w:rPr>
                  <w:rFonts w:ascii="Cambria Math" w:hAnsi="Cambria Math"/>
                </w:rPr>
              </w:rPrChange>
            </w:rPr>
            <m:t>*</m:t>
          </m:r>
          <m:sSub>
            <m:sSubPr>
              <m:ctrlPr>
                <w:rPr>
                  <w:rFonts w:ascii="Cambria Math" w:hAnsi="Cambria Math"/>
                  <w:rPrChange w:id="5338" w:author="凡 张" w:date="2019-05-26T07:05:00Z">
                    <w:rPr>
                      <w:rFonts w:ascii="Cambria Math" w:hAnsi="Cambria Math"/>
                    </w:rPr>
                  </w:rPrChange>
                </w:rPr>
              </m:ctrlPr>
            </m:sSubPr>
            <m:e>
              <m:r>
                <m:rPr>
                  <m:sty m:val="p"/>
                </m:rPr>
                <w:rPr>
                  <w:rFonts w:ascii="Cambria Math" w:hAnsi="Cambria Math"/>
                  <w:rPrChange w:id="5339" w:author="凡 张" w:date="2019-05-26T07:05:00Z">
                    <w:rPr>
                      <w:rFonts w:ascii="Cambria Math" w:hAnsi="Cambria Math"/>
                    </w:rPr>
                  </w:rPrChange>
                </w:rPr>
                <m:t>I</m:t>
              </m:r>
            </m:e>
            <m:sub>
              <m:r>
                <w:rPr>
                  <w:rFonts w:ascii="Cambria Math" w:hAnsi="Cambria Math"/>
                  <w:rPrChange w:id="5340" w:author="凡 张" w:date="2019-05-26T07:05:00Z">
                    <w:rPr>
                      <w:rFonts w:ascii="Cambria Math" w:hAnsi="Cambria Math"/>
                    </w:rPr>
                  </w:rPrChange>
                </w:rPr>
                <m:t>R</m:t>
              </m:r>
            </m:sub>
          </m:sSub>
          <m:d>
            <m:dPr>
              <m:ctrlPr>
                <w:rPr>
                  <w:rFonts w:ascii="Cambria Math" w:hAnsi="Cambria Math"/>
                  <w:rPrChange w:id="5341" w:author="凡 张" w:date="2019-05-26T07:05:00Z">
                    <w:rPr>
                      <w:rFonts w:ascii="Cambria Math" w:hAnsi="Cambria Math"/>
                    </w:rPr>
                  </w:rPrChange>
                </w:rPr>
              </m:ctrlPr>
            </m:dPr>
            <m:e>
              <m:r>
                <m:rPr>
                  <m:sty m:val="p"/>
                </m:rPr>
                <w:rPr>
                  <w:rFonts w:ascii="Cambria Math" w:hAnsi="Cambria Math"/>
                  <w:rPrChange w:id="5342" w:author="凡 张" w:date="2019-05-26T07:05:00Z">
                    <w:rPr>
                      <w:rFonts w:ascii="Cambria Math" w:hAnsi="Cambria Math"/>
                    </w:rPr>
                  </w:rPrChange>
                </w:rPr>
                <m:t>x,y</m:t>
              </m:r>
            </m:e>
          </m:d>
          <m:r>
            <m:rPr>
              <m:sty m:val="p"/>
            </m:rPr>
            <w:rPr>
              <w:rFonts w:ascii="Cambria Math" w:hAnsi="Cambria Math"/>
              <w:rPrChange w:id="5343" w:author="凡 张" w:date="2019-05-26T07:05:00Z">
                <w:rPr>
                  <w:rFonts w:ascii="Cambria Math" w:hAnsi="Cambria Math"/>
                </w:rPr>
              </w:rPrChange>
            </w:rPr>
            <w:br/>
          </m:r>
        </m:oMath>
        <m:oMath>
          <m:r>
            <m:rPr>
              <m:aln/>
            </m:rPr>
            <w:rPr>
              <w:rFonts w:ascii="Cambria Math" w:hAnsi="Cambria Math"/>
              <w:rPrChange w:id="5344" w:author="凡 张" w:date="2019-05-26T07:05:00Z">
                <w:rPr>
                  <w:rFonts w:ascii="Cambria Math" w:hAnsi="Cambria Math"/>
                </w:rPr>
              </w:rPrChange>
            </w:rPr>
            <m:t>=</m:t>
          </m:r>
          <m:r>
            <m:rPr>
              <m:sty m:val="p"/>
            </m:rPr>
            <w:rPr>
              <w:rFonts w:ascii="Cambria Math" w:hAnsi="Cambria Math"/>
              <w:rPrChange w:id="5345" w:author="凡 张" w:date="2019-05-26T07:05:00Z">
                <w:rPr>
                  <w:rFonts w:ascii="Cambria Math" w:hAnsi="Cambria Math"/>
                </w:rPr>
              </w:rPrChange>
            </w:rPr>
            <m:t xml:space="preserve"> </m:t>
          </m:r>
          <m:d>
            <m:dPr>
              <m:ctrlPr>
                <w:rPr>
                  <w:rFonts w:ascii="Cambria Math" w:hAnsi="Cambria Math"/>
                  <w:rPrChange w:id="5346" w:author="凡 张" w:date="2019-05-26T07:05:00Z">
                    <w:rPr>
                      <w:rFonts w:ascii="Cambria Math" w:hAnsi="Cambria Math"/>
                    </w:rPr>
                  </w:rPrChange>
                </w:rPr>
              </m:ctrlPr>
            </m:dPr>
            <m:e>
              <m:sSub>
                <m:sSubPr>
                  <m:ctrlPr>
                    <w:rPr>
                      <w:rFonts w:ascii="Cambria Math" w:hAnsi="Cambria Math"/>
                      <w:rPrChange w:id="5347" w:author="凡 张" w:date="2019-05-26T07:05:00Z">
                        <w:rPr>
                          <w:rFonts w:ascii="Cambria Math" w:hAnsi="Cambria Math"/>
                        </w:rPr>
                      </w:rPrChange>
                    </w:rPr>
                  </m:ctrlPr>
                </m:sSubPr>
                <m:e>
                  <m:r>
                    <w:rPr>
                      <w:rFonts w:ascii="Cambria Math" w:hAnsi="Cambria Math"/>
                      <w:rPrChange w:id="5348" w:author="凡 张" w:date="2019-05-26T07:05:00Z">
                        <w:rPr>
                          <w:rFonts w:ascii="Cambria Math" w:hAnsi="Cambria Math"/>
                        </w:rPr>
                      </w:rPrChange>
                    </w:rPr>
                    <m:t>b</m:t>
                  </m:r>
                </m:e>
                <m:sub>
                  <m:r>
                    <w:rPr>
                      <w:rFonts w:ascii="Cambria Math" w:hAnsi="Cambria Math"/>
                      <w:rPrChange w:id="5349" w:author="凡 张" w:date="2019-05-26T07:05:00Z">
                        <w:rPr>
                          <w:rFonts w:ascii="Cambria Math" w:hAnsi="Cambria Math"/>
                        </w:rPr>
                      </w:rPrChange>
                    </w:rPr>
                    <m:t>o</m:t>
                  </m:r>
                </m:sub>
              </m:sSub>
              <m:r>
                <w:rPr>
                  <w:rFonts w:ascii="Cambria Math" w:hAnsi="Cambria Math"/>
                  <w:rPrChange w:id="5350" w:author="凡 张" w:date="2019-05-26T07:05:00Z">
                    <w:rPr>
                      <w:rFonts w:ascii="Cambria Math" w:hAnsi="Cambria Math"/>
                    </w:rPr>
                  </w:rPrChange>
                </w:rPr>
                <m:t>+</m:t>
              </m:r>
              <m:r>
                <m:rPr>
                  <m:sty m:val="p"/>
                </m:rPr>
                <w:rPr>
                  <w:rFonts w:ascii="Cambria Math" w:hAnsi="Cambria Math"/>
                  <w:rPrChange w:id="5351" w:author="凡 张" w:date="2019-05-26T07:05:00Z">
                    <w:rPr>
                      <w:rFonts w:ascii="Cambria Math" w:hAnsi="Cambria Math"/>
                    </w:rPr>
                  </w:rPrChange>
                </w:rPr>
                <m:t>rect</m:t>
              </m:r>
              <m:d>
                <m:dPr>
                  <m:ctrlPr>
                    <w:rPr>
                      <w:rFonts w:ascii="Cambria Math" w:hAnsi="Cambria Math"/>
                      <w:rPrChange w:id="5352" w:author="凡 张" w:date="2019-05-26T07:05:00Z">
                        <w:rPr>
                          <w:rFonts w:ascii="Cambria Math" w:hAnsi="Cambria Math"/>
                        </w:rPr>
                      </w:rPrChange>
                    </w:rPr>
                  </m:ctrlPr>
                </m:dPr>
                <m:e>
                  <m:f>
                    <m:fPr>
                      <m:ctrlPr>
                        <w:rPr>
                          <w:rFonts w:ascii="Cambria Math" w:hAnsi="Cambria Math"/>
                          <w:rPrChange w:id="5353" w:author="凡 张" w:date="2019-05-26T07:05:00Z">
                            <w:rPr>
                              <w:rFonts w:ascii="Cambria Math" w:hAnsi="Cambria Math"/>
                            </w:rPr>
                          </w:rPrChange>
                        </w:rPr>
                      </m:ctrlPr>
                    </m:fPr>
                    <m:num>
                      <m:r>
                        <m:rPr>
                          <m:sty m:val="p"/>
                        </m:rPr>
                        <w:rPr>
                          <w:rFonts w:ascii="Cambria Math" w:hAnsi="Cambria Math"/>
                          <w:rPrChange w:id="5354" w:author="凡 张" w:date="2019-05-26T07:05:00Z">
                            <w:rPr>
                              <w:rFonts w:ascii="Cambria Math" w:hAnsi="Cambria Math"/>
                            </w:rPr>
                          </w:rPrChange>
                        </w:rPr>
                        <m:t>2</m:t>
                      </m:r>
                      <m:r>
                        <w:rPr>
                          <w:rFonts w:ascii="Cambria Math" w:hAnsi="Cambria Math"/>
                          <w:rPrChange w:id="5355" w:author="凡 张" w:date="2019-05-26T07:05:00Z">
                            <w:rPr>
                              <w:rFonts w:ascii="Cambria Math" w:hAnsi="Cambria Math"/>
                            </w:rPr>
                          </w:rPrChange>
                        </w:rPr>
                        <m:t>πx</m:t>
                      </m:r>
                    </m:num>
                    <m:den>
                      <m:r>
                        <w:rPr>
                          <w:rFonts w:ascii="Cambria Math" w:hAnsi="Cambria Math"/>
                          <w:rPrChange w:id="5356" w:author="凡 张" w:date="2019-05-26T07:05:00Z">
                            <w:rPr>
                              <w:rFonts w:ascii="Cambria Math" w:hAnsi="Cambria Math"/>
                            </w:rPr>
                          </w:rPrChange>
                        </w:rPr>
                        <m:t>L</m:t>
                      </m:r>
                    </m:den>
                  </m:f>
                  <m:r>
                    <m:rPr>
                      <m:sty m:val="p"/>
                    </m:rPr>
                    <w:rPr>
                      <w:rFonts w:ascii="Cambria Math" w:hAnsi="Cambria Math"/>
                      <w:rPrChange w:id="5357" w:author="凡 张" w:date="2019-05-26T07:05:00Z">
                        <w:rPr>
                          <w:rFonts w:ascii="Cambria Math" w:hAnsi="Cambria Math"/>
                        </w:rPr>
                      </w:rPrChange>
                    </w:rPr>
                    <m:t>+∆φ</m:t>
                  </m:r>
                  <m:d>
                    <m:dPr>
                      <m:ctrlPr>
                        <w:rPr>
                          <w:rFonts w:ascii="Cambria Math" w:hAnsi="Cambria Math"/>
                          <w:rPrChange w:id="5358" w:author="凡 张" w:date="2019-05-26T07:05:00Z">
                            <w:rPr>
                              <w:rFonts w:ascii="Cambria Math" w:hAnsi="Cambria Math"/>
                            </w:rPr>
                          </w:rPrChange>
                        </w:rPr>
                      </m:ctrlPr>
                    </m:dPr>
                    <m:e>
                      <m:r>
                        <m:rPr>
                          <m:sty m:val="p"/>
                        </m:rPr>
                        <w:rPr>
                          <w:rFonts w:ascii="Cambria Math" w:hAnsi="Cambria Math"/>
                          <w:rPrChange w:id="5359" w:author="凡 张" w:date="2019-05-26T07:05:00Z">
                            <w:rPr>
                              <w:rFonts w:ascii="Cambria Math" w:hAnsi="Cambria Math"/>
                            </w:rPr>
                          </w:rPrChange>
                        </w:rPr>
                        <m:t>x, y</m:t>
                      </m:r>
                    </m:e>
                  </m:d>
                </m:e>
              </m:d>
            </m:e>
          </m:d>
          <m:r>
            <m:rPr>
              <m:sty m:val="p"/>
            </m:rPr>
            <w:rPr>
              <w:rFonts w:ascii="Cambria Math" w:hAnsi="Cambria Math"/>
              <w:rPrChange w:id="5360" w:author="凡 张" w:date="2019-05-26T07:05:00Z">
                <w:rPr>
                  <w:rFonts w:ascii="Cambria Math" w:hAnsi="Cambria Math"/>
                </w:rPr>
              </w:rPrChange>
            </w:rPr>
            <m:t>*</m:t>
          </m:r>
          <m:r>
            <m:rPr>
              <m:sty m:val="p"/>
            </m:rPr>
            <w:rPr>
              <w:rFonts w:ascii="Cambria Math" w:hAnsi="Cambria Math"/>
              <w:rPrChange w:id="5361" w:author="凡 张" w:date="2019-05-26T07:05:00Z">
                <w:rPr>
                  <w:rFonts w:ascii="Cambria Math" w:hAnsi="Cambria Math"/>
                </w:rPr>
              </w:rPrChange>
            </w:rPr>
            <m:t>rect</m:t>
          </m:r>
          <m:d>
            <m:dPr>
              <m:ctrlPr>
                <w:rPr>
                  <w:rFonts w:ascii="Cambria Math" w:hAnsi="Cambria Math"/>
                  <w:rPrChange w:id="5362" w:author="凡 张" w:date="2019-05-26T07:05:00Z">
                    <w:rPr>
                      <w:rFonts w:ascii="Cambria Math" w:hAnsi="Cambria Math"/>
                    </w:rPr>
                  </w:rPrChange>
                </w:rPr>
              </m:ctrlPr>
            </m:dPr>
            <m:e>
              <m:f>
                <m:fPr>
                  <m:ctrlPr>
                    <w:rPr>
                      <w:rFonts w:ascii="Cambria Math" w:hAnsi="Cambria Math"/>
                      <w:rPrChange w:id="5363" w:author="凡 张" w:date="2019-05-26T07:05:00Z">
                        <w:rPr>
                          <w:rFonts w:ascii="Cambria Math" w:hAnsi="Cambria Math"/>
                        </w:rPr>
                      </w:rPrChange>
                    </w:rPr>
                  </m:ctrlPr>
                </m:fPr>
                <m:num>
                  <m:r>
                    <m:rPr>
                      <m:sty m:val="p"/>
                    </m:rPr>
                    <w:rPr>
                      <w:rFonts w:ascii="Cambria Math" w:hAnsi="Cambria Math"/>
                      <w:rPrChange w:id="5364" w:author="凡 张" w:date="2019-05-26T07:05:00Z">
                        <w:rPr>
                          <w:rFonts w:ascii="Cambria Math" w:hAnsi="Cambria Math"/>
                        </w:rPr>
                      </w:rPrChange>
                    </w:rPr>
                    <m:t>2</m:t>
                  </m:r>
                  <m:r>
                    <w:rPr>
                      <w:rFonts w:ascii="Cambria Math" w:hAnsi="Cambria Math"/>
                      <w:rPrChange w:id="5365" w:author="凡 张" w:date="2019-05-26T07:05:00Z">
                        <w:rPr>
                          <w:rFonts w:ascii="Cambria Math" w:hAnsi="Cambria Math"/>
                        </w:rPr>
                      </w:rPrChange>
                    </w:rPr>
                    <m:t>πx</m:t>
                  </m:r>
                </m:num>
                <m:den>
                  <m:r>
                    <w:rPr>
                      <w:rFonts w:ascii="Cambria Math" w:hAnsi="Cambria Math"/>
                      <w:rPrChange w:id="5366" w:author="凡 张" w:date="2019-05-26T07:05:00Z">
                        <w:rPr>
                          <w:rFonts w:ascii="Cambria Math" w:hAnsi="Cambria Math"/>
                        </w:rPr>
                      </w:rPrChange>
                    </w:rPr>
                    <m:t>L</m:t>
                  </m:r>
                </m:den>
              </m:f>
              <m:r>
                <m:rPr>
                  <m:sty m:val="p"/>
                </m:rPr>
                <w:rPr>
                  <w:rFonts w:ascii="Cambria Math" w:hAnsi="Cambria Math"/>
                  <w:rPrChange w:id="5367" w:author="凡 张" w:date="2019-05-26T07:05:00Z">
                    <w:rPr>
                      <w:rFonts w:ascii="Cambria Math" w:hAnsi="Cambria Math"/>
                    </w:rPr>
                  </w:rPrChange>
                </w:rPr>
                <m:t>+δ</m:t>
              </m:r>
            </m:e>
          </m:d>
          <m:r>
            <m:rPr>
              <m:sty m:val="p"/>
            </m:rPr>
            <w:rPr>
              <w:rFonts w:ascii="Cambria Math" w:hAnsi="Cambria Math"/>
              <w:rPrChange w:id="5368" w:author="凡 张" w:date="2019-05-26T07:05:00Z">
                <w:rPr>
                  <w:rFonts w:ascii="Cambria Math" w:hAnsi="Cambria Math"/>
                </w:rPr>
              </w:rPrChange>
            </w:rPr>
            <w:br/>
          </m:r>
        </m:oMath>
        <m:oMath>
          <m:eqArr>
            <m:eqArrPr>
              <m:maxDist m:val="1"/>
              <m:ctrlPr>
                <w:ins w:id="5369" w:author="凡 张" w:date="2019-05-26T08:47:00Z">
                  <w:rPr>
                    <w:rFonts w:ascii="Cambria Math" w:hAnsi="Cambria Math"/>
                  </w:rPr>
                </w:ins>
              </m:ctrlPr>
            </m:eqArrPr>
            <m:e>
              <m:r>
                <m:rPr>
                  <m:aln/>
                </m:rPr>
                <w:rPr>
                  <w:rFonts w:ascii="Cambria Math" w:hAnsi="Cambria Math"/>
                  <w:rPrChange w:id="5370" w:author="凡 张" w:date="2019-05-26T07:05:00Z">
                    <w:rPr>
                      <w:rFonts w:ascii="Cambria Math" w:hAnsi="Cambria Math"/>
                    </w:rPr>
                  </w:rPrChange>
                </w:rPr>
                <m:t>=</m:t>
              </m:r>
              <m:sSub>
                <m:sSubPr>
                  <m:ctrlPr>
                    <w:rPr>
                      <w:rFonts w:ascii="Cambria Math" w:hAnsi="Cambria Math"/>
                      <w:rPrChange w:id="5371" w:author="凡 张" w:date="2019-05-26T07:05:00Z">
                        <w:rPr>
                          <w:rFonts w:ascii="Cambria Math" w:hAnsi="Cambria Math"/>
                        </w:rPr>
                      </w:rPrChange>
                    </w:rPr>
                  </m:ctrlPr>
                </m:sSubPr>
                <m:e>
                  <m:r>
                    <w:rPr>
                      <w:rFonts w:ascii="Cambria Math" w:hAnsi="Cambria Math"/>
                      <w:rPrChange w:id="5372" w:author="凡 张" w:date="2019-05-26T07:05:00Z">
                        <w:rPr>
                          <w:rFonts w:ascii="Cambria Math" w:hAnsi="Cambria Math"/>
                        </w:rPr>
                      </w:rPrChange>
                    </w:rPr>
                    <m:t>b</m:t>
                  </m:r>
                </m:e>
                <m:sub>
                  <m:r>
                    <w:rPr>
                      <w:rFonts w:ascii="Cambria Math" w:hAnsi="Cambria Math"/>
                      <w:rPrChange w:id="5373" w:author="凡 张" w:date="2019-05-26T07:05:00Z">
                        <w:rPr>
                          <w:rFonts w:ascii="Cambria Math" w:hAnsi="Cambria Math"/>
                        </w:rPr>
                      </w:rPrChange>
                    </w:rPr>
                    <m:t>o</m:t>
                  </m:r>
                </m:sub>
              </m:sSub>
              <m:r>
                <m:rPr>
                  <m:sty m:val="p"/>
                </m:rPr>
                <w:rPr>
                  <w:rFonts w:ascii="Cambria Math" w:hAnsi="Cambria Math"/>
                  <w:rPrChange w:id="5374" w:author="凡 张" w:date="2019-05-26T07:05:00Z">
                    <w:rPr>
                      <w:rFonts w:ascii="Cambria Math" w:hAnsi="Cambria Math"/>
                    </w:rPr>
                  </w:rPrChange>
                </w:rPr>
                <m:t>*rect</m:t>
              </m:r>
              <m:d>
                <m:dPr>
                  <m:ctrlPr>
                    <w:rPr>
                      <w:rFonts w:ascii="Cambria Math" w:hAnsi="Cambria Math"/>
                      <w:rPrChange w:id="5375" w:author="凡 张" w:date="2019-05-26T07:05:00Z">
                        <w:rPr>
                          <w:rFonts w:ascii="Cambria Math" w:hAnsi="Cambria Math"/>
                        </w:rPr>
                      </w:rPrChange>
                    </w:rPr>
                  </m:ctrlPr>
                </m:dPr>
                <m:e>
                  <m:f>
                    <m:fPr>
                      <m:ctrlPr>
                        <w:rPr>
                          <w:rFonts w:ascii="Cambria Math" w:hAnsi="Cambria Math"/>
                          <w:rPrChange w:id="5376" w:author="凡 张" w:date="2019-05-26T07:05:00Z">
                            <w:rPr>
                              <w:rFonts w:ascii="Cambria Math" w:hAnsi="Cambria Math"/>
                            </w:rPr>
                          </w:rPrChange>
                        </w:rPr>
                      </m:ctrlPr>
                    </m:fPr>
                    <m:num>
                      <m:r>
                        <m:rPr>
                          <m:sty m:val="p"/>
                        </m:rPr>
                        <w:rPr>
                          <w:rFonts w:ascii="Cambria Math" w:hAnsi="Cambria Math"/>
                          <w:rPrChange w:id="5377" w:author="凡 张" w:date="2019-05-26T07:05:00Z">
                            <w:rPr>
                              <w:rFonts w:ascii="Cambria Math" w:hAnsi="Cambria Math"/>
                            </w:rPr>
                          </w:rPrChange>
                        </w:rPr>
                        <m:t>2</m:t>
                      </m:r>
                      <m:r>
                        <w:rPr>
                          <w:rFonts w:ascii="Cambria Math" w:hAnsi="Cambria Math"/>
                          <w:rPrChange w:id="5378" w:author="凡 张" w:date="2019-05-26T07:05:00Z">
                            <w:rPr>
                              <w:rFonts w:ascii="Cambria Math" w:hAnsi="Cambria Math"/>
                            </w:rPr>
                          </w:rPrChange>
                        </w:rPr>
                        <m:t>πx</m:t>
                      </m:r>
                    </m:num>
                    <m:den>
                      <m:r>
                        <w:rPr>
                          <w:rFonts w:ascii="Cambria Math" w:hAnsi="Cambria Math"/>
                          <w:rPrChange w:id="5379" w:author="凡 张" w:date="2019-05-26T07:05:00Z">
                            <w:rPr>
                              <w:rFonts w:ascii="Cambria Math" w:hAnsi="Cambria Math"/>
                            </w:rPr>
                          </w:rPrChange>
                        </w:rPr>
                        <m:t>L</m:t>
                      </m:r>
                    </m:den>
                  </m:f>
                  <m:r>
                    <m:rPr>
                      <m:sty m:val="p"/>
                    </m:rPr>
                    <w:rPr>
                      <w:rFonts w:ascii="Cambria Math" w:hAnsi="Cambria Math"/>
                      <w:rPrChange w:id="5380" w:author="凡 张" w:date="2019-05-26T07:05:00Z">
                        <w:rPr>
                          <w:rFonts w:ascii="Cambria Math" w:hAnsi="Cambria Math"/>
                        </w:rPr>
                      </w:rPrChange>
                    </w:rPr>
                    <m:t>+δ</m:t>
                  </m:r>
                </m:e>
              </m:d>
              <m:r>
                <m:rPr>
                  <m:sty m:val="p"/>
                </m:rPr>
                <w:rPr>
                  <w:rFonts w:ascii="Cambria Math" w:hAnsi="Cambria Math"/>
                  <w:rPrChange w:id="5381" w:author="凡 张" w:date="2019-05-26T07:05:00Z">
                    <w:rPr>
                      <w:rFonts w:ascii="Cambria Math" w:hAnsi="Cambria Math"/>
                    </w:rPr>
                  </w:rPrChange>
                </w:rPr>
                <m:t>+rect</m:t>
              </m:r>
              <m:d>
                <m:dPr>
                  <m:ctrlPr>
                    <w:rPr>
                      <w:rFonts w:ascii="Cambria Math" w:hAnsi="Cambria Math"/>
                      <w:rPrChange w:id="5382" w:author="凡 张" w:date="2019-05-26T07:05:00Z">
                        <w:rPr>
                          <w:rFonts w:ascii="Cambria Math" w:hAnsi="Cambria Math"/>
                        </w:rPr>
                      </w:rPrChange>
                    </w:rPr>
                  </m:ctrlPr>
                </m:dPr>
                <m:e>
                  <m:f>
                    <m:fPr>
                      <m:ctrlPr>
                        <w:rPr>
                          <w:rFonts w:ascii="Cambria Math" w:hAnsi="Cambria Math"/>
                          <w:rPrChange w:id="5383" w:author="凡 张" w:date="2019-05-26T07:05:00Z">
                            <w:rPr>
                              <w:rFonts w:ascii="Cambria Math" w:hAnsi="Cambria Math"/>
                            </w:rPr>
                          </w:rPrChange>
                        </w:rPr>
                      </m:ctrlPr>
                    </m:fPr>
                    <m:num>
                      <m:r>
                        <m:rPr>
                          <m:sty m:val="p"/>
                        </m:rPr>
                        <w:rPr>
                          <w:rFonts w:ascii="Cambria Math" w:hAnsi="Cambria Math"/>
                          <w:rPrChange w:id="5384" w:author="凡 张" w:date="2019-05-26T07:05:00Z">
                            <w:rPr>
                              <w:rFonts w:ascii="Cambria Math" w:hAnsi="Cambria Math"/>
                            </w:rPr>
                          </w:rPrChange>
                        </w:rPr>
                        <m:t>2</m:t>
                      </m:r>
                      <m:r>
                        <w:rPr>
                          <w:rFonts w:ascii="Cambria Math" w:hAnsi="Cambria Math"/>
                          <w:rPrChange w:id="5385" w:author="凡 张" w:date="2019-05-26T07:05:00Z">
                            <w:rPr>
                              <w:rFonts w:ascii="Cambria Math" w:hAnsi="Cambria Math"/>
                            </w:rPr>
                          </w:rPrChange>
                        </w:rPr>
                        <m:t>πx</m:t>
                      </m:r>
                    </m:num>
                    <m:den>
                      <m:r>
                        <w:rPr>
                          <w:rFonts w:ascii="Cambria Math" w:hAnsi="Cambria Math"/>
                          <w:rPrChange w:id="5386" w:author="凡 张" w:date="2019-05-26T07:05:00Z">
                            <w:rPr>
                              <w:rFonts w:ascii="Cambria Math" w:hAnsi="Cambria Math"/>
                            </w:rPr>
                          </w:rPrChange>
                        </w:rPr>
                        <m:t>L</m:t>
                      </m:r>
                    </m:den>
                  </m:f>
                  <m:r>
                    <m:rPr>
                      <m:sty m:val="p"/>
                    </m:rPr>
                    <w:rPr>
                      <w:rFonts w:ascii="Cambria Math" w:hAnsi="Cambria Math"/>
                      <w:rPrChange w:id="5387" w:author="凡 张" w:date="2019-05-26T07:05:00Z">
                        <w:rPr>
                          <w:rFonts w:ascii="Cambria Math" w:hAnsi="Cambria Math"/>
                        </w:rPr>
                      </w:rPrChange>
                    </w:rPr>
                    <m:t>+∆φ</m:t>
                  </m:r>
                  <m:d>
                    <m:dPr>
                      <m:ctrlPr>
                        <w:rPr>
                          <w:rFonts w:ascii="Cambria Math" w:hAnsi="Cambria Math"/>
                          <w:rPrChange w:id="5388" w:author="凡 张" w:date="2019-05-26T07:05:00Z">
                            <w:rPr>
                              <w:rFonts w:ascii="Cambria Math" w:hAnsi="Cambria Math"/>
                            </w:rPr>
                          </w:rPrChange>
                        </w:rPr>
                      </m:ctrlPr>
                    </m:dPr>
                    <m:e>
                      <m:r>
                        <m:rPr>
                          <m:sty m:val="p"/>
                        </m:rPr>
                        <w:rPr>
                          <w:rFonts w:ascii="Cambria Math" w:hAnsi="Cambria Math"/>
                          <w:rPrChange w:id="5389" w:author="凡 张" w:date="2019-05-26T07:05:00Z">
                            <w:rPr>
                              <w:rFonts w:ascii="Cambria Math" w:hAnsi="Cambria Math"/>
                            </w:rPr>
                          </w:rPrChange>
                        </w:rPr>
                        <m:t>x, y</m:t>
                      </m:r>
                    </m:e>
                  </m:d>
                </m:e>
              </m:d>
              <m:r>
                <m:rPr>
                  <m:sty m:val="p"/>
                </m:rPr>
                <w:rPr>
                  <w:rFonts w:ascii="Cambria Math" w:hAnsi="Cambria Math"/>
                  <w:rPrChange w:id="5390" w:author="凡 张" w:date="2019-05-26T07:05:00Z">
                    <w:rPr>
                      <w:rFonts w:ascii="Cambria Math" w:hAnsi="Cambria Math"/>
                    </w:rPr>
                  </w:rPrChange>
                </w:rPr>
                <m:t>*rect</m:t>
              </m:r>
              <m:d>
                <m:dPr>
                  <m:ctrlPr>
                    <w:rPr>
                      <w:rFonts w:ascii="Cambria Math" w:hAnsi="Cambria Math"/>
                      <w:rPrChange w:id="5391" w:author="凡 张" w:date="2019-05-26T07:05:00Z">
                        <w:rPr>
                          <w:rFonts w:ascii="Cambria Math" w:hAnsi="Cambria Math"/>
                        </w:rPr>
                      </w:rPrChange>
                    </w:rPr>
                  </m:ctrlPr>
                </m:dPr>
                <m:e>
                  <m:f>
                    <m:fPr>
                      <m:ctrlPr>
                        <w:rPr>
                          <w:rFonts w:ascii="Cambria Math" w:hAnsi="Cambria Math"/>
                          <w:rPrChange w:id="5392" w:author="凡 张" w:date="2019-05-26T07:05:00Z">
                            <w:rPr>
                              <w:rFonts w:ascii="Cambria Math" w:hAnsi="Cambria Math"/>
                            </w:rPr>
                          </w:rPrChange>
                        </w:rPr>
                      </m:ctrlPr>
                    </m:fPr>
                    <m:num>
                      <m:r>
                        <m:rPr>
                          <m:sty m:val="p"/>
                        </m:rPr>
                        <w:rPr>
                          <w:rFonts w:ascii="Cambria Math" w:hAnsi="Cambria Math"/>
                          <w:rPrChange w:id="5393" w:author="凡 张" w:date="2019-05-26T07:05:00Z">
                            <w:rPr>
                              <w:rFonts w:ascii="Cambria Math" w:hAnsi="Cambria Math"/>
                            </w:rPr>
                          </w:rPrChange>
                        </w:rPr>
                        <m:t>2</m:t>
                      </m:r>
                      <m:r>
                        <w:rPr>
                          <w:rFonts w:ascii="Cambria Math" w:hAnsi="Cambria Math"/>
                          <w:rPrChange w:id="5394" w:author="凡 张" w:date="2019-05-26T07:05:00Z">
                            <w:rPr>
                              <w:rFonts w:ascii="Cambria Math" w:hAnsi="Cambria Math"/>
                            </w:rPr>
                          </w:rPrChange>
                        </w:rPr>
                        <m:t>πx</m:t>
                      </m:r>
                    </m:num>
                    <m:den>
                      <m:r>
                        <w:rPr>
                          <w:rFonts w:ascii="Cambria Math" w:hAnsi="Cambria Math"/>
                          <w:rPrChange w:id="5395" w:author="凡 张" w:date="2019-05-26T07:05:00Z">
                            <w:rPr>
                              <w:rFonts w:ascii="Cambria Math" w:hAnsi="Cambria Math"/>
                            </w:rPr>
                          </w:rPrChange>
                        </w:rPr>
                        <m:t>L</m:t>
                      </m:r>
                    </m:den>
                  </m:f>
                  <m:r>
                    <m:rPr>
                      <m:sty m:val="p"/>
                    </m:rPr>
                    <w:rPr>
                      <w:rFonts w:ascii="Cambria Math" w:hAnsi="Cambria Math"/>
                      <w:rPrChange w:id="5396" w:author="凡 张" w:date="2019-05-26T07:05:00Z">
                        <w:rPr>
                          <w:rFonts w:ascii="Cambria Math" w:hAnsi="Cambria Math"/>
                        </w:rPr>
                      </w:rPrChange>
                    </w:rPr>
                    <m:t>+δ</m:t>
                  </m:r>
                </m:e>
              </m:d>
              <m:r>
                <w:rPr>
                  <w:rFonts w:ascii="Cambria Math" w:hAnsi="Cambria Math"/>
                </w:rPr>
                <m:t>#</m:t>
              </m:r>
              <m:d>
                <m:dPr>
                  <m:ctrlPr>
                    <w:ins w:id="5397" w:author="凡 张" w:date="2019-05-26T08:47:00Z">
                      <w:rPr>
                        <w:rFonts w:ascii="Cambria Math" w:hAnsi="Cambria Math"/>
                      </w:rPr>
                    </w:ins>
                  </m:ctrlPr>
                </m:dPr>
                <m:e>
                  <m:r>
                    <w:ins w:id="5398" w:author="凡 张" w:date="2019-05-26T08:47:00Z">
                      <m:rPr>
                        <m:sty m:val="p"/>
                      </m:rPr>
                      <w:rPr>
                        <w:rFonts w:ascii="Cambria Math" w:hAnsi="Cambria Math"/>
                      </w:rPr>
                      <m:t>4.3</m:t>
                    </w:ins>
                  </m:r>
                </m:e>
              </m:d>
              <m:ctrlPr>
                <w:ins w:id="5399" w:author="凡 张" w:date="2019-05-26T08:47:00Z">
                  <w:rPr>
                    <w:rFonts w:ascii="Cambria Math" w:hAnsi="Cambria Math"/>
                    <w:i/>
                  </w:rPr>
                </w:ins>
              </m:ctrlPr>
            </m:e>
          </m:eqArr>
        </m:oMath>
      </m:oMathPara>
    </w:p>
    <w:p w:rsidR="001A18CA" w:rsidRPr="001A18CA" w:rsidRDefault="001A18CA" w:rsidP="00E01D29">
      <w:pPr>
        <w:pStyle w:val="afff3"/>
        <w:ind w:left="840"/>
        <w:rPr>
          <w:ins w:id="5400" w:author="凡 张" w:date="2019-05-26T08:47:00Z"/>
          <w:rFonts w:hint="eastAsia"/>
          <w:rPrChange w:id="5401" w:author="凡 张" w:date="2019-05-26T08:47:00Z">
            <w:rPr>
              <w:ins w:id="5402" w:author="凡 张" w:date="2019-05-26T08:47:00Z"/>
            </w:rPr>
          </w:rPrChange>
        </w:rPr>
      </w:pPr>
    </w:p>
    <w:p w:rsidR="00E01D29" w:rsidRPr="00D62216" w:rsidRDefault="00E01D29" w:rsidP="004807F8">
      <w:pPr>
        <w:pStyle w:val="afff3"/>
        <w:ind w:left="840"/>
        <w:rPr>
          <w:rPrChange w:id="5403" w:author="凡 张" w:date="2019-05-26T07:05:00Z">
            <w:rPr/>
          </w:rPrChange>
        </w:rPr>
        <w:pPrChange w:id="5404" w:author="凡 张" w:date="2019-05-26T08:47:00Z">
          <w:pPr>
            <w:pStyle w:val="afff3"/>
            <w:ind w:left="840"/>
          </w:pPr>
        </w:pPrChange>
      </w:pPr>
      <w:del w:id="5405" w:author="凡 张" w:date="2019-05-26T08:47:00Z">
        <w:r w:rsidRPr="00D62216" w:rsidDel="004807F8">
          <w:rPr>
            <w:rPrChange w:id="5406" w:author="凡 张" w:date="2019-05-26T07:05:00Z">
              <w:rPr>
                <w:rFonts w:hint="eastAsia"/>
              </w:rPr>
            </w:rPrChange>
          </w:rPr>
          <w:tab/>
        </w:r>
        <w:r w:rsidRPr="00D62216" w:rsidDel="004807F8">
          <w:rPr>
            <w:rPrChange w:id="5407" w:author="凡 张" w:date="2019-05-26T07:05:00Z">
              <w:rPr>
                <w:rFonts w:hint="eastAsia"/>
              </w:rPr>
            </w:rPrChange>
          </w:rPr>
          <w:tab/>
          <w:delText>(4.3)</w:delText>
        </w:r>
      </w:del>
    </w:p>
    <w:p w:rsidR="00566DF6" w:rsidRPr="00D62216" w:rsidRDefault="00566DF6" w:rsidP="00D5535B">
      <w:pPr>
        <w:pStyle w:val="aff8"/>
        <w:ind w:firstLine="480"/>
        <w:rPr>
          <w:rPrChange w:id="5408" w:author="凡 张" w:date="2019-05-26T07:05:00Z">
            <w:rPr/>
          </w:rPrChange>
        </w:rPr>
      </w:pPr>
      <w:r w:rsidRPr="00D62216">
        <w:rPr>
          <w:rPrChange w:id="5409" w:author="凡 张" w:date="2019-05-26T07:05:00Z">
            <w:rPr/>
          </w:rPrChange>
        </w:rPr>
        <w:t>在上式中，第一项是高频条纹，第二项中</w:t>
      </w:r>
      <w:r w:rsidR="00640460" w:rsidRPr="00D62216">
        <w:rPr>
          <w:rPrChange w:id="5410" w:author="凡 张" w:date="2019-05-26T07:05:00Z">
            <w:rPr/>
          </w:rPrChange>
        </w:rPr>
        <w:t>利用傅立叶级数展开</w:t>
      </w:r>
      <w:ins w:id="5411" w:author="凡 张" w:date="2019-05-26T08:48:00Z">
        <w:r w:rsidR="00AA7310">
          <w:rPr>
            <w:rFonts w:hint="eastAsia"/>
          </w:rPr>
          <w:t>后相乘</w:t>
        </w:r>
      </w:ins>
      <w:r w:rsidR="00640460" w:rsidRPr="00D62216">
        <w:rPr>
          <w:rPrChange w:id="5412" w:author="凡 张" w:date="2019-05-26T07:05:00Z">
            <w:rPr/>
          </w:rPrChange>
        </w:rPr>
        <w:t>，基频分量</w:t>
      </w:r>
      <w:ins w:id="5413" w:author="凡 张" w:date="2019-05-26T08:49:00Z">
        <w:r w:rsidR="00AA7310">
          <w:rPr>
            <w:rFonts w:hint="eastAsia"/>
          </w:rPr>
          <w:t>积化</w:t>
        </w:r>
        <w:r w:rsidR="00DA2A95">
          <w:rPr>
            <w:rFonts w:hint="eastAsia"/>
          </w:rPr>
          <w:t>和差后</w:t>
        </w:r>
      </w:ins>
      <w:r w:rsidR="00640460" w:rsidRPr="00D62216">
        <w:rPr>
          <w:rPrChange w:id="5414" w:author="凡 张" w:date="2019-05-26T07:05:00Z">
            <w:rPr/>
          </w:rPrChange>
        </w:rPr>
        <w:t>为</w:t>
      </w:r>
    </w:p>
    <w:p w:rsidR="008676F9" w:rsidRPr="00D62216" w:rsidRDefault="00F81E25" w:rsidP="008676F9">
      <w:pPr>
        <w:pStyle w:val="afff3"/>
        <w:rPr>
          <w:rPrChange w:id="5415" w:author="凡 张" w:date="2019-05-26T07:05:00Z">
            <w:rPr/>
          </w:rPrChange>
        </w:rPr>
      </w:pPr>
      <m:oMathPara>
        <m:oMath>
          <m:r>
            <m:rPr>
              <m:sty m:val="p"/>
            </m:rPr>
            <w:rPr>
              <w:rFonts w:ascii="Cambria Math" w:hAnsi="Cambria Math"/>
              <w:rPrChange w:id="5416" w:author="凡 张" w:date="2019-05-26T07:05:00Z">
                <w:rPr>
                  <w:rFonts w:ascii="Cambria Math" w:hAnsi="Cambria Math"/>
                </w:rPr>
              </w:rPrChange>
            </w:rPr>
            <m:t>cos</m:t>
          </m:r>
          <m:d>
            <m:dPr>
              <m:ctrlPr>
                <w:rPr>
                  <w:rFonts w:ascii="Cambria Math" w:hAnsi="Cambria Math"/>
                  <w:i/>
                  <w:rPrChange w:id="5417" w:author="凡 张" w:date="2019-05-26T07:05:00Z">
                    <w:rPr>
                      <w:rFonts w:ascii="Cambria Math" w:hAnsi="Cambria Math"/>
                      <w:i/>
                    </w:rPr>
                  </w:rPrChange>
                </w:rPr>
              </m:ctrlPr>
            </m:dPr>
            <m:e>
              <m:f>
                <m:fPr>
                  <m:ctrlPr>
                    <w:rPr>
                      <w:rFonts w:ascii="Cambria Math" w:hAnsi="Cambria Math"/>
                      <w:rPrChange w:id="5418" w:author="凡 张" w:date="2019-05-26T07:05:00Z">
                        <w:rPr>
                          <w:rFonts w:ascii="Cambria Math" w:hAnsi="Cambria Math"/>
                        </w:rPr>
                      </w:rPrChange>
                    </w:rPr>
                  </m:ctrlPr>
                </m:fPr>
                <m:num>
                  <m:r>
                    <m:rPr>
                      <m:sty m:val="p"/>
                    </m:rPr>
                    <w:rPr>
                      <w:rFonts w:ascii="Cambria Math" w:hAnsi="Cambria Math"/>
                      <w:rPrChange w:id="5419" w:author="凡 张" w:date="2019-05-26T07:05:00Z">
                        <w:rPr>
                          <w:rFonts w:ascii="Cambria Math" w:hAnsi="Cambria Math"/>
                        </w:rPr>
                      </w:rPrChange>
                    </w:rPr>
                    <m:t>4</m:t>
                  </m:r>
                  <m:r>
                    <w:rPr>
                      <w:rFonts w:ascii="Cambria Math" w:hAnsi="Cambria Math"/>
                      <w:rPrChange w:id="5420" w:author="凡 张" w:date="2019-05-26T07:05:00Z">
                        <w:rPr>
                          <w:rFonts w:ascii="Cambria Math" w:hAnsi="Cambria Math"/>
                        </w:rPr>
                      </w:rPrChange>
                    </w:rPr>
                    <m:t>πx</m:t>
                  </m:r>
                </m:num>
                <m:den>
                  <m:r>
                    <w:rPr>
                      <w:rFonts w:ascii="Cambria Math" w:hAnsi="Cambria Math"/>
                      <w:rPrChange w:id="5421" w:author="凡 张" w:date="2019-05-26T07:05:00Z">
                        <w:rPr>
                          <w:rFonts w:ascii="Cambria Math" w:hAnsi="Cambria Math"/>
                        </w:rPr>
                      </w:rPrChange>
                    </w:rPr>
                    <m:t>L</m:t>
                  </m:r>
                </m:den>
              </m:f>
              <m:r>
                <w:rPr>
                  <w:rFonts w:ascii="Cambria Math" w:hAnsi="Cambria Math"/>
                  <w:rPrChange w:id="5422" w:author="凡 张" w:date="2019-05-26T07:05:00Z">
                    <w:rPr>
                      <w:rFonts w:ascii="Cambria Math" w:hAnsi="Cambria Math"/>
                    </w:rPr>
                  </w:rPrChange>
                </w:rPr>
                <m:t>+</m:t>
              </m:r>
              <m:r>
                <m:rPr>
                  <m:sty m:val="p"/>
                </m:rPr>
                <w:rPr>
                  <w:rFonts w:ascii="Cambria Math" w:hAnsi="Cambria Math"/>
                  <w:rPrChange w:id="5423" w:author="凡 张" w:date="2019-05-26T07:05:00Z">
                    <w:rPr>
                      <w:rFonts w:ascii="Cambria Math" w:hAnsi="Cambria Math"/>
                    </w:rPr>
                  </w:rPrChange>
                </w:rPr>
                <m:t>∆φ</m:t>
              </m:r>
              <m:d>
                <m:dPr>
                  <m:ctrlPr>
                    <w:rPr>
                      <w:rFonts w:ascii="Cambria Math" w:hAnsi="Cambria Math"/>
                      <w:rPrChange w:id="5424" w:author="凡 张" w:date="2019-05-26T07:05:00Z">
                        <w:rPr>
                          <w:rFonts w:ascii="Cambria Math" w:hAnsi="Cambria Math"/>
                        </w:rPr>
                      </w:rPrChange>
                    </w:rPr>
                  </m:ctrlPr>
                </m:dPr>
                <m:e>
                  <m:r>
                    <m:rPr>
                      <m:sty m:val="p"/>
                    </m:rPr>
                    <w:rPr>
                      <w:rFonts w:ascii="Cambria Math" w:hAnsi="Cambria Math"/>
                      <w:rPrChange w:id="5425" w:author="凡 张" w:date="2019-05-26T07:05:00Z">
                        <w:rPr>
                          <w:rFonts w:ascii="Cambria Math" w:hAnsi="Cambria Math"/>
                        </w:rPr>
                      </w:rPrChange>
                    </w:rPr>
                    <m:t>x, y</m:t>
                  </m:r>
                </m:e>
              </m:d>
              <m:r>
                <w:rPr>
                  <w:rFonts w:ascii="Cambria Math" w:hAnsi="Cambria Math"/>
                  <w:rPrChange w:id="5426" w:author="凡 张" w:date="2019-05-26T07:05:00Z">
                    <w:rPr>
                      <w:rFonts w:ascii="Cambria Math" w:hAnsi="Cambria Math"/>
                    </w:rPr>
                  </w:rPrChange>
                </w:rPr>
                <m:t>+</m:t>
              </m:r>
              <m:r>
                <m:rPr>
                  <m:sty m:val="p"/>
                </m:rPr>
                <w:rPr>
                  <w:rFonts w:ascii="Cambria Math" w:hAnsi="Cambria Math"/>
                  <w:rPrChange w:id="5427" w:author="凡 张" w:date="2019-05-26T07:05:00Z">
                    <w:rPr>
                      <w:rFonts w:ascii="Cambria Math" w:hAnsi="Cambria Math"/>
                    </w:rPr>
                  </w:rPrChange>
                </w:rPr>
                <m:t>δ</m:t>
              </m:r>
            </m:e>
          </m:d>
          <w:del w:id="5428" w:author="凡 张" w:date="2019-05-26T08:48:00Z">
            <m:r>
              <w:br/>
            </m:r>
          </w:del>
        </m:oMath>
      </m:oMathPara>
      <w:del w:id="5429" w:author="凡 张" w:date="2019-05-26T08:48:00Z">
        <w:r w:rsidR="00640460" w:rsidRPr="00D62216" w:rsidDel="001A18CA">
          <w:rPr>
            <w:rPrChange w:id="5430" w:author="凡 张" w:date="2019-05-26T07:05:00Z">
              <w:rPr/>
            </w:rPrChange>
          </w:rPr>
          <w:delText>和</w:delText>
        </w:r>
      </w:del>
      <w:r w:rsidR="001A18CA">
        <w:br/>
      </w:r>
      <m:oMathPara>
        <m:oMath>
          <m:func>
            <m:funcPr>
              <m:ctrlPr>
                <w:rPr>
                  <w:rFonts w:ascii="Cambria Math" w:hAnsi="Cambria Math"/>
                  <w:rPrChange w:id="5431" w:author="凡 张" w:date="2019-05-26T07:05:00Z">
                    <w:rPr>
                      <w:rFonts w:ascii="Cambria Math" w:hAnsi="Cambria Math"/>
                    </w:rPr>
                  </w:rPrChange>
                </w:rPr>
              </m:ctrlPr>
            </m:funcPr>
            <m:fName>
              <m:r>
                <m:rPr>
                  <m:sty m:val="p"/>
                </m:rPr>
                <w:rPr>
                  <w:rFonts w:ascii="Cambria Math" w:hAnsi="Cambria Math"/>
                  <w:rPrChange w:id="5432" w:author="凡 张" w:date="2019-05-26T07:05:00Z">
                    <w:rPr>
                      <w:rFonts w:ascii="Cambria Math" w:hAnsi="Cambria Math"/>
                    </w:rPr>
                  </w:rPrChange>
                </w:rPr>
                <m:t>cos</m:t>
              </m:r>
            </m:fName>
            <m:e>
              <m:d>
                <m:dPr>
                  <m:ctrlPr>
                    <w:rPr>
                      <w:rFonts w:ascii="Cambria Math" w:hAnsi="Cambria Math"/>
                      <w:i/>
                      <w:rPrChange w:id="5433" w:author="凡 张" w:date="2019-05-26T07:05:00Z">
                        <w:rPr>
                          <w:rFonts w:ascii="Cambria Math" w:hAnsi="Cambria Math"/>
                          <w:i/>
                        </w:rPr>
                      </w:rPrChange>
                    </w:rPr>
                  </m:ctrlPr>
                </m:dPr>
                <m:e>
                  <m:r>
                    <m:rPr>
                      <m:sty m:val="p"/>
                    </m:rPr>
                    <w:rPr>
                      <w:rFonts w:ascii="Cambria Math" w:hAnsi="Cambria Math"/>
                      <w:rPrChange w:id="5434" w:author="凡 张" w:date="2019-05-26T07:05:00Z">
                        <w:rPr>
                          <w:rFonts w:ascii="Cambria Math" w:hAnsi="Cambria Math"/>
                        </w:rPr>
                      </w:rPrChange>
                    </w:rPr>
                    <m:t>∆φ</m:t>
                  </m:r>
                  <m:d>
                    <m:dPr>
                      <m:ctrlPr>
                        <w:rPr>
                          <w:rFonts w:ascii="Cambria Math" w:hAnsi="Cambria Math"/>
                          <w:rPrChange w:id="5435" w:author="凡 张" w:date="2019-05-26T07:05:00Z">
                            <w:rPr>
                              <w:rFonts w:ascii="Cambria Math" w:hAnsi="Cambria Math"/>
                            </w:rPr>
                          </w:rPrChange>
                        </w:rPr>
                      </m:ctrlPr>
                    </m:dPr>
                    <m:e>
                      <m:r>
                        <m:rPr>
                          <m:sty m:val="p"/>
                        </m:rPr>
                        <w:rPr>
                          <w:rFonts w:ascii="Cambria Math" w:hAnsi="Cambria Math"/>
                          <w:rPrChange w:id="5436" w:author="凡 张" w:date="2019-05-26T07:05:00Z">
                            <w:rPr>
                              <w:rFonts w:ascii="Cambria Math" w:hAnsi="Cambria Math"/>
                            </w:rPr>
                          </w:rPrChange>
                        </w:rPr>
                        <m:t>x, y</m:t>
                      </m:r>
                    </m:e>
                  </m:d>
                  <m:r>
                    <w:rPr>
                      <w:rFonts w:ascii="Cambria Math" w:hAnsi="Cambria Math"/>
                      <w:rPrChange w:id="5437" w:author="凡 张" w:date="2019-05-26T07:05:00Z">
                        <w:rPr>
                          <w:rFonts w:ascii="Cambria Math" w:hAnsi="Cambria Math"/>
                        </w:rPr>
                      </w:rPrChange>
                    </w:rPr>
                    <m:t>-δ</m:t>
                  </m:r>
                </m:e>
              </m:d>
            </m:e>
          </m:func>
        </m:oMath>
      </m:oMathPara>
    </w:p>
    <w:p w:rsidR="00566DF6" w:rsidRPr="00D62216" w:rsidRDefault="00566DF6" w:rsidP="00D5535B">
      <w:pPr>
        <w:pStyle w:val="aff8"/>
        <w:ind w:firstLine="480"/>
        <w:rPr>
          <w:rPrChange w:id="5438" w:author="凡 张" w:date="2019-05-26T07:05:00Z">
            <w:rPr/>
          </w:rPrChange>
        </w:rPr>
      </w:pPr>
    </w:p>
    <w:p w:rsidR="00566DF6" w:rsidRPr="00D62216" w:rsidRDefault="00640460" w:rsidP="00D5535B">
      <w:pPr>
        <w:pStyle w:val="aff8"/>
        <w:ind w:firstLine="480"/>
        <w:rPr>
          <w:rPrChange w:id="5439" w:author="凡 张" w:date="2019-05-26T07:05:00Z">
            <w:rPr/>
          </w:rPrChange>
        </w:rPr>
      </w:pPr>
      <w:r w:rsidRPr="00D62216">
        <w:rPr>
          <w:rPrChange w:id="5440" w:author="凡 张" w:date="2019-05-26T07:05:00Z">
            <w:rPr/>
          </w:rPrChange>
        </w:rPr>
        <w:t>前者</w:t>
      </w:r>
      <w:r w:rsidR="00566DF6" w:rsidRPr="00D62216">
        <w:rPr>
          <w:rPrChange w:id="5441" w:author="凡 张" w:date="2019-05-26T07:05:00Z">
            <w:rPr/>
          </w:rPrChange>
        </w:rPr>
        <w:t>相对于</w:t>
      </w:r>
      <m:oMath>
        <m:func>
          <m:funcPr>
            <m:ctrlPr>
              <w:rPr>
                <w:rFonts w:ascii="Cambria Math" w:hAnsi="Cambria Math"/>
                <w:rPrChange w:id="5442" w:author="凡 张" w:date="2019-05-26T07:05:00Z">
                  <w:rPr>
                    <w:rFonts w:ascii="Cambria Math" w:hAnsi="Cambria Math"/>
                  </w:rPr>
                </w:rPrChange>
              </w:rPr>
            </m:ctrlPr>
          </m:funcPr>
          <m:fName>
            <m:r>
              <m:rPr>
                <m:sty m:val="p"/>
              </m:rPr>
              <w:rPr>
                <w:rFonts w:ascii="Cambria Math" w:hAnsi="Cambria Math"/>
                <w:rPrChange w:id="5443" w:author="凡 张" w:date="2019-05-26T07:05:00Z">
                  <w:rPr>
                    <w:rFonts w:ascii="Cambria Math" w:hAnsi="Cambria Math"/>
                  </w:rPr>
                </w:rPrChange>
              </w:rPr>
              <m:t>cos</m:t>
            </m:r>
          </m:fName>
          <m:e>
            <m:d>
              <m:dPr>
                <m:ctrlPr>
                  <w:rPr>
                    <w:rFonts w:ascii="Cambria Math" w:hAnsi="Cambria Math"/>
                    <w:i/>
                    <w:rPrChange w:id="5444" w:author="凡 张" w:date="2019-05-26T07:05:00Z">
                      <w:rPr>
                        <w:rFonts w:ascii="Cambria Math" w:hAnsi="Cambria Math"/>
                        <w:i/>
                      </w:rPr>
                    </w:rPrChange>
                  </w:rPr>
                </m:ctrlPr>
              </m:dPr>
              <m:e>
                <m:r>
                  <m:rPr>
                    <m:sty m:val="p"/>
                  </m:rPr>
                  <w:rPr>
                    <w:rFonts w:ascii="Cambria Math" w:hAnsi="Cambria Math"/>
                    <w:rPrChange w:id="5445" w:author="凡 张" w:date="2019-05-26T07:05:00Z">
                      <w:rPr>
                        <w:rFonts w:ascii="Cambria Math" w:hAnsi="Cambria Math"/>
                      </w:rPr>
                    </w:rPrChange>
                  </w:rPr>
                  <m:t>∆φ</m:t>
                </m:r>
                <m:d>
                  <m:dPr>
                    <m:ctrlPr>
                      <w:rPr>
                        <w:rFonts w:ascii="Cambria Math" w:hAnsi="Cambria Math"/>
                        <w:rPrChange w:id="5446" w:author="凡 张" w:date="2019-05-26T07:05:00Z">
                          <w:rPr>
                            <w:rFonts w:ascii="Cambria Math" w:hAnsi="Cambria Math"/>
                          </w:rPr>
                        </w:rPrChange>
                      </w:rPr>
                    </m:ctrlPr>
                  </m:dPr>
                  <m:e>
                    <m:r>
                      <m:rPr>
                        <m:sty m:val="p"/>
                      </m:rPr>
                      <w:rPr>
                        <w:rFonts w:ascii="Cambria Math" w:hAnsi="Cambria Math"/>
                        <w:rPrChange w:id="5447" w:author="凡 张" w:date="2019-05-26T07:05:00Z">
                          <w:rPr>
                            <w:rFonts w:ascii="Cambria Math" w:hAnsi="Cambria Math"/>
                          </w:rPr>
                        </w:rPrChange>
                      </w:rPr>
                      <m:t>x, y</m:t>
                    </m:r>
                  </m:e>
                </m:d>
                <m:r>
                  <w:rPr>
                    <w:rFonts w:ascii="Cambria Math" w:hAnsi="Cambria Math"/>
                    <w:rPrChange w:id="5448" w:author="凡 张" w:date="2019-05-26T07:05:00Z">
                      <w:rPr>
                        <w:rFonts w:ascii="Cambria Math" w:hAnsi="Cambria Math"/>
                      </w:rPr>
                    </w:rPrChange>
                  </w:rPr>
                  <m:t>-δ</m:t>
                </m:r>
              </m:e>
            </m:d>
          </m:e>
        </m:func>
      </m:oMath>
      <w:r w:rsidR="00566DF6" w:rsidRPr="00D62216">
        <w:rPr>
          <w:rPrChange w:id="5449" w:author="凡 张" w:date="2019-05-26T07:05:00Z">
            <w:rPr/>
          </w:rPrChange>
        </w:rPr>
        <w:t>同样属于高频变化成分，</w:t>
      </w:r>
      <w:r w:rsidR="008676F9" w:rsidRPr="00D62216">
        <w:rPr>
          <w:rPrChange w:id="5450" w:author="凡 张" w:date="2019-05-26T07:05:00Z">
            <w:rPr/>
          </w:rPrChange>
        </w:rPr>
        <w:t>是</w:t>
      </w:r>
      <w:r w:rsidR="00566DF6" w:rsidRPr="00D62216">
        <w:rPr>
          <w:rPrChange w:id="5451" w:author="凡 张" w:date="2019-05-26T07:05:00Z">
            <w:rPr/>
          </w:rPrChange>
        </w:rPr>
        <w:t>被物体高度扭曲的投影条纹。假设通过滤波，</w:t>
      </w:r>
      <w:r w:rsidR="0011018A" w:rsidRPr="00D62216">
        <w:rPr>
          <w:rPrChange w:id="5452" w:author="凡 张" w:date="2019-05-26T07:05:00Z">
            <w:rPr/>
          </w:rPrChange>
        </w:rPr>
        <w:t>可</w:t>
      </w:r>
      <w:r w:rsidR="00566DF6" w:rsidRPr="00D62216">
        <w:rPr>
          <w:rPrChange w:id="5453" w:author="凡 张" w:date="2019-05-26T07:05:00Z">
            <w:rPr/>
          </w:rPrChange>
        </w:rPr>
        <w:t>从上式子中分离出低频成分</w:t>
      </w:r>
      <w:r w:rsidR="008676F9" w:rsidRPr="00D62216">
        <w:rPr>
          <w:rPrChange w:id="5454" w:author="凡 张" w:date="2019-05-26T07:05:00Z">
            <w:rPr/>
          </w:rPrChange>
        </w:rPr>
        <w:t>。</w:t>
      </w:r>
    </w:p>
    <w:p w:rsidR="00DA2A95" w:rsidRPr="00D62216" w:rsidRDefault="008676F9" w:rsidP="00DA2A95">
      <w:pPr>
        <w:pStyle w:val="afff3"/>
        <w:rPr>
          <w:rFonts w:hint="eastAsia"/>
          <w:rPrChange w:id="5455" w:author="凡 张" w:date="2019-05-26T07:05:00Z">
            <w:rPr/>
          </w:rPrChange>
        </w:rPr>
        <w:pPrChange w:id="5456" w:author="凡 张" w:date="2019-05-26T08:50:00Z">
          <w:pPr>
            <w:pStyle w:val="afff3"/>
          </w:pPr>
        </w:pPrChange>
      </w:pPr>
      <w:r w:rsidRPr="00D62216">
        <w:rPr>
          <w:rPrChange w:id="5457" w:author="凡 张" w:date="2019-05-26T07:05:00Z">
            <w:rPr/>
          </w:rPrChange>
        </w:rPr>
        <w:tab/>
      </w:r>
      <w:r w:rsidR="00DA2A95">
        <w:br/>
      </w:r>
      <m:oMathPara>
        <m:oMath>
          <m:eqArr>
            <m:eqArrPr>
              <m:maxDist m:val="1"/>
              <m:ctrlPr>
                <w:ins w:id="5458" w:author="凡 张" w:date="2019-05-26T08:50:00Z">
                  <w:rPr>
                    <w:rFonts w:ascii="Cambria Math" w:hAnsi="Cambria Math"/>
                    <w:i/>
                  </w:rPr>
                </w:ins>
              </m:ctrlPr>
            </m:eqArrPr>
            <m:e>
              <m:sSub>
                <m:sSubPr>
                  <m:ctrlPr>
                    <w:rPr>
                      <w:rFonts w:ascii="Cambria Math" w:hAnsi="Cambria Math"/>
                      <w:rPrChange w:id="5459" w:author="凡 张" w:date="2019-05-26T07:05:00Z">
                        <w:rPr>
                          <w:rFonts w:ascii="Cambria Math" w:hAnsi="Cambria Math"/>
                        </w:rPr>
                      </w:rPrChange>
                    </w:rPr>
                  </m:ctrlPr>
                </m:sSubPr>
                <m:e>
                  <m:r>
                    <w:rPr>
                      <w:rFonts w:ascii="Cambria Math" w:hAnsi="Cambria Math"/>
                      <w:rPrChange w:id="5460" w:author="凡 张" w:date="2019-05-26T07:05:00Z">
                        <w:rPr>
                          <w:rFonts w:ascii="Cambria Math" w:hAnsi="Cambria Math"/>
                        </w:rPr>
                      </w:rPrChange>
                    </w:rPr>
                    <m:t>I</m:t>
                  </m:r>
                </m:e>
                <m:sub>
                  <m:r>
                    <w:rPr>
                      <w:rFonts w:ascii="Cambria Math" w:hAnsi="Cambria Math"/>
                      <w:rPrChange w:id="5461" w:author="凡 张" w:date="2019-05-26T07:05:00Z">
                        <w:rPr>
                          <w:rFonts w:ascii="Cambria Math" w:hAnsi="Cambria Math"/>
                        </w:rPr>
                      </w:rPrChange>
                    </w:rPr>
                    <m:t>filtered</m:t>
                  </m:r>
                </m:sub>
              </m:sSub>
              <m:r>
                <m:rPr>
                  <m:sty m:val="p"/>
                </m:rPr>
                <w:rPr>
                  <w:rFonts w:ascii="Cambria Math" w:hAnsi="Cambria Math"/>
                  <w:rPrChange w:id="5462" w:author="凡 张" w:date="2019-05-26T07:05:00Z">
                    <w:rPr>
                      <w:rFonts w:ascii="Cambria Math" w:hAnsi="Cambria Math"/>
                    </w:rPr>
                  </w:rPrChange>
                </w:rPr>
                <m:t>=</m:t>
              </m:r>
              <m:func>
                <m:funcPr>
                  <m:ctrlPr>
                    <w:rPr>
                      <w:rFonts w:ascii="Cambria Math" w:hAnsi="Cambria Math"/>
                      <w:rPrChange w:id="5463" w:author="凡 张" w:date="2019-05-26T07:05:00Z">
                        <w:rPr>
                          <w:rFonts w:ascii="Cambria Math" w:hAnsi="Cambria Math"/>
                        </w:rPr>
                      </w:rPrChange>
                    </w:rPr>
                  </m:ctrlPr>
                </m:funcPr>
                <m:fName>
                  <m:r>
                    <m:rPr>
                      <m:sty m:val="p"/>
                    </m:rPr>
                    <w:rPr>
                      <w:rFonts w:ascii="Cambria Math" w:hAnsi="Cambria Math"/>
                      <w:rPrChange w:id="5464" w:author="凡 张" w:date="2019-05-26T07:05:00Z">
                        <w:rPr>
                          <w:rFonts w:ascii="Cambria Math" w:hAnsi="Cambria Math"/>
                        </w:rPr>
                      </w:rPrChange>
                    </w:rPr>
                    <m:t>cos</m:t>
                  </m:r>
                </m:fName>
                <m:e>
                  <m:d>
                    <m:dPr>
                      <m:ctrlPr>
                        <w:rPr>
                          <w:rFonts w:ascii="Cambria Math" w:hAnsi="Cambria Math"/>
                          <w:rPrChange w:id="5465" w:author="凡 张" w:date="2019-05-26T07:05:00Z">
                            <w:rPr>
                              <w:rFonts w:ascii="Cambria Math" w:hAnsi="Cambria Math"/>
                            </w:rPr>
                          </w:rPrChange>
                        </w:rPr>
                      </m:ctrlPr>
                    </m:dPr>
                    <m:e>
                      <m:r>
                        <m:rPr>
                          <m:sty m:val="p"/>
                        </m:rPr>
                        <w:rPr>
                          <w:rFonts w:ascii="Cambria Math" w:hAnsi="Cambria Math"/>
                          <w:rPrChange w:id="5466" w:author="凡 张" w:date="2019-05-26T07:05:00Z">
                            <w:rPr>
                              <w:rFonts w:ascii="Cambria Math" w:hAnsi="Cambria Math"/>
                            </w:rPr>
                          </w:rPrChange>
                        </w:rPr>
                        <m:t>∆φ</m:t>
                      </m:r>
                      <m:d>
                        <m:dPr>
                          <m:ctrlPr>
                            <w:rPr>
                              <w:rFonts w:ascii="Cambria Math" w:hAnsi="Cambria Math"/>
                              <w:rPrChange w:id="5467" w:author="凡 张" w:date="2019-05-26T07:05:00Z">
                                <w:rPr>
                                  <w:rFonts w:ascii="Cambria Math" w:hAnsi="Cambria Math"/>
                                </w:rPr>
                              </w:rPrChange>
                            </w:rPr>
                          </m:ctrlPr>
                        </m:dPr>
                        <m:e>
                          <m:r>
                            <m:rPr>
                              <m:sty m:val="p"/>
                            </m:rPr>
                            <w:rPr>
                              <w:rFonts w:ascii="Cambria Math" w:hAnsi="Cambria Math"/>
                              <w:rPrChange w:id="5468" w:author="凡 张" w:date="2019-05-26T07:05:00Z">
                                <w:rPr>
                                  <w:rFonts w:ascii="Cambria Math" w:hAnsi="Cambria Math"/>
                                </w:rPr>
                              </w:rPrChange>
                            </w:rPr>
                            <m:t>x, y</m:t>
                          </m:r>
                        </m:e>
                      </m:d>
                      <m:r>
                        <m:rPr>
                          <m:sty m:val="p"/>
                        </m:rPr>
                        <w:rPr>
                          <w:rFonts w:ascii="Cambria Math" w:hAnsi="Cambria Math"/>
                          <w:rPrChange w:id="5469" w:author="凡 张" w:date="2019-05-26T07:05:00Z">
                            <w:rPr>
                              <w:rFonts w:ascii="Cambria Math" w:hAnsi="Cambria Math"/>
                            </w:rPr>
                          </w:rPrChange>
                        </w:rPr>
                        <m:t>-</m:t>
                      </m:r>
                      <m:r>
                        <w:rPr>
                          <w:rFonts w:ascii="Cambria Math" w:hAnsi="Cambria Math"/>
                          <w:rPrChange w:id="5470" w:author="凡 张" w:date="2019-05-26T07:05:00Z">
                            <w:rPr>
                              <w:rFonts w:ascii="Cambria Math" w:hAnsi="Cambria Math"/>
                            </w:rPr>
                          </w:rPrChange>
                        </w:rPr>
                        <m:t>δ</m:t>
                      </m:r>
                    </m:e>
                  </m:d>
                </m:e>
              </m:func>
              <m:r>
                <w:rPr>
                  <w:rFonts w:ascii="Cambria Math" w:hAnsi="Cambria Math"/>
                </w:rPr>
                <m:t>#</m:t>
              </m:r>
              <m:d>
                <m:dPr>
                  <m:ctrlPr>
                    <w:ins w:id="5471" w:author="凡 张" w:date="2019-05-26T08:50:00Z">
                      <w:rPr>
                        <w:rFonts w:ascii="Cambria Math" w:hAnsi="Cambria Math"/>
                        <w:i/>
                      </w:rPr>
                    </w:ins>
                  </m:ctrlPr>
                </m:dPr>
                <m:e>
                  <m:r>
                    <w:ins w:id="5472" w:author="凡 张" w:date="2019-05-26T08:50:00Z">
                      <w:rPr>
                        <w:rFonts w:ascii="Cambria Math" w:hAnsi="Cambria Math"/>
                      </w:rPr>
                      <m:t>4.4</m:t>
                    </w:ins>
                  </m:r>
                </m:e>
              </m:d>
            </m:e>
          </m:eqArr>
          <m:r>
            <w:del w:id="5473" w:author="凡 张" w:date="2019-05-26T08:49:00Z">
              <m:rPr>
                <m:sty m:val="p"/>
              </m:rPr>
              <w:rPr>
                <w:rFonts w:ascii="Cambria Math" w:hAnsi="Cambria Math"/>
                <w:rPrChange w:id="5474" w:author="凡 张" w:date="2019-05-26T08:49:00Z">
                  <w:rPr/>
                </w:rPrChange>
              </w:rPr>
              <w:tab/>
            </w:del>
          </m:r>
          <m:r>
            <w:del w:id="5475" w:author="凡 张" w:date="2019-05-26T08:49:00Z">
              <m:rPr>
                <m:sty m:val="p"/>
              </m:rPr>
              <w:rPr>
                <w:rFonts w:ascii="Cambria Math" w:hAnsi="Cambria Math"/>
                <w:rPrChange w:id="5476" w:author="凡 张" w:date="2019-05-26T08:49:00Z">
                  <w:rPr>
                    <w:rFonts w:ascii="Cambria Math" w:hAnsi="Cambria Math"/>
                  </w:rPr>
                </w:rPrChange>
              </w:rPr>
              <m:t>(4.4)</m:t>
            </w:del>
          </m:r>
        </m:oMath>
      </m:oMathPara>
    </w:p>
    <w:p w:rsidR="005D13E8" w:rsidRPr="00D62216" w:rsidRDefault="00566DF6" w:rsidP="00D5535B">
      <w:pPr>
        <w:pStyle w:val="aff8"/>
        <w:ind w:firstLine="480"/>
        <w:rPr>
          <w:rPrChange w:id="5477" w:author="凡 张" w:date="2019-05-26T07:05:00Z">
            <w:rPr/>
          </w:rPrChange>
        </w:rPr>
      </w:pPr>
      <w:r w:rsidRPr="00D62216">
        <w:rPr>
          <w:rPrChange w:id="5478" w:author="凡 张" w:date="2019-05-26T07:05:00Z">
            <w:rPr/>
          </w:rPrChange>
        </w:rPr>
        <w:t>则可通过相位提取公式，反解出</w:t>
      </w:r>
      <m:oMath>
        <m:r>
          <m:rPr>
            <m:sty m:val="p"/>
          </m:rPr>
          <w:rPr>
            <w:rFonts w:ascii="Cambria Math" w:hAnsi="Cambria Math"/>
            <w:rPrChange w:id="5479" w:author="凡 张" w:date="2019-05-26T07:05:00Z">
              <w:rPr>
                <w:rFonts w:ascii="Cambria Math" w:hAnsi="Cambria Math"/>
              </w:rPr>
            </w:rPrChange>
          </w:rPr>
          <m:t>∆φ</m:t>
        </m:r>
        <m:d>
          <m:dPr>
            <m:ctrlPr>
              <w:rPr>
                <w:rFonts w:ascii="Cambria Math" w:hAnsi="Cambria Math"/>
                <w:rPrChange w:id="5480" w:author="凡 张" w:date="2019-05-26T07:05:00Z">
                  <w:rPr>
                    <w:rFonts w:ascii="Cambria Math" w:hAnsi="Cambria Math"/>
                  </w:rPr>
                </w:rPrChange>
              </w:rPr>
            </m:ctrlPr>
          </m:dPr>
          <m:e>
            <m:r>
              <m:rPr>
                <m:sty m:val="p"/>
              </m:rPr>
              <w:rPr>
                <w:rFonts w:ascii="Cambria Math" w:hAnsi="Cambria Math"/>
                <w:rPrChange w:id="5481" w:author="凡 张" w:date="2019-05-26T07:05:00Z">
                  <w:rPr>
                    <w:rFonts w:ascii="Cambria Math" w:hAnsi="Cambria Math"/>
                  </w:rPr>
                </w:rPrChange>
              </w:rPr>
              <m:t>x, y</m:t>
            </m:r>
          </m:e>
        </m:d>
      </m:oMath>
      <w:r w:rsidRPr="00D62216">
        <w:rPr>
          <w:rPrChange w:id="5482" w:author="凡 张" w:date="2019-05-26T07:05:00Z">
            <w:rPr/>
          </w:rPrChange>
        </w:rPr>
        <w:t>。具体推导</w:t>
      </w:r>
      <w:r w:rsidR="00381765" w:rsidRPr="00D62216">
        <w:rPr>
          <w:rPrChange w:id="5483" w:author="凡 张" w:date="2019-05-26T07:05:00Z">
            <w:rPr>
              <w:rFonts w:hint="eastAsia"/>
            </w:rPr>
          </w:rPrChange>
        </w:rPr>
        <w:t>过程</w:t>
      </w:r>
      <w:r w:rsidRPr="00D62216">
        <w:rPr>
          <w:rPrChange w:id="5484" w:author="凡 张" w:date="2019-05-26T07:05:00Z">
            <w:rPr/>
          </w:rPrChange>
        </w:rPr>
        <w:t>详见第</w:t>
      </w:r>
      <w:ins w:id="5485" w:author="凡 张" w:date="2019-05-26T08:50:00Z">
        <w:r w:rsidR="00831949">
          <w:t>5</w:t>
        </w:r>
      </w:ins>
      <w:del w:id="5486" w:author="凡 张" w:date="2019-05-26T08:50:00Z">
        <w:r w:rsidRPr="00D62216" w:rsidDel="00831949">
          <w:rPr>
            <w:rPrChange w:id="5487" w:author="凡 张" w:date="2019-05-26T07:05:00Z">
              <w:rPr/>
            </w:rPrChange>
          </w:rPr>
          <w:delText>6</w:delText>
        </w:r>
      </w:del>
      <w:r w:rsidRPr="00D62216">
        <w:rPr>
          <w:rPrChange w:id="5488" w:author="凡 张" w:date="2019-05-26T07:05:00Z">
            <w:rPr/>
          </w:rPrChange>
        </w:rPr>
        <w:t>章相位提取。</w:t>
      </w:r>
      <w:bookmarkStart w:id="5489" w:name="_Toc9421030"/>
    </w:p>
    <w:p w:rsidR="008676F9" w:rsidRPr="00D62216" w:rsidRDefault="00831949" w:rsidP="005C634D">
      <w:pPr>
        <w:pStyle w:val="2"/>
        <w:spacing w:before="156" w:after="156"/>
        <w:rPr>
          <w:rPrChange w:id="5490" w:author="凡 张" w:date="2019-05-26T07:05:00Z">
            <w:rPr/>
          </w:rPrChange>
        </w:rPr>
      </w:pPr>
      <w:bookmarkStart w:id="5491" w:name="_Toc9746658"/>
      <w:r w:rsidRPr="00D62216">
        <w:rPr>
          <w:noProof/>
          <w:rPrChange w:id="5492" w:author="凡 张" w:date="2019-05-26T07:05:00Z">
            <w:rPr>
              <w:noProof/>
            </w:rPr>
          </w:rPrChange>
        </w:rPr>
        <mc:AlternateContent>
          <mc:Choice Requires="wpg">
            <w:drawing>
              <wp:anchor distT="0" distB="0" distL="114300" distR="114300" simplePos="0" relativeHeight="251593728" behindDoc="0" locked="0" layoutInCell="1" allowOverlap="1" wp14:anchorId="7CEDAB24" wp14:editId="44CB82DB">
                <wp:simplePos x="0" y="0"/>
                <wp:positionH relativeFrom="margin">
                  <wp:align>center</wp:align>
                </wp:positionH>
                <wp:positionV relativeFrom="paragraph">
                  <wp:posOffset>702310</wp:posOffset>
                </wp:positionV>
                <wp:extent cx="5696585" cy="3475990"/>
                <wp:effectExtent l="0" t="0" r="0" b="0"/>
                <wp:wrapTopAndBottom/>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6585" cy="3475990"/>
                          <a:chOff x="0" y="0"/>
                          <a:chExt cx="5696779" cy="3475990"/>
                        </a:xfrm>
                      </wpg:grpSpPr>
                      <wpg:grpSp>
                        <wpg:cNvPr id="39" name="组合 39"/>
                        <wpg:cNvGrpSpPr/>
                        <wpg:grpSpPr>
                          <a:xfrm>
                            <a:off x="0" y="0"/>
                            <a:ext cx="5696779" cy="2632544"/>
                            <a:chOff x="0" y="0"/>
                            <a:chExt cx="5696779" cy="2632544"/>
                          </a:xfrm>
                        </wpg:grpSpPr>
                        <wpg:grpSp>
                          <wpg:cNvPr id="11" name="组合 11"/>
                          <wpg:cNvGrpSpPr/>
                          <wpg:grpSpPr>
                            <a:xfrm>
                              <a:off x="0" y="39756"/>
                              <a:ext cx="1790700" cy="2592788"/>
                              <a:chOff x="0" y="0"/>
                              <a:chExt cx="1790700" cy="2592788"/>
                            </a:xfrm>
                          </wpg:grpSpPr>
                          <wps:wsp>
                            <wps:cNvPr id="156" name="文本框 156"/>
                            <wps:cNvSpPr txBox="1"/>
                            <wps:spPr>
                              <a:xfrm>
                                <a:off x="0" y="2196548"/>
                                <a:ext cx="1790700" cy="396240"/>
                              </a:xfrm>
                              <a:prstGeom prst="rect">
                                <a:avLst/>
                              </a:prstGeom>
                              <a:solidFill>
                                <a:prstClr val="white"/>
                              </a:solidFill>
                              <a:ln>
                                <a:noFill/>
                              </a:ln>
                            </wps:spPr>
                            <wps:txbx>
                              <w:txbxContent>
                                <w:p w:rsidR="000D29F8" w:rsidRPr="00B40668" w:rsidRDefault="000D29F8" w:rsidP="00F416FB">
                                  <w:pPr>
                                    <w:pStyle w:val="af1"/>
                                    <w:spacing w:before="156" w:after="156"/>
                                    <w:rPr>
                                      <w:rFonts w:ascii="宋体" w:hAnsi="宋体"/>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4" name="图片 154"/>
                              <pic:cNvPicPr>
                                <a:picLocks noChangeAspect="1"/>
                              </pic:cNvPicPr>
                            </pic:nvPicPr>
                            <pic:blipFill rotWithShape="1">
                              <a:blip r:embed="rId35" cstate="print">
                                <a:extLst>
                                  <a:ext uri="{28A0092B-C50C-407E-A947-70E740481C1C}">
                                    <a14:useLocalDpi xmlns:a14="http://schemas.microsoft.com/office/drawing/2010/main" val="0"/>
                                  </a:ext>
                                </a:extLst>
                              </a:blip>
                              <a:srcRect l="38144" t="24740" r="29554" b="21427"/>
                              <a:stretch/>
                            </pic:blipFill>
                            <pic:spPr bwMode="auto">
                              <a:xfrm>
                                <a:off x="0" y="0"/>
                                <a:ext cx="1789044" cy="2236304"/>
                              </a:xfrm>
                              <a:prstGeom prst="rect">
                                <a:avLst/>
                              </a:prstGeom>
                              <a:ln>
                                <a:noFill/>
                              </a:ln>
                              <a:extLst>
                                <a:ext uri="{53640926-AAD7-44D8-BBD7-CCE9431645EC}">
                                  <a14:shadowObscured xmlns:a14="http://schemas.microsoft.com/office/drawing/2010/main"/>
                                </a:ext>
                              </a:extLst>
                            </pic:spPr>
                          </pic:pic>
                        </wpg:grpSp>
                        <wpg:grpSp>
                          <wpg:cNvPr id="12" name="组合 12"/>
                          <wpg:cNvGrpSpPr/>
                          <wpg:grpSpPr>
                            <a:xfrm>
                              <a:off x="1948070" y="39756"/>
                              <a:ext cx="1798982" cy="2592788"/>
                              <a:chOff x="0" y="0"/>
                              <a:chExt cx="1798982" cy="2592788"/>
                            </a:xfrm>
                          </wpg:grpSpPr>
                          <wps:wsp>
                            <wps:cNvPr id="157" name="文本框 157"/>
                            <wps:cNvSpPr txBox="1"/>
                            <wps:spPr>
                              <a:xfrm>
                                <a:off x="0" y="2196548"/>
                                <a:ext cx="1790700" cy="396240"/>
                              </a:xfrm>
                              <a:prstGeom prst="rect">
                                <a:avLst/>
                              </a:prstGeom>
                              <a:solidFill>
                                <a:prstClr val="white"/>
                              </a:solidFill>
                              <a:ln>
                                <a:noFill/>
                              </a:ln>
                            </wps:spPr>
                            <wps:txbx>
                              <w:txbxContent>
                                <w:p w:rsidR="000D29F8" w:rsidRPr="0016710D" w:rsidRDefault="000D29F8"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图片 141"/>
                              <pic:cNvPicPr>
                                <a:picLocks noChangeAspect="1"/>
                              </pic:cNvPicPr>
                            </pic:nvPicPr>
                            <pic:blipFill rotWithShape="1">
                              <a:blip r:embed="rId36" cstate="print">
                                <a:extLst>
                                  <a:ext uri="{28A0092B-C50C-407E-A947-70E740481C1C}">
                                    <a14:useLocalDpi xmlns:a14="http://schemas.microsoft.com/office/drawing/2010/main" val="0"/>
                                  </a:ext>
                                </a:extLst>
                              </a:blip>
                              <a:srcRect l="38659" t="24053" r="29039" b="22114"/>
                              <a:stretch/>
                            </pic:blipFill>
                            <pic:spPr bwMode="auto">
                              <a:xfrm>
                                <a:off x="9939" y="0"/>
                                <a:ext cx="1789043" cy="2236304"/>
                              </a:xfrm>
                              <a:prstGeom prst="rect">
                                <a:avLst/>
                              </a:prstGeom>
                              <a:ln>
                                <a:noFill/>
                              </a:ln>
                              <a:extLst>
                                <a:ext uri="{53640926-AAD7-44D8-BBD7-CCE9431645EC}">
                                  <a14:shadowObscured xmlns:a14="http://schemas.microsoft.com/office/drawing/2010/main"/>
                                </a:ext>
                              </a:extLst>
                            </pic:spPr>
                          </pic:pic>
                        </wpg:grpSp>
                        <wpg:grpSp>
                          <wpg:cNvPr id="13" name="组合 13"/>
                          <wpg:cNvGrpSpPr/>
                          <wpg:grpSpPr>
                            <a:xfrm>
                              <a:off x="3906079" y="0"/>
                              <a:ext cx="1790700" cy="2622605"/>
                              <a:chOff x="0" y="0"/>
                              <a:chExt cx="1790700" cy="2622605"/>
                            </a:xfrm>
                          </wpg:grpSpPr>
                          <wps:wsp>
                            <wps:cNvPr id="158" name="文本框 158"/>
                            <wps:cNvSpPr txBox="1"/>
                            <wps:spPr>
                              <a:xfrm>
                                <a:off x="0" y="2226365"/>
                                <a:ext cx="1790700" cy="396240"/>
                              </a:xfrm>
                              <a:prstGeom prst="rect">
                                <a:avLst/>
                              </a:prstGeom>
                              <a:solidFill>
                                <a:prstClr val="white"/>
                              </a:solidFill>
                              <a:ln>
                                <a:noFill/>
                              </a:ln>
                            </wps:spPr>
                            <wps:txbx>
                              <w:txbxContent>
                                <w:p w:rsidR="000D29F8" w:rsidRPr="00D34CDC" w:rsidRDefault="000D29F8"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5" name="图片 155"/>
                              <pic:cNvPicPr>
                                <a:picLocks noChangeAspect="1"/>
                              </pic:cNvPicPr>
                            </pic:nvPicPr>
                            <pic:blipFill rotWithShape="1">
                              <a:blip r:embed="rId37" cstate="print">
                                <a:extLst>
                                  <a:ext uri="{28A0092B-C50C-407E-A947-70E740481C1C}">
                                    <a14:useLocalDpi xmlns:a14="http://schemas.microsoft.com/office/drawing/2010/main" val="0"/>
                                  </a:ext>
                                </a:extLst>
                              </a:blip>
                              <a:srcRect l="25714" t="8521" r="26700" b="15214"/>
                              <a:stretch/>
                            </pic:blipFill>
                            <pic:spPr bwMode="auto">
                              <a:xfrm>
                                <a:off x="0" y="0"/>
                                <a:ext cx="1789043" cy="2236304"/>
                              </a:xfrm>
                              <a:prstGeom prst="rect">
                                <a:avLst/>
                              </a:prstGeom>
                              <a:ln>
                                <a:noFill/>
                              </a:ln>
                              <a:extLst>
                                <a:ext uri="{53640926-AAD7-44D8-BBD7-CCE9431645EC}">
                                  <a14:shadowObscured xmlns:a14="http://schemas.microsoft.com/office/drawing/2010/main"/>
                                </a:ext>
                              </a:extLst>
                            </pic:spPr>
                          </pic:pic>
                        </wpg:grpSp>
                      </wpg:grpSp>
                      <wps:wsp>
                        <wps:cNvPr id="35" name="文本框 35"/>
                        <wps:cNvSpPr txBox="1"/>
                        <wps:spPr>
                          <a:xfrm>
                            <a:off x="0" y="2782570"/>
                            <a:ext cx="5696144" cy="693420"/>
                          </a:xfrm>
                          <a:prstGeom prst="rect">
                            <a:avLst/>
                          </a:prstGeom>
                          <a:solidFill>
                            <a:prstClr val="white"/>
                          </a:solidFill>
                          <a:ln>
                            <a:noFill/>
                          </a:ln>
                        </wps:spPr>
                        <wps:txbx>
                          <w:txbxContent>
                            <w:p w:rsidR="000D29F8" w:rsidRPr="00831949" w:rsidRDefault="000D29F8" w:rsidP="00831949">
                              <w:pPr>
                                <w:pStyle w:val="af1"/>
                                <w:spacing w:before="156" w:after="156"/>
                                <w:rPr>
                                  <w:rPrChange w:id="5493" w:author="凡 张" w:date="2019-05-26T08:51:00Z">
                                    <w:rPr/>
                                  </w:rPrChange>
                                </w:rPr>
                                <w:pPrChange w:id="5494" w:author="凡 张" w:date="2019-05-26T08:51:00Z">
                                  <w:pPr>
                                    <w:pStyle w:val="af1"/>
                                    <w:spacing w:before="156" w:after="156"/>
                                  </w:pPr>
                                </w:pPrChange>
                              </w:pPr>
                              <w:bookmarkStart w:id="5495" w:name="_Toc9746629"/>
                              <w:r w:rsidRPr="00831949">
                                <w:rPr>
                                  <w:rFonts w:hint="eastAsia"/>
                                  <w:rPrChange w:id="5496" w:author="凡 张" w:date="2019-05-26T08:51:00Z">
                                    <w:rPr>
                                      <w:rFonts w:hint="eastAsia"/>
                                    </w:rPr>
                                  </w:rPrChange>
                                </w:rPr>
                                <w:t>图</w:t>
                              </w:r>
                              <w:r w:rsidRPr="00831949">
                                <w:rPr>
                                  <w:rPrChange w:id="5497" w:author="凡 张" w:date="2019-05-26T08:51:00Z">
                                    <w:rPr/>
                                  </w:rPrChange>
                                </w:rPr>
                                <w:fldChar w:fldCharType="begin"/>
                              </w:r>
                              <w:r w:rsidRPr="00831949">
                                <w:rPr>
                                  <w:rPrChange w:id="5498" w:author="凡 张" w:date="2019-05-26T08:51:00Z">
                                    <w:rPr/>
                                  </w:rPrChange>
                                </w:rPr>
                                <w:instrText xml:space="preserve"> </w:instrText>
                              </w:r>
                              <w:r w:rsidRPr="00831949">
                                <w:rPr>
                                  <w:rFonts w:hint="eastAsia"/>
                                  <w:rPrChange w:id="5499" w:author="凡 张" w:date="2019-05-26T08:51:00Z">
                                    <w:rPr>
                                      <w:rFonts w:hint="eastAsia"/>
                                    </w:rPr>
                                  </w:rPrChange>
                                </w:rPr>
                                <w:instrText xml:space="preserve">SEQ </w:instrText>
                              </w:r>
                              <w:r w:rsidRPr="00831949">
                                <w:rPr>
                                  <w:rFonts w:hint="eastAsia"/>
                                  <w:rPrChange w:id="5500" w:author="凡 张" w:date="2019-05-26T08:51:00Z">
                                    <w:rPr>
                                      <w:rFonts w:hint="eastAsia"/>
                                    </w:rPr>
                                  </w:rPrChange>
                                </w:rPr>
                                <w:instrText>图</w:instrText>
                              </w:r>
                              <w:r w:rsidRPr="00831949">
                                <w:rPr>
                                  <w:rFonts w:hint="eastAsia"/>
                                  <w:rPrChange w:id="5501" w:author="凡 张" w:date="2019-05-26T08:51:00Z">
                                    <w:rPr>
                                      <w:rFonts w:hint="eastAsia"/>
                                    </w:rPr>
                                  </w:rPrChange>
                                </w:rPr>
                                <w:instrText xml:space="preserve"> \* ARABIC</w:instrText>
                              </w:r>
                              <w:r w:rsidRPr="00831949">
                                <w:rPr>
                                  <w:rPrChange w:id="5502" w:author="凡 张" w:date="2019-05-26T08:51:00Z">
                                    <w:rPr/>
                                  </w:rPrChange>
                                </w:rPr>
                                <w:instrText xml:space="preserve"> </w:instrText>
                              </w:r>
                              <w:r w:rsidRPr="00831949">
                                <w:rPr>
                                  <w:rPrChange w:id="5503" w:author="凡 张" w:date="2019-05-26T08:51:00Z">
                                    <w:rPr/>
                                  </w:rPrChange>
                                </w:rPr>
                                <w:fldChar w:fldCharType="separate"/>
                              </w:r>
                              <w:ins w:id="5504" w:author="凡 张" w:date="2019-05-26T09:18:00Z">
                                <w:r>
                                  <w:rPr>
                                    <w:noProof/>
                                  </w:rPr>
                                  <w:t>12</w:t>
                                </w:r>
                              </w:ins>
                              <w:del w:id="5505" w:author="凡 张" w:date="2019-05-26T06:16:00Z">
                                <w:r w:rsidRPr="00831949" w:rsidDel="008F2CC6">
                                  <w:rPr>
                                    <w:noProof/>
                                    <w:rPrChange w:id="5506" w:author="凡 张" w:date="2019-05-26T08:51:00Z">
                                      <w:rPr>
                                        <w:noProof/>
                                      </w:rPr>
                                    </w:rPrChange>
                                  </w:rPr>
                                  <w:delText>10</w:delText>
                                </w:r>
                              </w:del>
                              <w:r w:rsidRPr="00831949">
                                <w:rPr>
                                  <w:rPrChange w:id="5507" w:author="凡 张" w:date="2019-05-26T08:51:00Z">
                                    <w:rPr/>
                                  </w:rPrChange>
                                </w:rPr>
                                <w:fldChar w:fldCharType="end"/>
                              </w:r>
                              <w:ins w:id="5508" w:author="凡 张" w:date="2019-05-26T08:51:00Z">
                                <w:r>
                                  <w:t xml:space="preserve"> </w:t>
                                </w:r>
                              </w:ins>
                              <w:del w:id="5509" w:author="凡 张" w:date="2019-05-26T08:51:00Z">
                                <w:r w:rsidRPr="00831949" w:rsidDel="00831949">
                                  <w:rPr>
                                    <w:rFonts w:hint="eastAsia"/>
                                    <w:rPrChange w:id="5510" w:author="凡 张" w:date="2019-05-26T08:51:00Z">
                                      <w:rPr>
                                        <w:rFonts w:hint="eastAsia"/>
                                      </w:rPr>
                                    </w:rPrChange>
                                  </w:rPr>
                                  <w:delText xml:space="preserve"> </w:delText>
                                </w:r>
                              </w:del>
                              <w:r w:rsidRPr="00831949">
                                <w:rPr>
                                  <w:rFonts w:hint="eastAsia"/>
                                  <w:rPrChange w:id="5511" w:author="凡 张" w:date="2019-05-26T08:51:00Z">
                                    <w:rPr>
                                      <w:rFonts w:hint="eastAsia"/>
                                    </w:rPr>
                                  </w:rPrChange>
                                </w:rPr>
                                <w:t>数字相移：</w:t>
                              </w:r>
                              <w:r w:rsidRPr="00831949">
                                <w:rPr>
                                  <w:rFonts w:hint="eastAsia"/>
                                  <w:rPrChange w:id="5512" w:author="凡 张" w:date="2019-05-26T08:51:00Z">
                                    <w:rPr>
                                      <w:rFonts w:hint="eastAsia"/>
                                    </w:rPr>
                                  </w:rPrChange>
                                </w:rPr>
                                <w:t>(a)</w:t>
                              </w:r>
                              <w:r w:rsidRPr="00831949">
                                <w:rPr>
                                  <w:rFonts w:hint="eastAsia"/>
                                  <w:rPrChange w:id="5513" w:author="凡 张" w:date="2019-05-26T08:51:00Z">
                                    <w:rPr>
                                      <w:rFonts w:hint="eastAsia"/>
                                    </w:rPr>
                                  </w:rPrChange>
                                </w:rPr>
                                <w:t>待测物体原型；</w:t>
                              </w:r>
                              <w:r w:rsidRPr="00831949">
                                <w:rPr>
                                  <w:rFonts w:hint="eastAsia"/>
                                  <w:rPrChange w:id="5514" w:author="凡 张" w:date="2019-05-26T08:51:00Z">
                                    <w:rPr>
                                      <w:rFonts w:hint="eastAsia"/>
                                    </w:rPr>
                                  </w:rPrChange>
                                </w:rPr>
                                <w:t>(b)</w:t>
                              </w:r>
                              <w:r w:rsidRPr="00831949">
                                <w:rPr>
                                  <w:rFonts w:hint="eastAsia"/>
                                  <w:rPrChange w:id="5515" w:author="凡 张" w:date="2019-05-26T08:51:00Z">
                                    <w:rPr>
                                      <w:rFonts w:hint="eastAsia"/>
                                    </w:rPr>
                                  </w:rPrChange>
                                </w:rPr>
                                <w:t>经过物体高度分布扭曲的投影条纹；</w:t>
                              </w:r>
                              <w:r w:rsidRPr="00831949">
                                <w:rPr>
                                  <w:rFonts w:hint="eastAsia"/>
                                  <w:rPrChange w:id="5516" w:author="凡 张" w:date="2019-05-26T08:51:00Z">
                                    <w:rPr>
                                      <w:rFonts w:hint="eastAsia"/>
                                    </w:rPr>
                                  </w:rPrChange>
                                </w:rPr>
                                <w:t>(c)</w:t>
                              </w:r>
                              <w:r w:rsidRPr="00831949">
                                <w:rPr>
                                  <w:rFonts w:hint="eastAsia"/>
                                  <w:rPrChange w:id="5517" w:author="凡 张" w:date="2019-05-26T08:51:00Z">
                                    <w:rPr>
                                      <w:rFonts w:hint="eastAsia"/>
                                    </w:rPr>
                                  </w:rPrChange>
                                </w:rPr>
                                <w:t>和同频率</w:t>
                              </w:r>
                              <w:bookmarkEnd w:id="5495"/>
                            </w:p>
                            <w:p w:rsidR="000D29F8" w:rsidRPr="00831949" w:rsidRDefault="000D29F8" w:rsidP="00831949">
                              <w:pPr>
                                <w:pStyle w:val="af1"/>
                                <w:spacing w:before="156" w:after="156"/>
                                <w:rPr>
                                  <w:rPrChange w:id="5518" w:author="凡 张" w:date="2019-05-26T08:51:00Z">
                                    <w:rPr/>
                                  </w:rPrChange>
                                </w:rPr>
                                <w:pPrChange w:id="5519" w:author="凡 张" w:date="2019-05-26T08:51:00Z">
                                  <w:pPr>
                                    <w:pStyle w:val="af1"/>
                                    <w:spacing w:before="156" w:after="156"/>
                                  </w:pPr>
                                </w:pPrChange>
                              </w:pPr>
                              <w:r w:rsidRPr="00831949">
                                <w:rPr>
                                  <w:rFonts w:hint="eastAsia"/>
                                  <w:rPrChange w:id="5520" w:author="凡 张" w:date="2019-05-26T08:51:00Z">
                                    <w:rPr>
                                      <w:rFonts w:hint="eastAsia"/>
                                    </w:rPr>
                                  </w:rPrChange>
                                </w:rPr>
                                <w:t>条纹叠加产生的含有高频噪声的莫尔图样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CEDAB24" id="组合 40" o:spid="_x0000_s1072" style="position:absolute;left:0;text-align:left;margin-left:0;margin-top:55.3pt;width:448.55pt;height:273.7pt;z-index:251593728;mso-position-horizontal:center;mso-position-horizontal-relative:margin" coordsize="56967,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">
                <v:group id="组合 39" o:spid="_x0000_s1073" style="position:absolute;width:56967;height:26325" coordsize="56967,2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组合 11" o:spid="_x0000_s1074" style="position:absolute;top:397;width:17907;height:25928" coordsize="17907,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文本框 156" o:spid="_x0000_s1075"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0D29F8" w:rsidRPr="00B40668" w:rsidRDefault="000D29F8" w:rsidP="00F416FB">
                            <w:pPr>
                              <w:pStyle w:val="af1"/>
                              <w:spacing w:before="156" w:after="156"/>
                              <w:rPr>
                                <w:rFonts w:ascii="宋体" w:hAnsi="宋体"/>
                                <w:sz w:val="24"/>
                                <w:szCs w:val="20"/>
                              </w:rPr>
                            </w:pPr>
                            <w:r>
                              <w:rPr>
                                <w:rFonts w:hint="eastAsia"/>
                              </w:rPr>
                              <w:t>(</w:t>
                            </w:r>
                            <w:r>
                              <w:t>a)</w:t>
                            </w:r>
                          </w:p>
                        </w:txbxContent>
                      </v:textbox>
                    </v:shape>
                    <v:shape id="图片 154" o:spid="_x0000_s1076"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">
                      <v:imagedata r:id="rId38" o:title="" croptop="16214f" cropbottom="14042f" cropleft="24998f" cropright="19369f"/>
                    </v:shape>
                  </v:group>
                  <v:group id="组合 12" o:spid="_x0000_s1077" style="position:absolute;left:19480;top:397;width:17990;height:25928" coordsize="17989,2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文本框 157" o:spid="_x0000_s1078" type="#_x0000_t202" style="position:absolute;top:21965;width:1790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0D29F8" w:rsidRPr="0016710D" w:rsidRDefault="000D29F8" w:rsidP="00F416FB">
                            <w:pPr>
                              <w:pStyle w:val="af1"/>
                              <w:spacing w:before="156" w:after="156"/>
                              <w:rPr>
                                <w:rFonts w:ascii="宋体" w:hAnsi="宋体"/>
                                <w:noProof/>
                                <w:sz w:val="24"/>
                                <w:szCs w:val="20"/>
                              </w:rPr>
                            </w:pPr>
                            <w:r>
                              <w:rPr>
                                <w:rFonts w:hint="eastAsia"/>
                              </w:rPr>
                              <w:t>(</w:t>
                            </w:r>
                            <w:r>
                              <w:t>b)</w:t>
                            </w:r>
                          </w:p>
                        </w:txbxContent>
                      </v:textbox>
                    </v:shape>
                    <v:shape id="图片 141" o:spid="_x0000_s1079" type="#_x0000_t75" style="position:absolute;left:99;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">
                      <v:imagedata r:id="rId39" o:title="" croptop="15763f" cropbottom="14493f" cropleft="25336f" cropright="19031f"/>
                    </v:shape>
                  </v:group>
                  <v:group id="组合 13" o:spid="_x0000_s1080" style="position:absolute;left:39060;width:17907;height:26226" coordsize="17907,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本框 158" o:spid="_x0000_s1081" type="#_x0000_t202" style="position:absolute;top:22263;width:17907;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D29F8" w:rsidRPr="00D34CDC" w:rsidRDefault="000D29F8" w:rsidP="00F416FB">
                            <w:pPr>
                              <w:pStyle w:val="af1"/>
                              <w:spacing w:before="156" w:after="156"/>
                              <w:rPr>
                                <w:rFonts w:ascii="宋体" w:hAnsi="宋体"/>
                                <w:noProof/>
                                <w:sz w:val="24"/>
                                <w:szCs w:val="20"/>
                              </w:rPr>
                            </w:pPr>
                            <w:r>
                              <w:rPr>
                                <w:rFonts w:hint="eastAsia"/>
                              </w:rPr>
                              <w:t>(</w:t>
                            </w:r>
                            <w:r>
                              <w:t>c)</w:t>
                            </w:r>
                          </w:p>
                        </w:txbxContent>
                      </v:textbox>
                    </v:shape>
                    <v:shape id="图片 155" o:spid="_x0000_s1082" type="#_x0000_t75" style="position:absolute;width:17890;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">
                      <v:imagedata r:id="rId40" o:title="" croptop="5584f" cropbottom="9971f" cropleft="16852f" cropright="17498f"/>
                    </v:shape>
                  </v:group>
                </v:group>
                <v:shape id="文本框 35" o:spid="_x0000_s1083" type="#_x0000_t202" style="position:absolute;top:27825;width:56961;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0D29F8" w:rsidRPr="00831949" w:rsidRDefault="000D29F8" w:rsidP="00831949">
                        <w:pPr>
                          <w:pStyle w:val="af1"/>
                          <w:spacing w:before="156" w:after="156"/>
                          <w:rPr>
                            <w:rPrChange w:id="5521" w:author="凡 张" w:date="2019-05-26T08:51:00Z">
                              <w:rPr/>
                            </w:rPrChange>
                          </w:rPr>
                          <w:pPrChange w:id="5522" w:author="凡 张" w:date="2019-05-26T08:51:00Z">
                            <w:pPr>
                              <w:pStyle w:val="af1"/>
                              <w:spacing w:before="156" w:after="156"/>
                            </w:pPr>
                          </w:pPrChange>
                        </w:pPr>
                        <w:bookmarkStart w:id="5523" w:name="_Toc9746629"/>
                        <w:r w:rsidRPr="00831949">
                          <w:rPr>
                            <w:rFonts w:hint="eastAsia"/>
                            <w:rPrChange w:id="5524" w:author="凡 张" w:date="2019-05-26T08:51:00Z">
                              <w:rPr>
                                <w:rFonts w:hint="eastAsia"/>
                              </w:rPr>
                            </w:rPrChange>
                          </w:rPr>
                          <w:t>图</w:t>
                        </w:r>
                        <w:r w:rsidRPr="00831949">
                          <w:rPr>
                            <w:rPrChange w:id="5525" w:author="凡 张" w:date="2019-05-26T08:51:00Z">
                              <w:rPr/>
                            </w:rPrChange>
                          </w:rPr>
                          <w:fldChar w:fldCharType="begin"/>
                        </w:r>
                        <w:r w:rsidRPr="00831949">
                          <w:rPr>
                            <w:rPrChange w:id="5526" w:author="凡 张" w:date="2019-05-26T08:51:00Z">
                              <w:rPr/>
                            </w:rPrChange>
                          </w:rPr>
                          <w:instrText xml:space="preserve"> </w:instrText>
                        </w:r>
                        <w:r w:rsidRPr="00831949">
                          <w:rPr>
                            <w:rFonts w:hint="eastAsia"/>
                            <w:rPrChange w:id="5527" w:author="凡 张" w:date="2019-05-26T08:51:00Z">
                              <w:rPr>
                                <w:rFonts w:hint="eastAsia"/>
                              </w:rPr>
                            </w:rPrChange>
                          </w:rPr>
                          <w:instrText xml:space="preserve">SEQ </w:instrText>
                        </w:r>
                        <w:r w:rsidRPr="00831949">
                          <w:rPr>
                            <w:rFonts w:hint="eastAsia"/>
                            <w:rPrChange w:id="5528" w:author="凡 张" w:date="2019-05-26T08:51:00Z">
                              <w:rPr>
                                <w:rFonts w:hint="eastAsia"/>
                              </w:rPr>
                            </w:rPrChange>
                          </w:rPr>
                          <w:instrText>图</w:instrText>
                        </w:r>
                        <w:r w:rsidRPr="00831949">
                          <w:rPr>
                            <w:rFonts w:hint="eastAsia"/>
                            <w:rPrChange w:id="5529" w:author="凡 张" w:date="2019-05-26T08:51:00Z">
                              <w:rPr>
                                <w:rFonts w:hint="eastAsia"/>
                              </w:rPr>
                            </w:rPrChange>
                          </w:rPr>
                          <w:instrText xml:space="preserve"> \* ARABIC</w:instrText>
                        </w:r>
                        <w:r w:rsidRPr="00831949">
                          <w:rPr>
                            <w:rPrChange w:id="5530" w:author="凡 张" w:date="2019-05-26T08:51:00Z">
                              <w:rPr/>
                            </w:rPrChange>
                          </w:rPr>
                          <w:instrText xml:space="preserve"> </w:instrText>
                        </w:r>
                        <w:r w:rsidRPr="00831949">
                          <w:rPr>
                            <w:rPrChange w:id="5531" w:author="凡 张" w:date="2019-05-26T08:51:00Z">
                              <w:rPr/>
                            </w:rPrChange>
                          </w:rPr>
                          <w:fldChar w:fldCharType="separate"/>
                        </w:r>
                        <w:ins w:id="5532" w:author="凡 张" w:date="2019-05-26T09:18:00Z">
                          <w:r>
                            <w:rPr>
                              <w:noProof/>
                            </w:rPr>
                            <w:t>12</w:t>
                          </w:r>
                        </w:ins>
                        <w:del w:id="5533" w:author="凡 张" w:date="2019-05-26T06:16:00Z">
                          <w:r w:rsidRPr="00831949" w:rsidDel="008F2CC6">
                            <w:rPr>
                              <w:noProof/>
                              <w:rPrChange w:id="5534" w:author="凡 张" w:date="2019-05-26T08:51:00Z">
                                <w:rPr>
                                  <w:noProof/>
                                </w:rPr>
                              </w:rPrChange>
                            </w:rPr>
                            <w:delText>10</w:delText>
                          </w:r>
                        </w:del>
                        <w:r w:rsidRPr="00831949">
                          <w:rPr>
                            <w:rPrChange w:id="5535" w:author="凡 张" w:date="2019-05-26T08:51:00Z">
                              <w:rPr/>
                            </w:rPrChange>
                          </w:rPr>
                          <w:fldChar w:fldCharType="end"/>
                        </w:r>
                        <w:ins w:id="5536" w:author="凡 张" w:date="2019-05-26T08:51:00Z">
                          <w:r>
                            <w:t xml:space="preserve"> </w:t>
                          </w:r>
                        </w:ins>
                        <w:del w:id="5537" w:author="凡 张" w:date="2019-05-26T08:51:00Z">
                          <w:r w:rsidRPr="00831949" w:rsidDel="00831949">
                            <w:rPr>
                              <w:rFonts w:hint="eastAsia"/>
                              <w:rPrChange w:id="5538" w:author="凡 张" w:date="2019-05-26T08:51:00Z">
                                <w:rPr>
                                  <w:rFonts w:hint="eastAsia"/>
                                </w:rPr>
                              </w:rPrChange>
                            </w:rPr>
                            <w:delText xml:space="preserve"> </w:delText>
                          </w:r>
                        </w:del>
                        <w:r w:rsidRPr="00831949">
                          <w:rPr>
                            <w:rFonts w:hint="eastAsia"/>
                            <w:rPrChange w:id="5539" w:author="凡 张" w:date="2019-05-26T08:51:00Z">
                              <w:rPr>
                                <w:rFonts w:hint="eastAsia"/>
                              </w:rPr>
                            </w:rPrChange>
                          </w:rPr>
                          <w:t>数字相移：</w:t>
                        </w:r>
                        <w:r w:rsidRPr="00831949">
                          <w:rPr>
                            <w:rFonts w:hint="eastAsia"/>
                            <w:rPrChange w:id="5540" w:author="凡 张" w:date="2019-05-26T08:51:00Z">
                              <w:rPr>
                                <w:rFonts w:hint="eastAsia"/>
                              </w:rPr>
                            </w:rPrChange>
                          </w:rPr>
                          <w:t>(a)</w:t>
                        </w:r>
                        <w:r w:rsidRPr="00831949">
                          <w:rPr>
                            <w:rFonts w:hint="eastAsia"/>
                            <w:rPrChange w:id="5541" w:author="凡 张" w:date="2019-05-26T08:51:00Z">
                              <w:rPr>
                                <w:rFonts w:hint="eastAsia"/>
                              </w:rPr>
                            </w:rPrChange>
                          </w:rPr>
                          <w:t>待测物体原型；</w:t>
                        </w:r>
                        <w:r w:rsidRPr="00831949">
                          <w:rPr>
                            <w:rFonts w:hint="eastAsia"/>
                            <w:rPrChange w:id="5542" w:author="凡 张" w:date="2019-05-26T08:51:00Z">
                              <w:rPr>
                                <w:rFonts w:hint="eastAsia"/>
                              </w:rPr>
                            </w:rPrChange>
                          </w:rPr>
                          <w:t>(b)</w:t>
                        </w:r>
                        <w:r w:rsidRPr="00831949">
                          <w:rPr>
                            <w:rFonts w:hint="eastAsia"/>
                            <w:rPrChange w:id="5543" w:author="凡 张" w:date="2019-05-26T08:51:00Z">
                              <w:rPr>
                                <w:rFonts w:hint="eastAsia"/>
                              </w:rPr>
                            </w:rPrChange>
                          </w:rPr>
                          <w:t>经过物体高度分布扭曲的投影条纹；</w:t>
                        </w:r>
                        <w:r w:rsidRPr="00831949">
                          <w:rPr>
                            <w:rFonts w:hint="eastAsia"/>
                            <w:rPrChange w:id="5544" w:author="凡 张" w:date="2019-05-26T08:51:00Z">
                              <w:rPr>
                                <w:rFonts w:hint="eastAsia"/>
                              </w:rPr>
                            </w:rPrChange>
                          </w:rPr>
                          <w:t>(c)</w:t>
                        </w:r>
                        <w:r w:rsidRPr="00831949">
                          <w:rPr>
                            <w:rFonts w:hint="eastAsia"/>
                            <w:rPrChange w:id="5545" w:author="凡 张" w:date="2019-05-26T08:51:00Z">
                              <w:rPr>
                                <w:rFonts w:hint="eastAsia"/>
                              </w:rPr>
                            </w:rPrChange>
                          </w:rPr>
                          <w:t>和同频率</w:t>
                        </w:r>
                        <w:bookmarkEnd w:id="5523"/>
                      </w:p>
                      <w:p w:rsidR="000D29F8" w:rsidRPr="00831949" w:rsidRDefault="000D29F8" w:rsidP="00831949">
                        <w:pPr>
                          <w:pStyle w:val="af1"/>
                          <w:spacing w:before="156" w:after="156"/>
                          <w:rPr>
                            <w:rPrChange w:id="5546" w:author="凡 张" w:date="2019-05-26T08:51:00Z">
                              <w:rPr/>
                            </w:rPrChange>
                          </w:rPr>
                          <w:pPrChange w:id="5547" w:author="凡 张" w:date="2019-05-26T08:51:00Z">
                            <w:pPr>
                              <w:pStyle w:val="af1"/>
                              <w:spacing w:before="156" w:after="156"/>
                            </w:pPr>
                          </w:pPrChange>
                        </w:pPr>
                        <w:r w:rsidRPr="00831949">
                          <w:rPr>
                            <w:rFonts w:hint="eastAsia"/>
                            <w:rPrChange w:id="5548" w:author="凡 张" w:date="2019-05-26T08:51:00Z">
                              <w:rPr>
                                <w:rFonts w:hint="eastAsia"/>
                              </w:rPr>
                            </w:rPrChange>
                          </w:rPr>
                          <w:t>条纹叠加产生的含有高频噪声的莫尔图样</w:t>
                        </w:r>
                      </w:p>
                    </w:txbxContent>
                  </v:textbox>
                </v:shape>
                <w10:wrap type="topAndBottom" anchorx="margin"/>
              </v:group>
            </w:pict>
          </mc:Fallback>
        </mc:AlternateContent>
      </w:r>
      <w:r w:rsidR="005D13E8" w:rsidRPr="00D62216">
        <w:rPr>
          <w:rPrChange w:id="5549" w:author="凡 张" w:date="2019-05-26T07:05:00Z">
            <w:rPr/>
          </w:rPrChange>
        </w:rPr>
        <w:t>叠加结果分析</w:t>
      </w:r>
      <w:bookmarkEnd w:id="5489"/>
      <w:bookmarkEnd w:id="5491"/>
    </w:p>
    <w:p w:rsidR="009D135F" w:rsidRPr="00D62216" w:rsidDel="007E64DD" w:rsidRDefault="008676F9" w:rsidP="00D5535B">
      <w:pPr>
        <w:pStyle w:val="aff8"/>
        <w:ind w:firstLine="480"/>
        <w:rPr>
          <w:del w:id="5550" w:author="凡 张" w:date="2019-05-26T08:55:00Z"/>
          <w:rPrChange w:id="5551" w:author="凡 张" w:date="2019-05-26T07:05:00Z">
            <w:rPr>
              <w:del w:id="5552" w:author="凡 张" w:date="2019-05-26T08:55:00Z"/>
            </w:rPr>
          </w:rPrChange>
        </w:rPr>
      </w:pPr>
      <w:del w:id="5553" w:author="凡 张" w:date="2019-05-26T08:52:00Z">
        <w:r w:rsidRPr="00D62216" w:rsidDel="001C66DC">
          <w:rPr>
            <w:rPrChange w:id="5554" w:author="凡 张" w:date="2019-05-26T07:05:00Z">
              <w:rPr/>
            </w:rPrChange>
          </w:rPr>
          <w:delText>在</w:delText>
        </w:r>
      </w:del>
      <w:ins w:id="5555" w:author="凡 张" w:date="2019-05-26T08:51:00Z">
        <w:r w:rsidR="001C66DC">
          <w:rPr>
            <w:rFonts w:hint="eastAsia"/>
          </w:rPr>
          <w:t>数字莫尔条纹生成</w:t>
        </w:r>
      </w:ins>
      <w:del w:id="5556" w:author="凡 张" w:date="2019-05-26T08:51:00Z">
        <w:r w:rsidRPr="00D62216" w:rsidDel="001C66DC">
          <w:rPr>
            <w:rPrChange w:id="5557" w:author="凡 张" w:date="2019-05-26T07:05:00Z">
              <w:rPr/>
            </w:rPrChange>
          </w:rPr>
          <w:delText>数字相移</w:delText>
        </w:r>
      </w:del>
      <w:del w:id="5558" w:author="凡 张" w:date="2019-05-26T08:52:00Z">
        <w:r w:rsidRPr="00D62216" w:rsidDel="001C66DC">
          <w:rPr>
            <w:rPrChange w:id="5559" w:author="凡 张" w:date="2019-05-26T07:05:00Z">
              <w:rPr/>
            </w:rPrChange>
          </w:rPr>
          <w:delText>中，</w:delText>
        </w:r>
      </w:del>
      <w:r w:rsidRPr="00D62216">
        <w:rPr>
          <w:rPrChange w:id="5560" w:author="凡 张" w:date="2019-05-26T07:05:00Z">
            <w:rPr/>
          </w:rPrChange>
        </w:rPr>
        <w:t>需要</w:t>
      </w:r>
      <w:ins w:id="5561" w:author="凡 张" w:date="2019-05-26T08:52:00Z">
        <w:r w:rsidR="001C66DC">
          <w:rPr>
            <w:rFonts w:hint="eastAsia"/>
          </w:rPr>
          <w:t>同周期的</w:t>
        </w:r>
      </w:ins>
      <w:del w:id="5562" w:author="凡 张" w:date="2019-05-26T08:52:00Z">
        <w:r w:rsidRPr="00D62216" w:rsidDel="001C66DC">
          <w:rPr>
            <w:rPrChange w:id="5563" w:author="凡 张" w:date="2019-05-26T07:05:00Z">
              <w:rPr/>
            </w:rPrChange>
          </w:rPr>
          <w:delText>将有一定相位差的</w:delText>
        </w:r>
      </w:del>
      <w:r w:rsidRPr="00D62216">
        <w:rPr>
          <w:rPrChange w:id="5564" w:author="凡 张" w:date="2019-05-26T07:05:00Z">
            <w:rPr/>
          </w:rPrChange>
        </w:rPr>
        <w:t>条纹和捕捉到的图像</w:t>
      </w:r>
      <w:ins w:id="5565" w:author="凡 张" w:date="2019-05-26T08:52:00Z">
        <w:r w:rsidR="001C66DC">
          <w:rPr>
            <w:rFonts w:hint="eastAsia"/>
          </w:rPr>
          <w:t>这二者</w:t>
        </w:r>
      </w:ins>
      <w:r w:rsidRPr="00D62216">
        <w:rPr>
          <w:rPrChange w:id="5566" w:author="凡 张" w:date="2019-05-26T07:05:00Z">
            <w:rPr/>
          </w:rPrChange>
        </w:rPr>
        <w:t>的灰度矩阵元素对应相乘</w:t>
      </w:r>
      <w:ins w:id="5567" w:author="凡 张" w:date="2019-05-26T08:52:00Z">
        <w:r w:rsidR="001C66DC">
          <w:rPr>
            <w:rFonts w:hint="eastAsia"/>
          </w:rPr>
          <w:t>，</w:t>
        </w:r>
        <w:r w:rsidR="003E02DB">
          <w:rPr>
            <w:rFonts w:hint="eastAsia"/>
          </w:rPr>
          <w:t>从而得出</w:t>
        </w:r>
      </w:ins>
      <w:del w:id="5568" w:author="凡 张" w:date="2019-05-26T08:52:00Z">
        <w:r w:rsidRPr="00D62216" w:rsidDel="001C66DC">
          <w:rPr>
            <w:rPrChange w:id="5569" w:author="凡 张" w:date="2019-05-26T07:05:00Z">
              <w:rPr/>
            </w:rPrChange>
          </w:rPr>
          <w:delText>。其结果是</w:delText>
        </w:r>
      </w:del>
      <w:r w:rsidRPr="00D62216">
        <w:rPr>
          <w:rPrChange w:id="5570" w:author="凡 张" w:date="2019-05-26T07:05:00Z">
            <w:rPr/>
          </w:rPrChange>
        </w:rPr>
        <w:t>含有高频噪声的莫尔图样。</w:t>
      </w:r>
      <w:r w:rsidRPr="00D62216">
        <w:rPr>
          <w:rPrChange w:id="5571" w:author="凡 张" w:date="2019-05-26T07:05:00Z">
            <w:rPr>
              <w:rFonts w:hint="eastAsia"/>
            </w:rPr>
          </w:rPrChange>
        </w:rPr>
        <w:t>在图</w:t>
      </w:r>
      <w:r w:rsidRPr="00D62216">
        <w:rPr>
          <w:rPrChange w:id="5572" w:author="凡 张" w:date="2019-05-26T07:05:00Z">
            <w:rPr/>
          </w:rPrChange>
        </w:rPr>
        <w:t>13</w:t>
      </w:r>
      <w:del w:id="5573" w:author="凡 张" w:date="2019-05-26T08:52:00Z">
        <w:r w:rsidRPr="00D62216" w:rsidDel="003E02DB">
          <w:rPr>
            <w:rPrChange w:id="5574" w:author="凡 张" w:date="2019-05-26T07:05:00Z">
              <w:rPr/>
            </w:rPrChange>
          </w:rPr>
          <w:delText>-</w:delText>
        </w:r>
      </w:del>
      <w:r w:rsidR="00824670" w:rsidRPr="00D62216">
        <w:rPr>
          <w:rPrChange w:id="5575" w:author="凡 张" w:date="2019-05-26T07:05:00Z">
            <w:rPr>
              <w:rFonts w:hint="eastAsia"/>
            </w:rPr>
          </w:rPrChange>
        </w:rPr>
        <w:t>(c)</w:t>
      </w:r>
      <w:r w:rsidRPr="00D62216">
        <w:rPr>
          <w:rPrChange w:id="5576" w:author="凡 张" w:date="2019-05-26T07:05:00Z">
            <w:rPr/>
          </w:rPrChange>
        </w:rPr>
        <w:t>中，可观察</w:t>
      </w:r>
      <w:ins w:id="5577" w:author="凡 张" w:date="2019-05-26T08:54:00Z">
        <w:r w:rsidR="007E64DD">
          <w:rPr>
            <w:rFonts w:hint="eastAsia"/>
          </w:rPr>
          <w:t>到</w:t>
        </w:r>
      </w:ins>
      <w:del w:id="5578" w:author="凡 张" w:date="2019-05-26T08:54:00Z">
        <w:r w:rsidRPr="00D62216" w:rsidDel="007E64DD">
          <w:rPr>
            <w:rPrChange w:id="5579" w:author="凡 张" w:date="2019-05-26T07:05:00Z">
              <w:rPr/>
            </w:rPrChange>
          </w:rPr>
          <w:delText>出</w:delText>
        </w:r>
      </w:del>
      <w:r w:rsidRPr="00D62216">
        <w:rPr>
          <w:rPrChange w:id="5580" w:author="凡 张" w:date="2019-05-26T07:05:00Z">
            <w:rPr/>
          </w:rPrChange>
        </w:rPr>
        <w:t>有与物体等高线对应的莫尔条纹。</w:t>
      </w:r>
      <w:ins w:id="5581" w:author="凡 张" w:date="2019-05-26T08:53:00Z">
        <w:r w:rsidR="003E02DB">
          <w:rPr>
            <w:rFonts w:hint="eastAsia"/>
          </w:rPr>
          <w:t>未出现</w:t>
        </w:r>
      </w:ins>
      <w:del w:id="5582" w:author="凡 张" w:date="2019-05-26T08:53:00Z">
        <w:r w:rsidRPr="00D62216" w:rsidDel="003E02DB">
          <w:rPr>
            <w:rPrChange w:id="5583" w:author="凡 张" w:date="2019-05-26T07:05:00Z">
              <w:rPr/>
            </w:rPrChange>
          </w:rPr>
          <w:delText>无出</w:delText>
        </w:r>
      </w:del>
      <w:r w:rsidRPr="00D62216">
        <w:rPr>
          <w:rPrChange w:id="5584" w:author="凡 张" w:date="2019-05-26T07:05:00Z">
            <w:rPr/>
          </w:rPrChange>
        </w:rPr>
        <w:t>莫尔现象</w:t>
      </w:r>
      <w:ins w:id="5585" w:author="凡 张" w:date="2019-05-26T08:53:00Z">
        <w:r w:rsidR="003E02DB">
          <w:rPr>
            <w:rFonts w:hint="eastAsia"/>
          </w:rPr>
          <w:t>处的</w:t>
        </w:r>
      </w:ins>
      <w:del w:id="5586" w:author="凡 张" w:date="2019-05-26T08:53:00Z">
        <w:r w:rsidRPr="00D62216" w:rsidDel="003E02DB">
          <w:rPr>
            <w:rPrChange w:id="5587" w:author="凡 张" w:date="2019-05-26T07:05:00Z">
              <w:rPr/>
            </w:rPrChange>
          </w:rPr>
          <w:delText>的原因是，处于同一高度位置的</w:delText>
        </w:r>
      </w:del>
      <w:r w:rsidRPr="00D62216">
        <w:rPr>
          <w:rPrChange w:id="5588" w:author="凡 张" w:date="2019-05-26T07:05:00Z">
            <w:rPr/>
          </w:rPrChange>
        </w:rPr>
        <w:t>相位与参考平面的相位差相同。</w:t>
      </w:r>
    </w:p>
    <w:p w:rsidR="009D135F" w:rsidDel="001C7360" w:rsidRDefault="008676F9" w:rsidP="001C7360">
      <w:pPr>
        <w:pStyle w:val="aff8"/>
        <w:ind w:firstLine="480"/>
        <w:rPr>
          <w:del w:id="5589" w:author="凡 张" w:date="2019-05-26T08:56:00Z"/>
        </w:rPr>
      </w:pPr>
      <w:del w:id="5590" w:author="凡 张" w:date="2019-05-26T08:54:00Z">
        <w:r w:rsidRPr="00D62216" w:rsidDel="007E64DD">
          <w:rPr>
            <w:rPrChange w:id="5591" w:author="凡 张" w:date="2019-05-26T07:05:00Z">
              <w:rPr/>
            </w:rPrChange>
          </w:rPr>
          <w:delText>将相位差带入强度分布公式</w:delText>
        </w:r>
        <w:r w:rsidRPr="00D62216" w:rsidDel="007E64DD">
          <w:rPr>
            <w:rPrChange w:id="5592" w:author="凡 张" w:date="2019-05-26T07:05:00Z">
              <w:rPr/>
            </w:rPrChange>
          </w:rPr>
          <w:delText>(4.3)</w:delText>
        </w:r>
        <w:r w:rsidRPr="00D62216" w:rsidDel="007E64DD">
          <w:rPr>
            <w:rPrChange w:id="5593" w:author="凡 张" w:date="2019-05-26T07:05:00Z">
              <w:rPr/>
            </w:rPrChange>
          </w:rPr>
          <w:delText>中后，得出的灰度值也一致。</w:delText>
        </w:r>
      </w:del>
      <w:del w:id="5594" w:author="凡 张" w:date="2019-05-26T08:56:00Z">
        <w:r w:rsidRPr="00D62216" w:rsidDel="001C7360">
          <w:rPr>
            <w:rPrChange w:id="5595" w:author="凡 张" w:date="2019-05-26T07:05:00Z">
              <w:rPr/>
            </w:rPrChange>
          </w:rPr>
          <w:delText>在后期相位提取中</w:delText>
        </w:r>
        <w:r w:rsidR="009D135F" w:rsidRPr="00D62216" w:rsidDel="001C7360">
          <w:rPr>
            <w:rPrChange w:id="5596" w:author="凡 张" w:date="2019-05-26T07:05:00Z">
              <w:rPr/>
            </w:rPrChange>
          </w:rPr>
          <w:delText>，</w:delText>
        </w:r>
        <w:r w:rsidRPr="00D62216" w:rsidDel="001C7360">
          <w:rPr>
            <w:rPrChange w:id="5597" w:author="凡 张" w:date="2019-05-26T07:05:00Z">
              <w:rPr/>
            </w:rPrChange>
          </w:rPr>
          <w:delText>需要</w:delText>
        </w:r>
        <w:r w:rsidR="009D135F" w:rsidRPr="00D62216" w:rsidDel="001C7360">
          <w:rPr>
            <w:rPrChange w:id="5598" w:author="凡 张" w:date="2019-05-26T07:05:00Z">
              <w:rPr>
                <w:rFonts w:hint="eastAsia"/>
              </w:rPr>
            </w:rPrChange>
          </w:rPr>
          <w:delText>4</w:delText>
        </w:r>
        <w:r w:rsidRPr="00D62216" w:rsidDel="001C7360">
          <w:rPr>
            <w:rPrChange w:id="5599" w:author="凡 张" w:date="2019-05-26T07:05:00Z">
              <w:rPr/>
            </w:rPrChange>
          </w:rPr>
          <w:delText>张有不同相位差数字相移得到莫尔图样。这是由于莫尔条纹会根据初始相位差不同，而出现强度的重新分布。</w:delText>
        </w:r>
      </w:del>
    </w:p>
    <w:p w:rsidR="001C7360" w:rsidRPr="00D62216" w:rsidRDefault="001C7360" w:rsidP="001C7360">
      <w:pPr>
        <w:pStyle w:val="aff8"/>
        <w:ind w:firstLine="480"/>
        <w:rPr>
          <w:ins w:id="5600" w:author="凡 张" w:date="2019-05-26T08:56:00Z"/>
          <w:rFonts w:hint="eastAsia"/>
          <w:rPrChange w:id="5601" w:author="凡 张" w:date="2019-05-26T07:05:00Z">
            <w:rPr>
              <w:ins w:id="5602" w:author="凡 张" w:date="2019-05-26T08:56:00Z"/>
            </w:rPr>
          </w:rPrChange>
        </w:rPr>
        <w:pPrChange w:id="5603" w:author="凡 张" w:date="2019-05-26T08:56:00Z">
          <w:pPr>
            <w:pStyle w:val="aff8"/>
            <w:ind w:firstLine="480"/>
          </w:pPr>
        </w:pPrChange>
      </w:pPr>
    </w:p>
    <w:p w:rsidR="00B76DCE" w:rsidRPr="00D62216" w:rsidDel="008013CF" w:rsidRDefault="008676F9" w:rsidP="001C7360">
      <w:pPr>
        <w:pStyle w:val="aff8"/>
        <w:ind w:firstLine="480"/>
        <w:rPr>
          <w:del w:id="5604" w:author="凡 张" w:date="2019-05-26T08:56:00Z"/>
          <w:rPrChange w:id="5605" w:author="凡 张" w:date="2019-05-26T07:05:00Z">
            <w:rPr>
              <w:del w:id="5606" w:author="凡 张" w:date="2019-05-26T08:56:00Z"/>
            </w:rPr>
          </w:rPrChange>
        </w:rPr>
        <w:pPrChange w:id="5607" w:author="凡 张" w:date="2019-05-26T08:56:00Z">
          <w:pPr>
            <w:pStyle w:val="aff8"/>
            <w:ind w:firstLine="480"/>
          </w:pPr>
        </w:pPrChange>
      </w:pPr>
      <w:r w:rsidRPr="00D62216">
        <w:rPr>
          <w:rPrChange w:id="5608" w:author="凡 张" w:date="2019-05-26T07:05:00Z">
            <w:rPr/>
          </w:rPrChange>
        </w:rPr>
        <w:t>图</w:t>
      </w:r>
      <w:r w:rsidR="009D135F" w:rsidRPr="00D62216">
        <w:rPr>
          <w:rPrChange w:id="5609" w:author="凡 张" w:date="2019-05-26T07:05:00Z">
            <w:rPr>
              <w:rFonts w:hint="eastAsia"/>
            </w:rPr>
          </w:rPrChange>
        </w:rPr>
        <w:t>13</w:t>
      </w:r>
      <w:r w:rsidRPr="00D62216">
        <w:rPr>
          <w:rPrChange w:id="5610" w:author="凡 张" w:date="2019-05-26T07:05:00Z">
            <w:rPr/>
          </w:rPrChange>
        </w:rPr>
        <w:t>中，比较了</w:t>
      </w:r>
      <w:ins w:id="5611" w:author="凡 张" w:date="2019-05-26T08:55:00Z">
        <w:r w:rsidR="008013CF">
          <w:rPr>
            <w:rFonts w:hint="eastAsia"/>
          </w:rPr>
          <w:t>条纹初始</w:t>
        </w:r>
      </w:ins>
      <w:r w:rsidRPr="00D62216">
        <w:rPr>
          <w:rPrChange w:id="5612" w:author="凡 张" w:date="2019-05-26T07:05:00Z">
            <w:rPr/>
          </w:rPrChange>
        </w:rPr>
        <w:t>相位差为</w:t>
      </w:r>
      <m:oMath>
        <m:r>
          <m:rPr>
            <m:sty m:val="p"/>
          </m:rPr>
          <w:rPr>
            <w:rFonts w:ascii="Cambria Math" w:hAnsi="Cambria Math"/>
            <w:rPrChange w:id="5613" w:author="凡 张" w:date="2019-05-26T07:05:00Z">
              <w:rPr>
                <w:rFonts w:ascii="Cambria Math" w:hAnsi="Cambria Math"/>
              </w:rPr>
            </w:rPrChange>
          </w:rPr>
          <m:t>π</m:t>
        </m:r>
        <m:r>
          <m:rPr>
            <m:sty m:val="p"/>
          </m:rPr>
          <w:rPr>
            <w:rFonts w:ascii="Cambria Math" w:hAnsi="Cambria Math"/>
            <w:rPrChange w:id="5614" w:author="凡 张" w:date="2019-05-26T07:05:00Z">
              <w:rPr>
                <w:rFonts w:ascii="Cambria Math" w:hAnsi="Cambria Math"/>
              </w:rPr>
            </w:rPrChange>
          </w:rPr>
          <m:t>，</m:t>
        </m:r>
      </m:oMath>
      <w:r w:rsidRPr="00D62216">
        <w:rPr>
          <w:rPrChange w:id="5615" w:author="凡 张" w:date="2019-05-26T07:05:00Z">
            <w:rPr/>
          </w:rPrChange>
        </w:rPr>
        <w:t>林肯脸三维模型发尖和鼻尖的相位对比。通过</w:t>
      </w:r>
      <w:r w:rsidRPr="00D62216">
        <w:rPr>
          <w:rPrChange w:id="5616" w:author="凡 张" w:date="2019-05-26T07:05:00Z">
            <w:rPr>
              <w:rFonts w:hint="eastAsia"/>
            </w:rPr>
          </w:rPrChange>
        </w:rPr>
        <w:t>这两处</w:t>
      </w:r>
      <w:r w:rsidRPr="00D62216">
        <w:rPr>
          <w:rPrChange w:id="5617" w:author="凡 张" w:date="2019-05-26T07:05:00Z">
            <w:rPr/>
          </w:rPrChange>
        </w:rPr>
        <w:t>的对比，</w:t>
      </w:r>
      <w:r w:rsidR="000E20DF" w:rsidRPr="00D62216">
        <w:rPr>
          <w:rPrChange w:id="5618" w:author="凡 张" w:date="2019-05-26T07:05:00Z">
            <w:rPr/>
          </w:rPrChange>
        </w:rPr>
        <w:t>根据</w:t>
      </w:r>
      <w:r w:rsidRPr="00D62216">
        <w:rPr>
          <w:rPrChange w:id="5619" w:author="凡 张" w:date="2019-05-26T07:05:00Z">
            <w:rPr/>
          </w:rPrChange>
        </w:rPr>
        <w:t>相同强度的位置所对应的高度一致</w:t>
      </w:r>
      <w:r w:rsidR="000E20DF" w:rsidRPr="00D62216">
        <w:rPr>
          <w:rPrChange w:id="5620" w:author="凡 张" w:date="2019-05-26T07:05:00Z">
            <w:rPr/>
          </w:rPrChange>
        </w:rPr>
        <w:t>，</w:t>
      </w:r>
      <w:r w:rsidRPr="00D62216">
        <w:rPr>
          <w:rPrChange w:id="5621" w:author="凡 张" w:date="2019-05-26T07:05:00Z">
            <w:rPr/>
          </w:rPrChange>
        </w:rPr>
        <w:t>则相位一致的条件，可以推断出，初始相位差导致莫尔条纹相位整体发生了移动。这一点验证了</w:t>
      </w:r>
      <w:r w:rsidR="0011018A" w:rsidRPr="00D62216">
        <w:rPr>
          <w:rPrChange w:id="5622" w:author="凡 张" w:date="2019-05-26T07:05:00Z">
            <w:rPr/>
          </w:rPrChange>
        </w:rPr>
        <w:t>关于</w:t>
      </w:r>
      <w:r w:rsidRPr="00D62216">
        <w:rPr>
          <w:rPrChange w:id="5623" w:author="凡 张" w:date="2019-05-26T07:05:00Z">
            <w:rPr/>
          </w:rPrChange>
        </w:rPr>
        <w:t>式</w:t>
      </w:r>
      <w:r w:rsidR="0011018A" w:rsidRPr="00D62216">
        <w:rPr>
          <w:rPrChange w:id="5624" w:author="凡 张" w:date="2019-05-26T07:05:00Z">
            <w:rPr/>
          </w:rPrChange>
        </w:rPr>
        <w:t>子</w:t>
      </w:r>
      <w:r w:rsidRPr="00D62216">
        <w:rPr>
          <w:rPrChange w:id="5625" w:author="凡 张" w:date="2019-05-26T07:05:00Z">
            <w:rPr/>
          </w:rPrChange>
        </w:rPr>
        <w:t>(4.3)</w:t>
      </w:r>
      <w:r w:rsidR="00925657" w:rsidRPr="00D62216">
        <w:rPr>
          <w:rPrChange w:id="5626" w:author="凡 张" w:date="2019-05-26T07:05:00Z">
            <w:rPr/>
          </w:rPrChange>
        </w:rPr>
        <w:t>中</w:t>
      </w:r>
      <w:r w:rsidRPr="00D62216">
        <w:rPr>
          <w:rPrChange w:id="5627" w:author="凡 张" w:date="2019-05-26T07:05:00Z">
            <w:rPr/>
          </w:rPrChange>
        </w:rPr>
        <w:t>低频项</w:t>
      </w:r>
      <m:oMath>
        <m:func>
          <m:funcPr>
            <m:ctrlPr>
              <w:rPr>
                <w:rFonts w:ascii="Cambria Math" w:hAnsi="Cambria Math"/>
                <w:rPrChange w:id="5628" w:author="凡 张" w:date="2019-05-26T07:05:00Z">
                  <w:rPr>
                    <w:rFonts w:ascii="Cambria Math" w:hAnsi="Cambria Math"/>
                  </w:rPr>
                </w:rPrChange>
              </w:rPr>
            </m:ctrlPr>
          </m:funcPr>
          <m:fName>
            <m:r>
              <m:rPr>
                <m:sty m:val="p"/>
              </m:rPr>
              <w:rPr>
                <w:rFonts w:ascii="Cambria Math" w:hAnsi="Cambria Math"/>
                <w:rPrChange w:id="5629" w:author="凡 张" w:date="2019-05-26T07:05:00Z">
                  <w:rPr>
                    <w:rFonts w:ascii="Cambria Math" w:hAnsi="Cambria Math"/>
                  </w:rPr>
                </w:rPrChange>
              </w:rPr>
              <m:t>cos</m:t>
            </m:r>
          </m:fName>
          <m:e>
            <m:d>
              <m:dPr>
                <m:ctrlPr>
                  <w:rPr>
                    <w:rFonts w:ascii="Cambria Math" w:hAnsi="Cambria Math"/>
                    <w:i/>
                    <w:rPrChange w:id="5630" w:author="凡 张" w:date="2019-05-26T07:05:00Z">
                      <w:rPr>
                        <w:rFonts w:ascii="Cambria Math" w:hAnsi="Cambria Math"/>
                        <w:i/>
                      </w:rPr>
                    </w:rPrChange>
                  </w:rPr>
                </m:ctrlPr>
              </m:dPr>
              <m:e>
                <m:r>
                  <m:rPr>
                    <m:sty m:val="p"/>
                  </m:rPr>
                  <w:rPr>
                    <w:rFonts w:ascii="Cambria Math" w:hAnsi="Cambria Math"/>
                    <w:rPrChange w:id="5631" w:author="凡 张" w:date="2019-05-26T07:05:00Z">
                      <w:rPr>
                        <w:rFonts w:ascii="Cambria Math" w:hAnsi="Cambria Math"/>
                      </w:rPr>
                    </w:rPrChange>
                  </w:rPr>
                  <m:t>∆φ</m:t>
                </m:r>
                <m:d>
                  <m:dPr>
                    <m:ctrlPr>
                      <w:rPr>
                        <w:rFonts w:ascii="Cambria Math" w:hAnsi="Cambria Math"/>
                        <w:rPrChange w:id="5632" w:author="凡 张" w:date="2019-05-26T07:05:00Z">
                          <w:rPr>
                            <w:rFonts w:ascii="Cambria Math" w:hAnsi="Cambria Math"/>
                          </w:rPr>
                        </w:rPrChange>
                      </w:rPr>
                    </m:ctrlPr>
                  </m:dPr>
                  <m:e>
                    <m:r>
                      <m:rPr>
                        <m:sty m:val="p"/>
                      </m:rPr>
                      <w:rPr>
                        <w:rFonts w:ascii="Cambria Math" w:hAnsi="Cambria Math"/>
                        <w:rPrChange w:id="5633" w:author="凡 张" w:date="2019-05-26T07:05:00Z">
                          <w:rPr>
                            <w:rFonts w:ascii="Cambria Math" w:hAnsi="Cambria Math"/>
                          </w:rPr>
                        </w:rPrChange>
                      </w:rPr>
                      <m:t>x, y</m:t>
                    </m:r>
                  </m:e>
                </m:d>
                <m:r>
                  <w:rPr>
                    <w:rFonts w:ascii="Cambria Math" w:hAnsi="Cambria Math"/>
                    <w:rPrChange w:id="5634" w:author="凡 张" w:date="2019-05-26T07:05:00Z">
                      <w:rPr>
                        <w:rFonts w:ascii="Cambria Math" w:hAnsi="Cambria Math"/>
                      </w:rPr>
                    </w:rPrChange>
                  </w:rPr>
                  <m:t>-δ</m:t>
                </m:r>
              </m:e>
            </m:d>
          </m:e>
        </m:func>
      </m:oMath>
      <w:r w:rsidRPr="00D62216">
        <w:rPr>
          <w:rPrChange w:id="5635" w:author="凡 张" w:date="2019-05-26T07:05:00Z">
            <w:rPr/>
          </w:rPrChange>
        </w:rPr>
        <w:t>对应莫尔条纹的假设。</w:t>
      </w:r>
    </w:p>
    <w:p w:rsidR="0011018A" w:rsidRPr="00D62216" w:rsidRDefault="000E20DF" w:rsidP="001C7360">
      <w:pPr>
        <w:pStyle w:val="aff8"/>
        <w:ind w:firstLine="480"/>
        <w:rPr>
          <w:rPrChange w:id="5636" w:author="凡 张" w:date="2019-05-26T07:05:00Z">
            <w:rPr/>
          </w:rPrChange>
        </w:rPr>
        <w:pPrChange w:id="5637" w:author="凡 张" w:date="2019-05-26T08:56:00Z">
          <w:pPr>
            <w:pStyle w:val="aff8"/>
            <w:ind w:firstLineChars="0" w:firstLine="0"/>
          </w:pPr>
        </w:pPrChange>
      </w:pPr>
      <w:r w:rsidRPr="008013CF">
        <w:rPr>
          <w:rPrChange w:id="5638" w:author="凡 张" w:date="2019-05-26T08:55:00Z">
            <w:rPr/>
          </w:rPrChange>
        </w:rPr>
        <w:t>第</w:t>
      </w:r>
      <w:r w:rsidRPr="008013CF">
        <w:rPr>
          <w:rPrChange w:id="5639" w:author="凡 张" w:date="2019-05-26T08:55:00Z">
            <w:rPr>
              <w:rFonts w:hint="eastAsia"/>
            </w:rPr>
          </w:rPrChange>
        </w:rPr>
        <w:t>5</w:t>
      </w:r>
      <w:r w:rsidRPr="008013CF">
        <w:rPr>
          <w:rPrChange w:id="5640" w:author="凡 张" w:date="2019-05-26T08:55:00Z">
            <w:rPr>
              <w:rFonts w:hint="eastAsia"/>
            </w:rPr>
          </w:rPrChange>
        </w:rPr>
        <w:t>章</w:t>
      </w:r>
      <w:r w:rsidR="0011018A" w:rsidRPr="008013CF">
        <w:rPr>
          <w:rPrChange w:id="5641" w:author="凡 张" w:date="2019-05-26T08:55:00Z">
            <w:rPr/>
          </w:rPrChange>
        </w:rPr>
        <w:t>将讨论如何过滤上图中的高频成分，得出对应被测面高度信息的低频成</w:t>
      </w:r>
      <w:r w:rsidR="0011018A" w:rsidRPr="00D62216">
        <w:rPr>
          <w:rPrChange w:id="5642" w:author="凡 张" w:date="2019-05-26T07:05:00Z">
            <w:rPr/>
          </w:rPrChange>
        </w:rPr>
        <w:t>分，以便用于相位提取</w:t>
      </w:r>
      <w:del w:id="5643" w:author="凡 张" w:date="2019-05-26T08:56:00Z">
        <w:r w:rsidR="0011018A" w:rsidRPr="00D62216" w:rsidDel="001C7360">
          <w:rPr>
            <w:rPrChange w:id="5644" w:author="凡 张" w:date="2019-05-26T07:05:00Z">
              <w:rPr/>
            </w:rPrChange>
          </w:rPr>
          <w:delText>部分</w:delText>
        </w:r>
      </w:del>
      <w:r w:rsidR="0011018A" w:rsidRPr="00D62216">
        <w:rPr>
          <w:rPrChange w:id="5645" w:author="凡 张" w:date="2019-05-26T07:05:00Z">
            <w:rPr/>
          </w:rPrChange>
        </w:rPr>
        <w:t>。在相位提取中，需要</w:t>
      </w:r>
      <w:r w:rsidR="0011018A" w:rsidRPr="00D62216">
        <w:rPr>
          <w:rPrChange w:id="5646" w:author="凡 张" w:date="2019-05-26T07:05:00Z">
            <w:rPr/>
          </w:rPrChange>
        </w:rPr>
        <w:t>4</w:t>
      </w:r>
      <w:r w:rsidR="0011018A" w:rsidRPr="00D62216">
        <w:rPr>
          <w:rPrChange w:id="5647" w:author="凡 张" w:date="2019-05-26T07:05:00Z">
            <w:rPr/>
          </w:rPrChange>
        </w:rPr>
        <w:t>张初始相位不同的莫尔图</w:t>
      </w:r>
      <w:r w:rsidR="002270B7" w:rsidRPr="00D62216">
        <w:rPr>
          <w:noProof/>
          <w:rPrChange w:id="5648" w:author="凡 张" w:date="2019-05-26T07:05:00Z">
            <w:rPr>
              <w:rFonts w:hint="eastAsia"/>
              <w:noProof/>
            </w:rPr>
          </w:rPrChange>
        </w:rPr>
        <mc:AlternateContent>
          <mc:Choice Requires="wpg">
            <w:drawing>
              <wp:anchor distT="0" distB="0" distL="114300" distR="114300" simplePos="0" relativeHeight="251695104" behindDoc="0" locked="0" layoutInCell="1" allowOverlap="1" wp14:anchorId="4E67F249" wp14:editId="04C6B57D">
                <wp:simplePos x="0" y="0"/>
                <wp:positionH relativeFrom="column">
                  <wp:posOffset>422988</wp:posOffset>
                </wp:positionH>
                <wp:positionV relativeFrom="paragraph">
                  <wp:posOffset>3265466</wp:posOffset>
                </wp:positionV>
                <wp:extent cx="4453003" cy="4284980"/>
                <wp:effectExtent l="0" t="0" r="5080" b="1270"/>
                <wp:wrapTopAndBottom/>
                <wp:docPr id="319" name="组合 319"/>
                <wp:cNvGraphicFramePr/>
                <a:graphic xmlns:a="http://schemas.openxmlformats.org/drawingml/2006/main">
                  <a:graphicData uri="http://schemas.microsoft.com/office/word/2010/wordprocessingGroup">
                    <wpg:wgp>
                      <wpg:cNvGrpSpPr/>
                      <wpg:grpSpPr>
                        <a:xfrm>
                          <a:off x="0" y="0"/>
                          <a:ext cx="4453003" cy="4284980"/>
                          <a:chOff x="0" y="0"/>
                          <a:chExt cx="4453003" cy="4284980"/>
                        </a:xfrm>
                      </wpg:grpSpPr>
                      <wpg:grpSp>
                        <wpg:cNvPr id="316" name="组合 316"/>
                        <wpg:cNvGrpSpPr/>
                        <wpg:grpSpPr>
                          <a:xfrm>
                            <a:off x="0" y="0"/>
                            <a:ext cx="4453003" cy="3834182"/>
                            <a:chOff x="0" y="0"/>
                            <a:chExt cx="4453003" cy="3834182"/>
                          </a:xfrm>
                        </wpg:grpSpPr>
                        <wpg:grpSp>
                          <wpg:cNvPr id="294" name="组合 294"/>
                          <wpg:cNvGrpSpPr/>
                          <wpg:grpSpPr>
                            <a:xfrm>
                              <a:off x="0" y="0"/>
                              <a:ext cx="4451985" cy="1917700"/>
                              <a:chOff x="0" y="0"/>
                              <a:chExt cx="4452533" cy="1918152"/>
                            </a:xfrm>
                          </wpg:grpSpPr>
                          <wpg:grpSp>
                            <wpg:cNvPr id="293" name="组合 293"/>
                            <wpg:cNvGrpSpPr/>
                            <wpg:grpSpPr>
                              <a:xfrm>
                                <a:off x="0" y="0"/>
                                <a:ext cx="2160740" cy="1918152"/>
                                <a:chOff x="0" y="0"/>
                                <a:chExt cx="2160740" cy="1918152"/>
                              </a:xfrm>
                            </wpg:grpSpPr>
                            <pic:pic xmlns:pic="http://schemas.openxmlformats.org/drawingml/2006/picture">
                              <pic:nvPicPr>
                                <pic:cNvPr id="139" name="图片 139" descr="C:\Users\Administrator\AppData\Local\Temp\ConnectorClipboard6438079995814122912\image15586846919310.png"/>
                                <pic:cNvPicPr>
                                  <a:picLocks noChangeAspect="1"/>
                                </pic:cNvPicPr>
                              </pic:nvPicPr>
                              <pic:blipFill rotWithShape="1">
                                <a:blip r:embed="rId41" cstate="print">
                                  <a:extLst>
                                    <a:ext uri="{28A0092B-C50C-407E-A947-70E740481C1C}">
                                      <a14:useLocalDpi xmlns:a14="http://schemas.microsoft.com/office/drawing/2010/main" val="0"/>
                                    </a:ext>
                                  </a:extLst>
                                </a:blip>
                                <a:srcRect l="13206" t="54921" r="53580" b="11520"/>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89" name="文本框 289"/>
                              <wps:cNvSpPr txBox="1"/>
                              <wps:spPr>
                                <a:xfrm>
                                  <a:off x="0" y="1521912"/>
                                  <a:ext cx="2159000" cy="396240"/>
                                </a:xfrm>
                                <a:prstGeom prst="rect">
                                  <a:avLst/>
                                </a:prstGeom>
                                <a:solidFill>
                                  <a:prstClr val="white"/>
                                </a:solidFill>
                                <a:ln>
                                  <a:noFill/>
                                </a:ln>
                                <a:effectLst/>
                              </wps:spPr>
                              <wps:txbx>
                                <w:txbxContent>
                                  <w:p w:rsidR="000D29F8" w:rsidRPr="00826C6F" w:rsidRDefault="000D29F8" w:rsidP="00E2701A">
                                    <w:pPr>
                                      <w:pStyle w:val="af1"/>
                                      <w:spacing w:before="156" w:after="156"/>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2" name="组合 292"/>
                            <wpg:cNvGrpSpPr/>
                            <wpg:grpSpPr>
                              <a:xfrm>
                                <a:off x="2292263" y="0"/>
                                <a:ext cx="2160270" cy="1911350"/>
                                <a:chOff x="0" y="0"/>
                                <a:chExt cx="2160740" cy="1911350"/>
                              </a:xfrm>
                            </wpg:grpSpPr>
                            <pic:pic xmlns:pic="http://schemas.openxmlformats.org/drawingml/2006/picture">
                              <pic:nvPicPr>
                                <pic:cNvPr id="145" name="图片 145" descr="C:\Users\Administrator\AppData\Local\Temp\ConnectorClipboard6438079995814122912\image15586846919310.png"/>
                                <pic:cNvPicPr>
                                  <a:picLocks noChangeAspect="1"/>
                                </pic:cNvPicPr>
                              </pic:nvPicPr>
                              <pic:blipFill rotWithShape="1">
                                <a:blip r:embed="rId41" cstate="print">
                                  <a:extLst>
                                    <a:ext uri="{28A0092B-C50C-407E-A947-70E740481C1C}">
                                      <a14:useLocalDpi xmlns:a14="http://schemas.microsoft.com/office/drawing/2010/main" val="0"/>
                                    </a:ext>
                                  </a:extLst>
                                </a:blip>
                                <a:srcRect l="57113" t="7782" r="9605" b="58659"/>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1" name="文本框 291"/>
                              <wps:cNvSpPr txBox="1"/>
                              <wps:spPr>
                                <a:xfrm>
                                  <a:off x="0" y="1515110"/>
                                  <a:ext cx="2159635" cy="396240"/>
                                </a:xfrm>
                                <a:prstGeom prst="rect">
                                  <a:avLst/>
                                </a:prstGeom>
                                <a:solidFill>
                                  <a:prstClr val="white"/>
                                </a:solidFill>
                                <a:ln>
                                  <a:noFill/>
                                </a:ln>
                                <a:effectLst/>
                              </wps:spPr>
                              <wps:txbx>
                                <w:txbxContent>
                                  <w:p w:rsidR="000D29F8" w:rsidRPr="005C5211" w:rsidRDefault="000D29F8" w:rsidP="00E2701A">
                                    <w:pPr>
                                      <w:pStyle w:val="af1"/>
                                      <w:spacing w:before="156" w:after="156"/>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00" name="组合 300"/>
                          <wpg:cNvGrpSpPr/>
                          <wpg:grpSpPr>
                            <a:xfrm>
                              <a:off x="0" y="1916482"/>
                              <a:ext cx="4453003" cy="1917700"/>
                              <a:chOff x="0" y="0"/>
                              <a:chExt cx="4453003" cy="1917700"/>
                            </a:xfrm>
                          </wpg:grpSpPr>
                          <wpg:grpSp>
                            <wpg:cNvPr id="298" name="组合 298"/>
                            <wpg:cNvGrpSpPr/>
                            <wpg:grpSpPr>
                              <a:xfrm>
                                <a:off x="0" y="0"/>
                                <a:ext cx="2160270" cy="1911350"/>
                                <a:chOff x="0" y="0"/>
                                <a:chExt cx="2160740" cy="1911350"/>
                              </a:xfrm>
                            </wpg:grpSpPr>
                            <pic:pic xmlns:pic="http://schemas.openxmlformats.org/drawingml/2006/picture">
                              <pic:nvPicPr>
                                <pic:cNvPr id="54" name="图片 54" descr="C:\Users\Administrator\AppData\Local\Temp\ConnectorClipboard6438079995814122912\image15586846919310.png"/>
                                <pic:cNvPicPr>
                                  <a:picLocks noChangeAspect="1"/>
                                </pic:cNvPicPr>
                              </pic:nvPicPr>
                              <pic:blipFill rotWithShape="1">
                                <a:blip r:embed="rId41" cstate="print">
                                  <a:extLst>
                                    <a:ext uri="{28A0092B-C50C-407E-A947-70E740481C1C}">
                                      <a14:useLocalDpi xmlns:a14="http://schemas.microsoft.com/office/drawing/2010/main" val="0"/>
                                    </a:ext>
                                  </a:extLst>
                                </a:blip>
                                <a:srcRect l="57113" t="55077" r="9605" b="11364"/>
                                <a:stretch/>
                              </pic:blipFill>
                              <pic:spPr bwMode="auto">
                                <a:xfrm>
                                  <a:off x="0" y="0"/>
                                  <a:ext cx="2160740" cy="1459282"/>
                                </a:xfrm>
                                <a:prstGeom prst="rect">
                                  <a:avLst/>
                                </a:prstGeom>
                                <a:noFill/>
                                <a:ln>
                                  <a:noFill/>
                                </a:ln>
                                <a:extLst>
                                  <a:ext uri="{53640926-AAD7-44D8-BBD7-CCE9431645EC}">
                                    <a14:shadowObscured xmlns:a14="http://schemas.microsoft.com/office/drawing/2010/main"/>
                                  </a:ext>
                                </a:extLst>
                              </pic:spPr>
                            </pic:pic>
                            <wps:wsp>
                              <wps:cNvPr id="296" name="文本框 296"/>
                              <wps:cNvSpPr txBox="1"/>
                              <wps:spPr>
                                <a:xfrm>
                                  <a:off x="0" y="1515110"/>
                                  <a:ext cx="2159635" cy="396240"/>
                                </a:xfrm>
                                <a:prstGeom prst="rect">
                                  <a:avLst/>
                                </a:prstGeom>
                                <a:solidFill>
                                  <a:prstClr val="white"/>
                                </a:solidFill>
                                <a:ln>
                                  <a:noFill/>
                                </a:ln>
                                <a:effectLst/>
                              </wps:spPr>
                              <wps:txbx>
                                <w:txbxContent>
                                  <w:p w:rsidR="000D29F8" w:rsidRPr="00376DF2" w:rsidRDefault="000D29F8" w:rsidP="00E2701A">
                                    <w:pPr>
                                      <w:pStyle w:val="af1"/>
                                      <w:spacing w:before="156" w:after="156"/>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99" name="组合 299"/>
                            <wpg:cNvGrpSpPr/>
                            <wpg:grpSpPr>
                              <a:xfrm>
                                <a:off x="2292263" y="0"/>
                                <a:ext cx="2160740" cy="1917700"/>
                                <a:chOff x="0" y="0"/>
                                <a:chExt cx="2160740" cy="1917700"/>
                              </a:xfrm>
                            </wpg:grpSpPr>
                            <pic:pic xmlns:pic="http://schemas.openxmlformats.org/drawingml/2006/picture">
                              <pic:nvPicPr>
                                <pic:cNvPr id="9" name="图片 9" descr="C:\Users\Administrator\AppData\Local\Temp\ConnectorClipboard6438079995814122912\image15586846919310.png"/>
                                <pic:cNvPicPr>
                                  <a:picLocks noChangeAspect="1"/>
                                </pic:cNvPicPr>
                              </pic:nvPicPr>
                              <pic:blipFill rotWithShape="1">
                                <a:blip r:embed="rId41" cstate="print">
                                  <a:extLst>
                                    <a:ext uri="{28A0092B-C50C-407E-A947-70E740481C1C}">
                                      <a14:useLocalDpi xmlns:a14="http://schemas.microsoft.com/office/drawing/2010/main" val="0"/>
                                    </a:ext>
                                  </a:extLst>
                                </a:blip>
                                <a:srcRect l="13184" t="7470" r="53323" b="58659"/>
                                <a:stretch/>
                              </pic:blipFill>
                              <pic:spPr bwMode="auto">
                                <a:xfrm>
                                  <a:off x="0" y="0"/>
                                  <a:ext cx="2160740" cy="1465545"/>
                                </a:xfrm>
                                <a:prstGeom prst="rect">
                                  <a:avLst/>
                                </a:prstGeom>
                                <a:noFill/>
                                <a:ln>
                                  <a:noFill/>
                                </a:ln>
                                <a:extLst>
                                  <a:ext uri="{53640926-AAD7-44D8-BBD7-CCE9431645EC}">
                                    <a14:shadowObscured xmlns:a14="http://schemas.microsoft.com/office/drawing/2010/main"/>
                                  </a:ext>
                                </a:extLst>
                              </pic:spPr>
                            </pic:pic>
                            <wps:wsp>
                              <wps:cNvPr id="297" name="文本框 297"/>
                              <wps:cNvSpPr txBox="1"/>
                              <wps:spPr>
                                <a:xfrm>
                                  <a:off x="0" y="1521460"/>
                                  <a:ext cx="2159635" cy="396240"/>
                                </a:xfrm>
                                <a:prstGeom prst="rect">
                                  <a:avLst/>
                                </a:prstGeom>
                                <a:solidFill>
                                  <a:prstClr val="white"/>
                                </a:solidFill>
                                <a:ln>
                                  <a:noFill/>
                                </a:ln>
                                <a:effectLst/>
                              </wps:spPr>
                              <wps:txbx>
                                <w:txbxContent>
                                  <w:p w:rsidR="000D29F8" w:rsidRPr="00531011" w:rsidRDefault="000D29F8" w:rsidP="00E2701A">
                                    <w:pPr>
                                      <w:pStyle w:val="af1"/>
                                      <w:spacing w:before="156" w:after="156"/>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17" name="文本框 317"/>
                        <wps:cNvSpPr txBox="1"/>
                        <wps:spPr>
                          <a:xfrm>
                            <a:off x="0" y="3888740"/>
                            <a:ext cx="4451985" cy="396240"/>
                          </a:xfrm>
                          <a:prstGeom prst="rect">
                            <a:avLst/>
                          </a:prstGeom>
                          <a:solidFill>
                            <a:prstClr val="white"/>
                          </a:solidFill>
                          <a:ln>
                            <a:noFill/>
                          </a:ln>
                          <a:effectLst/>
                        </wps:spPr>
                        <wps:txbx>
                          <w:txbxContent>
                            <w:p w:rsidR="000D29F8" w:rsidRPr="00763F98" w:rsidRDefault="000D29F8" w:rsidP="00E2701A">
                              <w:pPr>
                                <w:pStyle w:val="af1"/>
                                <w:spacing w:before="156" w:after="156"/>
                                <w:rPr>
                                  <w:noProof/>
                                </w:rPr>
                              </w:pPr>
                              <w:bookmarkStart w:id="5649" w:name="_Toc97466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5650" w:author="凡 张" w:date="2019-05-26T09:18:00Z">
                                <w:r>
                                  <w:rPr>
                                    <w:noProof/>
                                  </w:rPr>
                                  <w:t>13</w:t>
                                </w:r>
                              </w:ins>
                              <w:del w:id="5651" w:author="凡 张" w:date="2019-05-26T06:16:00Z">
                                <w:r w:rsidDel="008F2CC6">
                                  <w:rPr>
                                    <w:noProof/>
                                  </w:rPr>
                                  <w:delText>11</w:delText>
                                </w:r>
                              </w:del>
                              <w:r>
                                <w:fldChar w:fldCharType="end"/>
                              </w:r>
                              <w:r>
                                <w:rPr>
                                  <w:rFonts w:hint="eastAsia"/>
                                </w:rPr>
                                <w:t xml:space="preserve"> </w:t>
                              </w:r>
                              <w:r>
                                <w:rPr>
                                  <w:rFonts w:hint="eastAsia"/>
                                </w:rPr>
                                <w:t>不同初始相位的莫尔条纹</w:t>
                              </w:r>
                              <w:bookmarkEnd w:id="5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7F249" id="组合 319" o:spid="_x0000_s1084" style="position:absolute;left:0;text-align:left;margin-left:33.3pt;margin-top:257.1pt;width:350.65pt;height:337.4pt;z-index:251695104" coordsize="44530,42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">
                <v:group id="组合 316" o:spid="_x0000_s1085" style="position:absolute;width:44530;height:38341" coordsize="44530,3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组合 294" o:spid="_x0000_s1086" style="position:absolute;width:44519;height:19177" coordsize="44525,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组合 293" o:spid="_x0000_s1087" style="position:absolute;width:21607;height:19181" coordsize="21607,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图片 139" o:spid="_x0000_s108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">
                        <v:imagedata r:id="rId42" o:title="image15586846919310" croptop="35993f" cropbottom="7550f" cropleft="8655f" cropright="35114f"/>
                      </v:shape>
                      <v:shape id="文本框 289" o:spid="_x0000_s1089" type="#_x0000_t202" style="position:absolute;top:15219;width:2159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" stroked="f">
                        <v:textbox style="mso-fit-shape-to-text:t" inset="0,0,0,0">
                          <w:txbxContent>
                            <w:p w:rsidR="000D29F8" w:rsidRPr="00826C6F" w:rsidRDefault="000D29F8" w:rsidP="00E2701A">
                              <w:pPr>
                                <w:pStyle w:val="af1"/>
                                <w:spacing w:before="156" w:after="156"/>
                                <w:rPr>
                                  <w:noProof/>
                                </w:rPr>
                              </w:pPr>
                              <w:r>
                                <w:rPr>
                                  <w:rFonts w:hint="eastAsia"/>
                                </w:rPr>
                                <w:t>(a)</w:t>
                              </w:r>
                            </w:p>
                          </w:txbxContent>
                        </v:textbox>
                      </v:shape>
                    </v:group>
                    <v:group id="组合 292" o:spid="_x0000_s1090" style="position:absolute;left:22922;width:21603;height:19113" coordsize="21607,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图片 145" o:spid="_x0000_s1091"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">
                        <v:imagedata r:id="rId42" o:title="image15586846919310" croptop="5100f" cropbottom="38443f" cropleft="37430f" cropright="6295f"/>
                      </v:shape>
                      <v:shape id="文本框 291" o:spid="_x0000_s1092" type="#_x0000_t202" style="position:absolute;top:15151;width:215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D29F8" w:rsidRPr="005C5211" w:rsidRDefault="000D29F8" w:rsidP="00E2701A">
                              <w:pPr>
                                <w:pStyle w:val="af1"/>
                                <w:spacing w:before="156" w:after="156"/>
                                <w:rPr>
                                  <w:noProof/>
                                </w:rPr>
                              </w:pPr>
                              <w:r>
                                <w:rPr>
                                  <w:rFonts w:hint="eastAsia"/>
                                </w:rPr>
                                <w:t>(b)</w:t>
                              </w:r>
                            </w:p>
                          </w:txbxContent>
                        </v:textbox>
                      </v:shape>
                    </v:group>
                  </v:group>
                  <v:group id="组合 300" o:spid="_x0000_s1093" style="position:absolute;top:19164;width:44530;height:19177" coordsize="44530,1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组合 298" o:spid="_x0000_s1094" style="position:absolute;width:21602;height:19113" coordsize="21607,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图片 54" o:spid="_x0000_s1095" type="#_x0000_t75" style="position:absolute;width:2160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">
                        <v:imagedata r:id="rId42" o:title="image15586846919310" croptop="36095f" cropbottom="7448f" cropleft="37430f" cropright="6295f"/>
                      </v:shape>
                      <v:shape id="文本框 296" o:spid="_x0000_s1096" type="#_x0000_t202" style="position:absolute;top:15151;width:215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0D29F8" w:rsidRPr="00376DF2" w:rsidRDefault="000D29F8" w:rsidP="00E2701A">
                              <w:pPr>
                                <w:pStyle w:val="af1"/>
                                <w:spacing w:before="156" w:after="156"/>
                                <w:rPr>
                                  <w:noProof/>
                                </w:rPr>
                              </w:pPr>
                              <w:r>
                                <w:rPr>
                                  <w:rFonts w:hint="eastAsia"/>
                                </w:rPr>
                                <w:t>(c)</w:t>
                              </w:r>
                            </w:p>
                          </w:txbxContent>
                        </v:textbox>
                      </v:shape>
                    </v:group>
                    <v:group id="组合 299" o:spid="_x0000_s1097" style="position:absolute;left:22922;width:21608;height:19177" coordsize="21607,1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图片 9" o:spid="_x0000_s1098" type="#_x0000_t75" style="position:absolute;width:21607;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">
                        <v:imagedata r:id="rId42" o:title="image15586846919310" croptop="4896f" cropbottom="38443f" cropleft="8640f" cropright="34946f"/>
                      </v:shape>
                      <v:shape id="文本框 297" o:spid="_x0000_s1099" type="#_x0000_t202" style="position:absolute;top:15214;width:21596;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0D29F8" w:rsidRPr="00531011" w:rsidRDefault="000D29F8" w:rsidP="00E2701A">
                              <w:pPr>
                                <w:pStyle w:val="af1"/>
                                <w:spacing w:before="156" w:after="156"/>
                                <w:rPr>
                                  <w:noProof/>
                                </w:rPr>
                              </w:pPr>
                              <w:r>
                                <w:rPr>
                                  <w:rFonts w:hint="eastAsia"/>
                                </w:rPr>
                                <w:t>(d)</w:t>
                              </w:r>
                            </w:p>
                          </w:txbxContent>
                        </v:textbox>
                      </v:shape>
                    </v:group>
                  </v:group>
                </v:group>
                <v:shape id="文本框 317" o:spid="_x0000_s1100" type="#_x0000_t202" style="position:absolute;top:38887;width:4451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0D29F8" w:rsidRPr="00763F98" w:rsidRDefault="000D29F8" w:rsidP="00E2701A">
                        <w:pPr>
                          <w:pStyle w:val="af1"/>
                          <w:spacing w:before="156" w:after="156"/>
                          <w:rPr>
                            <w:noProof/>
                          </w:rPr>
                        </w:pPr>
                        <w:bookmarkStart w:id="5652" w:name="_Toc974663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5653" w:author="凡 张" w:date="2019-05-26T09:18:00Z">
                          <w:r>
                            <w:rPr>
                              <w:noProof/>
                            </w:rPr>
                            <w:t>13</w:t>
                          </w:r>
                        </w:ins>
                        <w:del w:id="5654" w:author="凡 张" w:date="2019-05-26T06:16:00Z">
                          <w:r w:rsidDel="008F2CC6">
                            <w:rPr>
                              <w:noProof/>
                            </w:rPr>
                            <w:delText>11</w:delText>
                          </w:r>
                        </w:del>
                        <w:r>
                          <w:fldChar w:fldCharType="end"/>
                        </w:r>
                        <w:r>
                          <w:rPr>
                            <w:rFonts w:hint="eastAsia"/>
                          </w:rPr>
                          <w:t xml:space="preserve"> </w:t>
                        </w:r>
                        <w:r>
                          <w:rPr>
                            <w:rFonts w:hint="eastAsia"/>
                          </w:rPr>
                          <w:t>不同初始相位的莫尔条纹</w:t>
                        </w:r>
                        <w:bookmarkEnd w:id="5652"/>
                      </w:p>
                    </w:txbxContent>
                  </v:textbox>
                </v:shape>
                <w10:wrap type="topAndBottom"/>
              </v:group>
            </w:pict>
          </mc:Fallback>
        </mc:AlternateContent>
      </w:r>
      <w:r w:rsidR="002270B7" w:rsidRPr="00D62216">
        <w:rPr>
          <w:noProof/>
          <w:rPrChange w:id="5655" w:author="凡 张" w:date="2019-05-26T07:05:00Z">
            <w:rPr>
              <w:noProof/>
            </w:rPr>
          </w:rPrChange>
        </w:rPr>
        <mc:AlternateContent>
          <mc:Choice Requires="wpg">
            <w:drawing>
              <wp:anchor distT="0" distB="0" distL="114300" distR="114300" simplePos="0" relativeHeight="251625472" behindDoc="0" locked="0" layoutInCell="1" allowOverlap="1" wp14:anchorId="562D1D27" wp14:editId="1BC44978">
                <wp:simplePos x="0" y="0"/>
                <wp:positionH relativeFrom="column">
                  <wp:posOffset>179705</wp:posOffset>
                </wp:positionH>
                <wp:positionV relativeFrom="paragraph">
                  <wp:posOffset>-100330</wp:posOffset>
                </wp:positionV>
                <wp:extent cx="5039995" cy="3184525"/>
                <wp:effectExtent l="0" t="0" r="8255" b="0"/>
                <wp:wrapTopAndBottom/>
                <wp:docPr id="47" name="组合 47"/>
                <wp:cNvGraphicFramePr/>
                <a:graphic xmlns:a="http://schemas.openxmlformats.org/drawingml/2006/main">
                  <a:graphicData uri="http://schemas.microsoft.com/office/word/2010/wordprocessingGroup">
                    <wpg:wgp>
                      <wpg:cNvGrpSpPr/>
                      <wpg:grpSpPr>
                        <a:xfrm>
                          <a:off x="0" y="0"/>
                          <a:ext cx="5039995" cy="3184525"/>
                          <a:chOff x="0" y="0"/>
                          <a:chExt cx="5039995" cy="3184951"/>
                        </a:xfrm>
                      </wpg:grpSpPr>
                      <wpg:grpSp>
                        <wpg:cNvPr id="220" name="组合 220"/>
                        <wpg:cNvGrpSpPr/>
                        <wpg:grpSpPr>
                          <a:xfrm>
                            <a:off x="0" y="0"/>
                            <a:ext cx="5039995" cy="2450465"/>
                            <a:chOff x="0" y="0"/>
                            <a:chExt cx="5477136" cy="1872860"/>
                          </a:xfrm>
                        </wpg:grpSpPr>
                        <wpg:grpSp>
                          <wpg:cNvPr id="205" name="组合 205"/>
                          <wpg:cNvGrpSpPr/>
                          <wpg:grpSpPr>
                            <a:xfrm>
                              <a:off x="0" y="9939"/>
                              <a:ext cx="1133061" cy="1862700"/>
                              <a:chOff x="0" y="0"/>
                              <a:chExt cx="1133061" cy="1862700"/>
                            </a:xfrm>
                          </wpg:grpSpPr>
                          <pic:pic xmlns:pic="http://schemas.openxmlformats.org/drawingml/2006/picture">
                            <pic:nvPicPr>
                              <pic:cNvPr id="50" name="图片 50"/>
                              <pic:cNvPicPr>
                                <a:picLocks noChangeAspect="1"/>
                              </pic:cNvPicPr>
                            </pic:nvPicPr>
                            <pic:blipFill rotWithShape="1">
                              <a:blip r:embed="rId37" cstate="print">
                                <a:extLst>
                                  <a:ext uri="{28A0092B-C50C-407E-A947-70E740481C1C}">
                                    <a14:useLocalDpi xmlns:a14="http://schemas.microsoft.com/office/drawing/2010/main" val="0"/>
                                  </a:ext>
                                </a:extLst>
                              </a:blip>
                              <a:srcRect l="45333" t="56266" r="45357" b="28214"/>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6" name="文本框 196"/>
                            <wps:cNvSpPr txBox="1"/>
                            <wps:spPr>
                              <a:xfrm>
                                <a:off x="0" y="1559940"/>
                                <a:ext cx="1133050" cy="302760"/>
                              </a:xfrm>
                              <a:prstGeom prst="rect">
                                <a:avLst/>
                              </a:prstGeom>
                              <a:solidFill>
                                <a:prstClr val="white"/>
                              </a:solidFill>
                              <a:ln>
                                <a:noFill/>
                              </a:ln>
                              <a:effectLst/>
                            </wps:spPr>
                            <wps:txbx>
                              <w:txbxContent>
                                <w:p w:rsidR="000D29F8" w:rsidRPr="00BD6804" w:rsidRDefault="000D29F8" w:rsidP="00842249">
                                  <w:pPr>
                                    <w:pStyle w:val="af1"/>
                                    <w:spacing w:before="156" w:after="156"/>
                                    <w:rPr>
                                      <w:noProof/>
                                      <w:sz w:val="24"/>
                                      <w:szCs w:val="20"/>
                                    </w:rPr>
                                  </w:pPr>
                                  <w:r>
                                    <w:rPr>
                                      <w:rFonts w:hint="eastAsia"/>
                                      <w:noProof/>
                                      <w:sz w:val="24"/>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6" name="组合 216"/>
                          <wpg:cNvGrpSpPr/>
                          <wpg:grpSpPr>
                            <a:xfrm>
                              <a:off x="1451112" y="0"/>
                              <a:ext cx="1133740" cy="1872860"/>
                              <a:chOff x="-1" y="0"/>
                              <a:chExt cx="1133740" cy="1872860"/>
                            </a:xfrm>
                          </wpg:grpSpPr>
                          <pic:pic xmlns:pic="http://schemas.openxmlformats.org/drawingml/2006/picture">
                            <pic:nvPicPr>
                              <pic:cNvPr id="138" name="图片 138"/>
                              <pic:cNvPicPr>
                                <a:picLocks noChangeAspect="1"/>
                              </pic:cNvPicPr>
                            </pic:nvPicPr>
                            <pic:blipFill rotWithShape="1">
                              <a:blip r:embed="rId43" cstate="print">
                                <a:extLst>
                                  <a:ext uri="{28A0092B-C50C-407E-A947-70E740481C1C}">
                                    <a14:useLocalDpi xmlns:a14="http://schemas.microsoft.com/office/drawing/2010/main" val="0"/>
                                  </a:ext>
                                </a:extLst>
                              </a:blip>
                              <a:srcRect l="44277" t="55051" r="45449" b="25970"/>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197" name="文本框 197"/>
                            <wps:cNvSpPr txBox="1"/>
                            <wps:spPr>
                              <a:xfrm>
                                <a:off x="-1" y="1570100"/>
                                <a:ext cx="1133740" cy="302760"/>
                              </a:xfrm>
                              <a:prstGeom prst="rect">
                                <a:avLst/>
                              </a:prstGeom>
                              <a:solidFill>
                                <a:prstClr val="white"/>
                              </a:solidFill>
                              <a:ln>
                                <a:noFill/>
                              </a:ln>
                              <a:effectLst/>
                            </wps:spPr>
                            <wps:txbx>
                              <w:txbxContent>
                                <w:p w:rsidR="000D29F8" w:rsidRPr="00BD6BB9" w:rsidRDefault="000D29F8" w:rsidP="00842249">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8" name="组合 218"/>
                          <wpg:cNvGrpSpPr/>
                          <wpg:grpSpPr>
                            <a:xfrm>
                              <a:off x="2892284" y="0"/>
                              <a:ext cx="1133740" cy="1872860"/>
                              <a:chOff x="-3" y="0"/>
                              <a:chExt cx="1133740" cy="1872860"/>
                            </a:xfrm>
                          </wpg:grpSpPr>
                          <pic:pic xmlns:pic="http://schemas.openxmlformats.org/drawingml/2006/picture">
                            <pic:nvPicPr>
                              <pic:cNvPr id="48" name="图片 48"/>
                              <pic:cNvPicPr>
                                <a:picLocks noChangeAspect="1"/>
                              </pic:cNvPicPr>
                            </pic:nvPicPr>
                            <pic:blipFill rotWithShape="1">
                              <a:blip r:embed="rId37" cstate="print">
                                <a:extLst>
                                  <a:ext uri="{28A0092B-C50C-407E-A947-70E740481C1C}">
                                    <a14:useLocalDpi xmlns:a14="http://schemas.microsoft.com/office/drawing/2010/main" val="0"/>
                                  </a:ext>
                                </a:extLst>
                              </a:blip>
                              <a:srcRect l="48357" t="13219" r="42097" b="6981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1" name="文本框 201"/>
                            <wps:cNvSpPr txBox="1"/>
                            <wps:spPr>
                              <a:xfrm>
                                <a:off x="-3" y="1570100"/>
                                <a:ext cx="1133740" cy="302760"/>
                              </a:xfrm>
                              <a:prstGeom prst="rect">
                                <a:avLst/>
                              </a:prstGeom>
                              <a:solidFill>
                                <a:prstClr val="white"/>
                              </a:solidFill>
                              <a:ln>
                                <a:noFill/>
                              </a:ln>
                              <a:effectLst/>
                            </wps:spPr>
                            <wps:txbx>
                              <w:txbxContent>
                                <w:p w:rsidR="000D29F8" w:rsidRPr="00EE6714" w:rsidRDefault="000D29F8" w:rsidP="00842249">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9" name="组合 219"/>
                          <wpg:cNvGrpSpPr/>
                          <wpg:grpSpPr>
                            <a:xfrm>
                              <a:off x="4343396" y="0"/>
                              <a:ext cx="1133740" cy="1872860"/>
                              <a:chOff x="-4" y="0"/>
                              <a:chExt cx="1133740" cy="1872860"/>
                            </a:xfrm>
                          </wpg:grpSpPr>
                          <pic:pic xmlns:pic="http://schemas.openxmlformats.org/drawingml/2006/picture">
                            <pic:nvPicPr>
                              <pic:cNvPr id="49" name="图片 49"/>
                              <pic:cNvPicPr>
                                <a:picLocks noChangeAspect="1"/>
                              </pic:cNvPicPr>
                            </pic:nvPicPr>
                            <pic:blipFill rotWithShape="1">
                              <a:blip r:embed="rId43" cstate="print">
                                <a:extLst>
                                  <a:ext uri="{28A0092B-C50C-407E-A947-70E740481C1C}">
                                    <a14:useLocalDpi xmlns:a14="http://schemas.microsoft.com/office/drawing/2010/main" val="0"/>
                                  </a:ext>
                                </a:extLst>
                              </a:blip>
                              <a:srcRect l="47794" t="10614" r="42720" b="72522"/>
                              <a:stretch/>
                            </pic:blipFill>
                            <pic:spPr bwMode="auto">
                              <a:xfrm>
                                <a:off x="0" y="0"/>
                                <a:ext cx="1133061" cy="1510748"/>
                              </a:xfrm>
                              <a:prstGeom prst="rect">
                                <a:avLst/>
                              </a:prstGeom>
                              <a:ln>
                                <a:noFill/>
                              </a:ln>
                              <a:extLst>
                                <a:ext uri="{53640926-AAD7-44D8-BBD7-CCE9431645EC}">
                                  <a14:shadowObscured xmlns:a14="http://schemas.microsoft.com/office/drawing/2010/main"/>
                                </a:ext>
                              </a:extLst>
                            </pic:spPr>
                          </pic:pic>
                          <wps:wsp>
                            <wps:cNvPr id="202" name="文本框 202"/>
                            <wps:cNvSpPr txBox="1"/>
                            <wps:spPr>
                              <a:xfrm>
                                <a:off x="-4" y="1570100"/>
                                <a:ext cx="1133740" cy="302760"/>
                              </a:xfrm>
                              <a:prstGeom prst="rect">
                                <a:avLst/>
                              </a:prstGeom>
                              <a:solidFill>
                                <a:prstClr val="white"/>
                              </a:solidFill>
                              <a:ln>
                                <a:noFill/>
                              </a:ln>
                              <a:effectLst/>
                            </wps:spPr>
                            <wps:txbx>
                              <w:txbxContent>
                                <w:p w:rsidR="000D29F8" w:rsidRPr="00B9753B" w:rsidRDefault="000D29F8" w:rsidP="00842249">
                                  <w:pPr>
                                    <w:pStyle w:val="af1"/>
                                    <w:spacing w:before="156" w:after="156"/>
                                    <w:rPr>
                                      <w:noProof/>
                                      <w:sz w:val="24"/>
                                      <w:szCs w:val="20"/>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1" name="文本框 221"/>
                        <wps:cNvSpPr txBox="1"/>
                        <wps:spPr>
                          <a:xfrm>
                            <a:off x="0" y="2392471"/>
                            <a:ext cx="5039360" cy="792480"/>
                          </a:xfrm>
                          <a:prstGeom prst="rect">
                            <a:avLst/>
                          </a:prstGeom>
                          <a:solidFill>
                            <a:prstClr val="white"/>
                          </a:solidFill>
                          <a:ln>
                            <a:noFill/>
                          </a:ln>
                          <a:effectLst/>
                        </wps:spPr>
                        <wps:txbx>
                          <w:txbxContent>
                            <w:p w:rsidR="000D29F8" w:rsidRPr="00842249" w:rsidRDefault="000D29F8" w:rsidP="00842249">
                              <w:pPr>
                                <w:pStyle w:val="af1"/>
                                <w:spacing w:before="156" w:after="156"/>
                              </w:pPr>
                              <w:bookmarkStart w:id="5656" w:name="_Toc97466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5657" w:author="凡 张" w:date="2019-05-26T09:18:00Z">
                                <w:r>
                                  <w:rPr>
                                    <w:noProof/>
                                  </w:rPr>
                                  <w:t>14</w:t>
                                </w:r>
                              </w:ins>
                              <w:del w:id="5658" w:author="凡 张" w:date="2019-05-26T06:16:00Z">
                                <w:r w:rsidDel="008F2CC6">
                                  <w:rPr>
                                    <w:noProof/>
                                  </w:rPr>
                                  <w:delText>12</w:delText>
                                </w:r>
                              </w:del>
                              <w:r>
                                <w:fldChar w:fldCharType="end"/>
                              </w:r>
                              <w:r>
                                <w:rPr>
                                  <w:rFonts w:hint="eastAsia"/>
                                </w:rPr>
                                <w:t xml:space="preserve"> </w:t>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5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2D1D27" id="组合 47" o:spid="_x0000_s1101" style="position:absolute;left:0;text-align:left;margin-left:14.15pt;margin-top:-7.9pt;width:396.85pt;height:250.75pt;z-index:251625472" coordsize="50399,3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">
                <v:group id="组合 220" o:spid="_x0000_s1102" style="position:absolute;width:50399;height:24504" coordsize="54771,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组合 205" o:spid="_x0000_s1103" style="position:absolute;top:99;width:11330;height:18627" coordsize="11330,1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图片 50" o:spid="_x0000_s1104"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">
                      <v:imagedata r:id="rId40" o:title="" croptop="36874f" cropbottom="18490f" cropleft="29709f" cropright="29725f"/>
                    </v:shape>
                    <v:shape id="文本框 196" o:spid="_x0000_s1105" type="#_x0000_t202" style="position:absolute;top:15599;width:1133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0D29F8" w:rsidRPr="00BD6804" w:rsidRDefault="000D29F8" w:rsidP="00842249">
                            <w:pPr>
                              <w:pStyle w:val="af1"/>
                              <w:spacing w:before="156" w:after="156"/>
                              <w:rPr>
                                <w:noProof/>
                                <w:sz w:val="24"/>
                                <w:szCs w:val="20"/>
                              </w:rPr>
                            </w:pPr>
                            <w:r>
                              <w:rPr>
                                <w:rFonts w:hint="eastAsia"/>
                                <w:noProof/>
                                <w:sz w:val="24"/>
                                <w:szCs w:val="20"/>
                              </w:rPr>
                              <w:t>(a)</w:t>
                            </w:r>
                          </w:p>
                        </w:txbxContent>
                      </v:textbox>
                    </v:shape>
                  </v:group>
                  <v:group id="组合 216" o:spid="_x0000_s1106" style="position:absolute;left:14511;width:11337;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图片 138" o:spid="_x0000_s1107"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">
                      <v:imagedata r:id="rId44" o:title="" croptop="36078f" cropbottom="17020f" cropleft="29017f" cropright="29785f"/>
                    </v:shape>
                    <v:shape id="文本框 197" o:spid="_x0000_s1108"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0D29F8" w:rsidRPr="00BD6BB9" w:rsidRDefault="000D29F8" w:rsidP="00842249">
                            <w:pPr>
                              <w:pStyle w:val="af1"/>
                              <w:spacing w:before="156" w:after="156"/>
                              <w:rPr>
                                <w:noProof/>
                                <w:sz w:val="24"/>
                                <w:szCs w:val="20"/>
                              </w:rPr>
                            </w:pPr>
                            <w:r>
                              <w:rPr>
                                <w:rFonts w:hint="eastAsia"/>
                              </w:rPr>
                              <w:t>(b)</w:t>
                            </w:r>
                          </w:p>
                        </w:txbxContent>
                      </v:textbox>
                    </v:shape>
                  </v:group>
                  <v:group id="组合 218" o:spid="_x0000_s1109" style="position:absolute;left:28922;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图片 48" o:spid="_x0000_s1110"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">
                      <v:imagedata r:id="rId40" o:title="" croptop="8663f" cropbottom="45752f" cropleft="31691f" cropright="27589f"/>
                    </v:shape>
                    <v:shape id="文本框 201" o:spid="_x0000_s1111"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0D29F8" w:rsidRPr="00EE6714" w:rsidRDefault="000D29F8" w:rsidP="00842249">
                            <w:pPr>
                              <w:pStyle w:val="af1"/>
                              <w:spacing w:before="156" w:after="156"/>
                              <w:rPr>
                                <w:noProof/>
                                <w:sz w:val="24"/>
                                <w:szCs w:val="20"/>
                              </w:rPr>
                            </w:pPr>
                            <w:r>
                              <w:rPr>
                                <w:rFonts w:hint="eastAsia"/>
                              </w:rPr>
                              <w:t>(c)</w:t>
                            </w:r>
                          </w:p>
                        </w:txbxContent>
                      </v:textbox>
                    </v:shape>
                  </v:group>
                  <v:group id="组合 219" o:spid="_x0000_s1112" style="position:absolute;left:43433;width:11338;height:18728" coordorigin="" coordsize="11337,1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图片 49" o:spid="_x0000_s1113" type="#_x0000_t75" style="position:absolute;width:11330;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">
                      <v:imagedata r:id="rId44" o:title="" croptop="6956f" cropbottom="47528f" cropleft="31322f" cropright="27997f"/>
                    </v:shape>
                    <v:shape id="文本框 202" o:spid="_x0000_s1114" type="#_x0000_t202" style="position:absolute;top:15701;width:1133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0D29F8" w:rsidRPr="00B9753B" w:rsidRDefault="000D29F8" w:rsidP="00842249">
                            <w:pPr>
                              <w:pStyle w:val="af1"/>
                              <w:spacing w:before="156" w:after="156"/>
                              <w:rPr>
                                <w:noProof/>
                                <w:sz w:val="24"/>
                                <w:szCs w:val="20"/>
                              </w:rPr>
                            </w:pPr>
                            <w:r>
                              <w:rPr>
                                <w:rFonts w:hint="eastAsia"/>
                                <w:noProof/>
                                <w:sz w:val="24"/>
                                <w:szCs w:val="20"/>
                              </w:rPr>
                              <w:t>(d)</w:t>
                            </w:r>
                          </w:p>
                        </w:txbxContent>
                      </v:textbox>
                    </v:shape>
                  </v:group>
                </v:group>
                <v:shape id="文本框 221" o:spid="_x0000_s1115" type="#_x0000_t202" style="position:absolute;top:23924;width:50393;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rsidR="000D29F8" w:rsidRPr="00842249" w:rsidRDefault="000D29F8" w:rsidP="00842249">
                        <w:pPr>
                          <w:pStyle w:val="af1"/>
                          <w:spacing w:before="156" w:after="156"/>
                        </w:pPr>
                        <w:bookmarkStart w:id="5659" w:name="_Toc974663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5660" w:author="凡 张" w:date="2019-05-26T09:18:00Z">
                          <w:r>
                            <w:rPr>
                              <w:noProof/>
                            </w:rPr>
                            <w:t>14</w:t>
                          </w:r>
                        </w:ins>
                        <w:del w:id="5661" w:author="凡 张" w:date="2019-05-26T06:16:00Z">
                          <w:r w:rsidDel="008F2CC6">
                            <w:rPr>
                              <w:noProof/>
                            </w:rPr>
                            <w:delText>12</w:delText>
                          </w:r>
                        </w:del>
                        <w:r>
                          <w:fldChar w:fldCharType="end"/>
                        </w:r>
                        <w:r>
                          <w:rPr>
                            <w:rFonts w:hint="eastAsia"/>
                          </w:rPr>
                          <w:t xml:space="preserve"> </w:t>
                        </w:r>
                        <w:r w:rsidRPr="00F416FB">
                          <w:rPr>
                            <w:rFonts w:hint="eastAsia"/>
                          </w:rPr>
                          <w:t>莫尔条纹和相位和初始相位关系：</w:t>
                        </w:r>
                        <w:r w:rsidRPr="00F416FB">
                          <w:rPr>
                            <w:rFonts w:hint="eastAsia"/>
                          </w:rPr>
                          <w:t>(a)</w:t>
                        </w:r>
                        <m:oMath>
                          <m:r>
                            <m:rPr>
                              <m:sty m:val="p"/>
                            </m:rPr>
                            <w:rPr>
                              <w:rFonts w:ascii="Cambria Math" w:hAnsi="Cambria Math"/>
                            </w:rPr>
                            <m:t>δ=0</m:t>
                          </m:r>
                        </m:oMath>
                        <w:r>
                          <w:rPr>
                            <w:rFonts w:hint="eastAsia"/>
                          </w:rPr>
                          <w:t>时，林肯脸鼻沟</w:t>
                        </w:r>
                        <w:r w:rsidRPr="00F416FB">
                          <w:rPr>
                            <w:rFonts w:hint="eastAsia"/>
                          </w:rPr>
                          <w:t>；</w:t>
                        </w:r>
                        <w:r w:rsidRPr="00F416FB">
                          <w:rPr>
                            <w:rFonts w:hint="eastAsia"/>
                          </w:rPr>
                          <w:t>(b)</w:t>
                        </w:r>
                        <m:oMath>
                          <m:r>
                            <m:rPr>
                              <m:sty m:val="p"/>
                            </m:rPr>
                            <w:rPr>
                              <w:rFonts w:ascii="Cambria Math" w:hAnsi="Cambria Math"/>
                            </w:rPr>
                            <m:t>δ=π</m:t>
                          </m:r>
                        </m:oMath>
                        <w:r>
                          <w:rPr>
                            <w:rFonts w:hint="eastAsia"/>
                          </w:rPr>
                          <w:t>时，林肯脸鼻沟，与</w:t>
                        </w:r>
                        <w:r>
                          <w:rPr>
                            <w:rFonts w:hint="eastAsia"/>
                          </w:rPr>
                          <w:t>(a)</w:t>
                        </w:r>
                        <w:r>
                          <w:rPr>
                            <w:rFonts w:hint="eastAsia"/>
                          </w:rPr>
                          <w:t>图鼻沟处的莫尔条纹中有</w:t>
                        </w:r>
                        <m:oMath>
                          <m:r>
                            <m:rPr>
                              <m:sty m:val="p"/>
                            </m:rPr>
                            <w:rPr>
                              <w:rFonts w:ascii="Cambria Math" w:hAnsi="Cambria Math"/>
                            </w:rPr>
                            <m:t>π</m:t>
                          </m:r>
                        </m:oMath>
                        <w:r>
                          <w:rPr>
                            <w:rFonts w:hint="eastAsia"/>
                          </w:rPr>
                          <w:t>的相位差；</w:t>
                        </w:r>
                        <w:r w:rsidRPr="00F416FB">
                          <w:rPr>
                            <w:rFonts w:hint="eastAsia"/>
                          </w:rPr>
                          <w:t>(c)</w:t>
                        </w:r>
                        <m:oMath>
                          <m:r>
                            <m:rPr>
                              <m:sty m:val="p"/>
                            </m:rPr>
                            <w:rPr>
                              <w:rFonts w:ascii="Cambria Math" w:hAnsi="Cambria Math"/>
                            </w:rPr>
                            <m:t>δ=0</m:t>
                          </m:r>
                        </m:oMath>
                        <w:r>
                          <w:rPr>
                            <w:rFonts w:hint="eastAsia"/>
                          </w:rPr>
                          <w:t>时</w:t>
                        </w:r>
                        <w:r w:rsidRPr="00F416FB">
                          <w:rPr>
                            <w:rFonts w:hint="eastAsia"/>
                          </w:rPr>
                          <w:t>，林肯脸发梢；</w:t>
                        </w:r>
                        <w:r w:rsidRPr="00F416FB">
                          <w:rPr>
                            <w:rFonts w:hint="eastAsia"/>
                          </w:rPr>
                          <w:t>(d)</w:t>
                        </w:r>
                        <m:oMath>
                          <m:r>
                            <m:rPr>
                              <m:sty m:val="p"/>
                            </m:rPr>
                            <w:rPr>
                              <w:rFonts w:ascii="Cambria Math" w:hAnsi="Cambria Math"/>
                            </w:rPr>
                            <m:t>δ=π</m:t>
                          </m:r>
                        </m:oMath>
                        <w:r>
                          <w:rPr>
                            <w:rFonts w:hint="eastAsia"/>
                          </w:rPr>
                          <w:t>时</w:t>
                        </w:r>
                        <w:r w:rsidRPr="00F416FB">
                          <w:rPr>
                            <w:rFonts w:hint="eastAsia"/>
                          </w:rPr>
                          <w:t>，林肯脸发梢</w:t>
                        </w:r>
                        <w:r>
                          <w:rPr>
                            <w:rFonts w:hint="eastAsia"/>
                          </w:rPr>
                          <w:t>，与</w:t>
                        </w:r>
                        <w:r>
                          <w:rPr>
                            <w:rFonts w:hint="eastAsia"/>
                          </w:rPr>
                          <w:t>(c)</w:t>
                        </w:r>
                        <w:r>
                          <w:rPr>
                            <w:rFonts w:hint="eastAsia"/>
                          </w:rPr>
                          <w:t>图发梢处的莫尔条纹有</w:t>
                        </w:r>
                        <m:oMath>
                          <m:r>
                            <m:rPr>
                              <m:sty m:val="p"/>
                            </m:rPr>
                            <w:rPr>
                              <w:rFonts w:ascii="Cambria Math" w:hAnsi="Cambria Math"/>
                            </w:rPr>
                            <m:t>π</m:t>
                          </m:r>
                        </m:oMath>
                        <w:r>
                          <w:rPr>
                            <w:rFonts w:hint="eastAsia"/>
                          </w:rPr>
                          <w:t>相位差</w:t>
                        </w:r>
                        <w:r w:rsidRPr="00F416FB">
                          <w:rPr>
                            <w:rFonts w:hint="eastAsia"/>
                          </w:rPr>
                          <w:t>；</w:t>
                        </w:r>
                        <w:bookmarkEnd w:id="5659"/>
                      </w:p>
                    </w:txbxContent>
                  </v:textbox>
                </v:shape>
                <w10:wrap type="topAndBottom"/>
              </v:group>
            </w:pict>
          </mc:Fallback>
        </mc:AlternateContent>
      </w:r>
      <w:r w:rsidR="0011018A" w:rsidRPr="00D62216">
        <w:rPr>
          <w:rPrChange w:id="5662" w:author="凡 张" w:date="2019-05-26T07:05:00Z">
            <w:rPr/>
          </w:rPrChange>
        </w:rPr>
        <w:t>样，来计算折叠相位分布。但由于这</w:t>
      </w:r>
      <w:r w:rsidR="0011018A" w:rsidRPr="00D62216">
        <w:rPr>
          <w:rPrChange w:id="5663" w:author="凡 张" w:date="2019-05-26T07:05:00Z">
            <w:rPr/>
          </w:rPrChange>
        </w:rPr>
        <w:t>4</w:t>
      </w:r>
      <w:r w:rsidR="0011018A" w:rsidRPr="00D62216">
        <w:rPr>
          <w:rPrChange w:id="5664" w:author="凡 张" w:date="2019-05-26T07:05:00Z">
            <w:rPr/>
          </w:rPrChange>
        </w:rPr>
        <w:t>张莫尔图样，是在原捕捉图像上，</w:t>
      </w:r>
      <w:r w:rsidRPr="00D62216">
        <w:rPr>
          <w:rPrChange w:id="5665" w:author="凡 张" w:date="2019-05-26T07:05:00Z">
            <w:rPr/>
          </w:rPrChange>
        </w:rPr>
        <w:t>通过</w:t>
      </w:r>
      <w:r w:rsidR="0011018A" w:rsidRPr="00D62216">
        <w:rPr>
          <w:rPrChange w:id="5666" w:author="凡 张" w:date="2019-05-26T07:05:00Z">
            <w:rPr/>
          </w:rPrChange>
        </w:rPr>
        <w:t>叠加不同初始相位的</w:t>
      </w:r>
      <w:r w:rsidR="0011018A" w:rsidRPr="00D62216">
        <w:rPr>
          <w:rPrChange w:id="5667" w:author="凡 张" w:date="2019-05-26T07:05:00Z">
            <w:rPr>
              <w:rFonts w:hint="eastAsia"/>
            </w:rPr>
          </w:rPrChange>
        </w:rPr>
        <w:t>同周期条纹</w:t>
      </w:r>
      <w:r w:rsidR="0011018A" w:rsidRPr="00D62216">
        <w:rPr>
          <w:rPrChange w:id="5668" w:author="凡 张" w:date="2019-05-26T07:05:00Z">
            <w:rPr/>
          </w:rPrChange>
        </w:rPr>
        <w:t>得到。所以</w:t>
      </w:r>
      <w:r w:rsidRPr="00D62216">
        <w:rPr>
          <w:rPrChange w:id="5669" w:author="凡 张" w:date="2019-05-26T07:05:00Z">
            <w:rPr/>
          </w:rPrChange>
        </w:rPr>
        <w:t>，</w:t>
      </w:r>
      <w:r w:rsidR="0011018A" w:rsidRPr="00D62216">
        <w:rPr>
          <w:rPrChange w:id="5670" w:author="凡 张" w:date="2019-05-26T07:05:00Z">
            <w:rPr/>
          </w:rPrChange>
        </w:rPr>
        <w:t>数字莫尔三维测量只需捕捉一张图像，就能得到一张折叠相位图像。这是数字莫尔三维测量的一大优势，并为其提供了测量变形中，或运动中物体的潜力。</w:t>
      </w:r>
    </w:p>
    <w:p w:rsidR="0011018A" w:rsidRPr="00D62216" w:rsidRDefault="005A2C5A" w:rsidP="00E2701A">
      <w:pPr>
        <w:pStyle w:val="2"/>
        <w:spacing w:before="156" w:after="156"/>
        <w:rPr>
          <w:rPrChange w:id="5671" w:author="凡 张" w:date="2019-05-26T07:05:00Z">
            <w:rPr/>
          </w:rPrChange>
        </w:rPr>
      </w:pPr>
      <w:bookmarkStart w:id="5672" w:name="_Toc9065211"/>
      <w:bookmarkStart w:id="5673" w:name="_Toc9421031"/>
      <w:bookmarkStart w:id="5674" w:name="_Toc9746659"/>
      <w:r w:rsidRPr="00D62216">
        <w:rPr>
          <w:rPrChange w:id="5675" w:author="凡 张" w:date="2019-05-26T07:05:00Z">
            <w:rPr/>
          </w:rPrChange>
        </w:rPr>
        <w:t>滤除高频载波</w:t>
      </w:r>
      <w:bookmarkEnd w:id="5672"/>
      <w:bookmarkEnd w:id="5673"/>
      <w:bookmarkEnd w:id="5674"/>
    </w:p>
    <w:p w:rsidR="005C634D" w:rsidRPr="00D62216" w:rsidRDefault="0011018A" w:rsidP="00D5535B">
      <w:pPr>
        <w:pStyle w:val="aff8"/>
        <w:ind w:firstLine="480"/>
        <w:rPr>
          <w:rPrChange w:id="5676" w:author="凡 张" w:date="2019-05-26T07:05:00Z">
            <w:rPr/>
          </w:rPrChange>
        </w:rPr>
      </w:pPr>
      <w:r w:rsidRPr="00D62216">
        <w:rPr>
          <w:rPrChange w:id="5677" w:author="凡 张" w:date="2019-05-26T07:05:00Z">
            <w:rPr/>
          </w:rPrChange>
        </w:rPr>
        <w:t>根据</w:t>
      </w:r>
      <w:ins w:id="5678" w:author="凡 张" w:date="2019-05-26T08:58:00Z">
        <w:r w:rsidR="00D93E4F">
          <w:rPr>
            <w:rFonts w:hint="eastAsia"/>
          </w:rPr>
          <w:t>前一节</w:t>
        </w:r>
      </w:ins>
      <w:del w:id="5679" w:author="凡 张" w:date="2019-05-26T08:58:00Z">
        <w:r w:rsidR="000E20DF" w:rsidRPr="00D62216" w:rsidDel="00D93E4F">
          <w:rPr>
            <w:rPrChange w:id="5680" w:author="凡 张" w:date="2019-05-26T07:05:00Z">
              <w:rPr/>
            </w:rPrChange>
          </w:rPr>
          <w:delText>第</w:delText>
        </w:r>
        <w:r w:rsidR="000E20DF" w:rsidRPr="00D62216" w:rsidDel="00D93E4F">
          <w:rPr>
            <w:rPrChange w:id="5681" w:author="凡 张" w:date="2019-05-26T07:05:00Z">
              <w:rPr>
                <w:rFonts w:hint="eastAsia"/>
              </w:rPr>
            </w:rPrChange>
          </w:rPr>
          <w:delText>4</w:delText>
        </w:r>
        <w:r w:rsidRPr="00D62216" w:rsidDel="00D93E4F">
          <w:rPr>
            <w:rPrChange w:id="5682" w:author="凡 张" w:date="2019-05-26T07:05:00Z">
              <w:rPr/>
            </w:rPrChange>
          </w:rPr>
          <w:delText>章</w:delText>
        </w:r>
      </w:del>
      <w:r w:rsidRPr="00D62216">
        <w:rPr>
          <w:rPrChange w:id="5683" w:author="凡 张" w:date="2019-05-26T07:05:00Z">
            <w:rPr/>
          </w:rPrChange>
        </w:rPr>
        <w:t>的讨论，为了得到去</w:t>
      </w:r>
      <w:del w:id="5684" w:author="凡 张" w:date="2019-05-26T08:58:00Z">
        <w:r w:rsidRPr="00D62216" w:rsidDel="00C65505">
          <w:rPr>
            <w:rPrChange w:id="5685" w:author="凡 张" w:date="2019-05-26T07:05:00Z">
              <w:rPr/>
            </w:rPrChange>
          </w:rPr>
          <w:delText>高频</w:delText>
        </w:r>
      </w:del>
      <w:r w:rsidRPr="00D62216">
        <w:rPr>
          <w:rPrChange w:id="5686" w:author="凡 张" w:date="2019-05-26T07:05:00Z">
            <w:rPr/>
          </w:rPrChange>
        </w:rPr>
        <w:t>噪的莫尔条纹，以便于从其相位</w:t>
      </w:r>
      <w:ins w:id="5687" w:author="凡 张" w:date="2019-05-26T08:56:00Z">
        <w:r w:rsidR="001C7360">
          <w:rPr>
            <w:rFonts w:hint="eastAsia"/>
          </w:rPr>
          <w:t>计算出</w:t>
        </w:r>
      </w:ins>
      <w:del w:id="5688" w:author="凡 张" w:date="2019-05-26T08:56:00Z">
        <w:r w:rsidRPr="00D62216" w:rsidDel="001C7360">
          <w:rPr>
            <w:rPrChange w:id="5689" w:author="凡 张" w:date="2019-05-26T07:05:00Z">
              <w:rPr/>
            </w:rPrChange>
          </w:rPr>
          <w:delText>得出</w:delText>
        </w:r>
      </w:del>
      <w:del w:id="5690" w:author="凡 张" w:date="2019-05-26T08:57:00Z">
        <w:r w:rsidRPr="00D62216" w:rsidDel="001C7360">
          <w:rPr>
            <w:rPrChange w:id="5691" w:author="凡 张" w:date="2019-05-26T07:05:00Z">
              <w:rPr/>
            </w:rPrChange>
          </w:rPr>
          <w:delText>有关</w:delText>
        </w:r>
      </w:del>
      <w:r w:rsidRPr="00D62216">
        <w:rPr>
          <w:rPrChange w:id="5692" w:author="凡 张" w:date="2019-05-26T07:05:00Z">
            <w:rPr/>
          </w:rPrChange>
        </w:rPr>
        <w:t>物体高度分布，需要</w:t>
      </w:r>
      <w:del w:id="5693" w:author="凡 张" w:date="2019-05-26T08:58:00Z">
        <w:r w:rsidRPr="00D62216" w:rsidDel="00C65505">
          <w:rPr>
            <w:rPrChange w:id="5694" w:author="凡 张" w:date="2019-05-26T07:05:00Z">
              <w:rPr/>
            </w:rPrChange>
          </w:rPr>
          <w:delText>首先</w:delText>
        </w:r>
      </w:del>
      <w:r w:rsidRPr="00D62216">
        <w:rPr>
          <w:rPrChange w:id="5695" w:author="凡 张" w:date="2019-05-26T07:05:00Z">
            <w:rPr/>
          </w:rPrChange>
        </w:rPr>
        <w:t>去除</w:t>
      </w:r>
      <w:del w:id="5696" w:author="凡 张" w:date="2019-05-26T08:59:00Z">
        <w:r w:rsidRPr="00D62216" w:rsidDel="00C65505">
          <w:rPr>
            <w:rPrChange w:id="5697" w:author="凡 张" w:date="2019-05-26T07:05:00Z">
              <w:rPr/>
            </w:rPrChange>
          </w:rPr>
          <w:delText>数字相移中，</w:delText>
        </w:r>
      </w:del>
      <w:r w:rsidRPr="00D62216">
        <w:rPr>
          <w:rPrChange w:id="5698" w:author="凡 张" w:date="2019-05-26T07:05:00Z">
            <w:rPr/>
          </w:rPrChange>
        </w:rPr>
        <w:t>叠加的同周期</w:t>
      </w:r>
      <w:r w:rsidR="000E20DF" w:rsidRPr="00D62216">
        <w:rPr>
          <w:rPrChange w:id="5699" w:author="凡 张" w:date="2019-05-26T07:05:00Z">
            <w:rPr/>
          </w:rPrChange>
        </w:rPr>
        <w:t>、</w:t>
      </w:r>
      <w:r w:rsidRPr="00D62216">
        <w:rPr>
          <w:rPrChange w:id="5700" w:author="凡 张" w:date="2019-05-26T07:05:00Z">
            <w:rPr/>
          </w:rPrChange>
        </w:rPr>
        <w:t>不同初始相位的高频条纹和被物体高度分布扭曲的投影条纹。为了达到这一目的，很多滤波方法被提出。在早期莫尔三维测量中，该工作是由测绘员勾勒莫尔等高线，费时复杂，误差大。随着计算机技术的发展，</w:t>
      </w:r>
      <w:del w:id="5701" w:author="凡 张" w:date="2019-05-26T08:59:00Z">
        <w:r w:rsidRPr="00D62216" w:rsidDel="00360A21">
          <w:rPr>
            <w:rPrChange w:id="5702" w:author="凡 张" w:date="2019-05-26T07:05:00Z">
              <w:rPr/>
            </w:rPrChange>
          </w:rPr>
          <w:delText>不断</w:delText>
        </w:r>
      </w:del>
      <w:r w:rsidRPr="00D62216">
        <w:rPr>
          <w:rPrChange w:id="5703" w:author="凡 张" w:date="2019-05-26T07:05:00Z">
            <w:rPr/>
          </w:rPrChange>
        </w:rPr>
        <w:t>有学者利用快速傅立叶变换等算法，过滤噪声。但在傅立叶变换后，使用低通滤波器，也会使得图像细节模糊，信息丢失。为了解决这一问题，平稳小波变换结合</w:t>
      </w:r>
      <w:del w:id="5704" w:author="凡 张" w:date="2019-05-26T09:01:00Z">
        <w:r w:rsidRPr="00D62216" w:rsidDel="0011118B">
          <w:rPr>
            <w:rPrChange w:id="5705" w:author="凡 张" w:date="2019-05-26T07:05:00Z">
              <w:rPr/>
            </w:rPrChange>
          </w:rPr>
          <w:delText>傅立叶</w:delText>
        </w:r>
      </w:del>
      <w:r w:rsidRPr="00D62216">
        <w:rPr>
          <w:rPrChange w:id="5706" w:author="凡 张" w:date="2019-05-26T07:05:00Z">
            <w:rPr/>
          </w:rPrChange>
        </w:rPr>
        <w:t>低通滤波的方法被提出</w:t>
      </w:r>
      <w:r w:rsidRPr="00D62216">
        <w:rPr>
          <w:rPrChange w:id="5707" w:author="凡 张" w:date="2019-05-26T07:05:00Z">
            <w:rPr/>
          </w:rPrChange>
        </w:rPr>
        <w:t>[8, 23, 24]</w:t>
      </w:r>
      <w:r w:rsidRPr="00D62216">
        <w:rPr>
          <w:rPrChange w:id="5708" w:author="凡 张" w:date="2019-05-26T07:05:00Z">
            <w:rPr/>
          </w:rPrChange>
        </w:rPr>
        <w:t>。</w:t>
      </w:r>
    </w:p>
    <w:p w:rsidR="0011018A" w:rsidRPr="00D62216" w:rsidRDefault="0011018A" w:rsidP="00D5535B">
      <w:pPr>
        <w:pStyle w:val="aff8"/>
        <w:ind w:firstLine="480"/>
        <w:rPr>
          <w:rPrChange w:id="5709" w:author="凡 张" w:date="2019-05-26T07:05:00Z">
            <w:rPr/>
          </w:rPrChange>
        </w:rPr>
      </w:pPr>
      <w:r w:rsidRPr="00D62216">
        <w:rPr>
          <w:rPrChange w:id="5710" w:author="凡 张" w:date="2019-05-26T07:05:00Z">
            <w:rPr/>
          </w:rPrChange>
        </w:rPr>
        <w:t>平稳小波变换，和离散小波变换不同，每经过</w:t>
      </w:r>
      <w:del w:id="5711" w:author="凡 张" w:date="2019-05-26T09:00:00Z">
        <w:r w:rsidRPr="00D62216" w:rsidDel="00360A21">
          <w:rPr>
            <w:rPrChange w:id="5712" w:author="凡 张" w:date="2019-05-26T07:05:00Z">
              <w:rPr/>
            </w:rPrChange>
          </w:rPr>
          <w:delText>一个</w:delText>
        </w:r>
      </w:del>
      <w:r w:rsidRPr="00D62216">
        <w:rPr>
          <w:rPrChange w:id="5713" w:author="凡 张" w:date="2019-05-26T07:05:00Z">
            <w:rPr/>
          </w:rPrChange>
        </w:rPr>
        <w:t>高通</w:t>
      </w:r>
      <w:ins w:id="5714" w:author="凡 张" w:date="2019-05-26T09:00:00Z">
        <w:r w:rsidR="00360A21">
          <w:rPr>
            <w:rFonts w:hint="eastAsia"/>
          </w:rPr>
          <w:t>滤波器</w:t>
        </w:r>
      </w:ins>
      <w:r w:rsidRPr="00D62216">
        <w:rPr>
          <w:rPrChange w:id="5715" w:author="凡 张" w:date="2019-05-26T07:05:00Z">
            <w:rPr/>
          </w:rPrChange>
        </w:rPr>
        <w:t>或</w:t>
      </w:r>
      <w:del w:id="5716" w:author="凡 张" w:date="2019-05-26T09:00:00Z">
        <w:r w:rsidRPr="00D62216" w:rsidDel="00360A21">
          <w:rPr>
            <w:rPrChange w:id="5717" w:author="凡 张" w:date="2019-05-26T07:05:00Z">
              <w:rPr/>
            </w:rPrChange>
          </w:rPr>
          <w:delText>者</w:delText>
        </w:r>
      </w:del>
      <w:r w:rsidRPr="00D62216">
        <w:rPr>
          <w:rPrChange w:id="5718" w:author="凡 张" w:date="2019-05-26T07:05:00Z">
            <w:rPr/>
          </w:rPrChange>
        </w:rPr>
        <w:t>低通滤波器，都伴随</w:t>
      </w:r>
      <w:r w:rsidRPr="00D62216">
        <w:rPr>
          <w:rPrChange w:id="5719" w:author="凡 张" w:date="2019-05-26T07:05:00Z">
            <w:rPr>
              <w:rFonts w:hint="eastAsia"/>
            </w:rPr>
          </w:rPrChange>
        </w:rPr>
        <w:t>一个上采样过程</w:t>
      </w:r>
      <w:r w:rsidRPr="00D62216">
        <w:rPr>
          <w:rPrChange w:id="5720" w:author="凡 张" w:date="2019-05-26T07:05:00Z">
            <w:rPr/>
          </w:rPrChange>
        </w:rPr>
        <w:t>，最终得到的变换结果和原始数据个数一致。虽</w:t>
      </w:r>
      <w:r w:rsidR="000E20DF" w:rsidRPr="00D62216">
        <w:rPr>
          <w:rPrChange w:id="5721" w:author="凡 张" w:date="2019-05-26T07:05:00Z">
            <w:rPr>
              <w:rFonts w:hint="eastAsia"/>
            </w:rPr>
          </w:rPrChange>
        </w:rPr>
        <w:t>然</w:t>
      </w:r>
      <w:r w:rsidRPr="00D62216">
        <w:rPr>
          <w:rPrChange w:id="5722" w:author="凡 张" w:date="2019-05-26T07:05:00Z">
            <w:rPr/>
          </w:rPrChange>
        </w:rPr>
        <w:t>实现平稳小波变化的方法</w:t>
      </w:r>
      <w:r w:rsidR="000E20DF" w:rsidRPr="00D62216">
        <w:rPr>
          <w:rPrChange w:id="5723" w:author="凡 张" w:date="2019-05-26T07:05:00Z">
            <w:rPr/>
          </w:rPrChange>
        </w:rPr>
        <w:t>较多</w:t>
      </w:r>
      <w:r w:rsidRPr="00D62216">
        <w:rPr>
          <w:rPrChange w:id="5724" w:author="凡 张" w:date="2019-05-26T07:05:00Z">
            <w:rPr/>
          </w:rPrChange>
        </w:rPr>
        <w:t>，但均属于非抽取变换。在变化后，结果和原始数据维度</w:t>
      </w:r>
      <w:del w:id="5725" w:author="凡 张" w:date="2019-05-26T09:00:00Z">
        <w:r w:rsidRPr="00D62216" w:rsidDel="00360A21">
          <w:rPr>
            <w:rPrChange w:id="5726" w:author="凡 张" w:date="2019-05-26T07:05:00Z">
              <w:rPr/>
            </w:rPrChange>
          </w:rPr>
          <w:delText>一致</w:delText>
        </w:r>
      </w:del>
      <w:ins w:id="5727" w:author="凡 张" w:date="2019-05-26T09:00:00Z">
        <w:r w:rsidR="00360A21">
          <w:rPr>
            <w:rFonts w:hint="eastAsia"/>
          </w:rPr>
          <w:t>相同</w:t>
        </w:r>
      </w:ins>
      <w:r w:rsidR="000E20DF" w:rsidRPr="00D62216">
        <w:rPr>
          <w:rPrChange w:id="5728" w:author="凡 张" w:date="2019-05-26T07:05:00Z">
            <w:rPr>
              <w:rFonts w:hint="eastAsia"/>
            </w:rPr>
          </w:rPrChange>
        </w:rPr>
        <w:t>[25][26]</w:t>
      </w:r>
      <w:r w:rsidRPr="00D62216">
        <w:rPr>
          <w:rPrChange w:id="5729" w:author="凡 张" w:date="2019-05-26T07:05:00Z">
            <w:rPr/>
          </w:rPrChange>
        </w:rPr>
        <w:t>。同时，平稳小波变化具有</w:t>
      </w:r>
      <w:r w:rsidRPr="00D62216">
        <w:rPr>
          <w:rPrChange w:id="5730" w:author="凡 张" w:date="2019-05-26T07:05:00Z">
            <w:rPr>
              <w:rFonts w:hint="eastAsia"/>
            </w:rPr>
          </w:rPrChange>
        </w:rPr>
        <w:t>时移不变性</w:t>
      </w:r>
      <w:r w:rsidRPr="00D62216">
        <w:rPr>
          <w:rPrChange w:id="5731" w:author="凡 张" w:date="2019-05-26T07:05:00Z">
            <w:rPr/>
          </w:rPrChange>
        </w:rPr>
        <w:t>，即将信号</w:t>
      </w:r>
      <w:r w:rsidRPr="00D62216">
        <w:rPr>
          <w:rPrChange w:id="5732" w:author="凡 张" w:date="2019-05-26T07:05:00Z">
            <w:rPr/>
          </w:rPrChange>
        </w:rPr>
        <w:t>t(x)</w:t>
      </w:r>
      <w:r w:rsidRPr="00D62216">
        <w:rPr>
          <w:rPrChange w:id="5733" w:author="凡 张" w:date="2019-05-26T07:05:00Z">
            <w:rPr/>
          </w:rPrChange>
        </w:rPr>
        <w:t>平移到</w:t>
      </w:r>
      <m:oMath>
        <m:r>
          <w:ins w:id="5734" w:author="凡 张" w:date="2019-05-26T09:08:00Z">
            <m:rPr>
              <m:sty m:val="p"/>
            </m:rPr>
            <w:rPr>
              <w:rFonts w:ascii="Cambria Math" w:hAnsi="Cambria Math"/>
            </w:rPr>
            <m:t>t(x-</m:t>
          </w:ins>
        </m:r>
        <m:sSub>
          <m:sSubPr>
            <m:ctrlPr>
              <w:ins w:id="5735" w:author="凡 张" w:date="2019-05-26T09:08:00Z">
                <w:rPr>
                  <w:rFonts w:ascii="Cambria Math" w:hAnsi="Cambria Math"/>
                </w:rPr>
              </w:ins>
            </m:ctrlPr>
          </m:sSubPr>
          <m:e>
            <m:r>
              <w:ins w:id="5736" w:author="凡 张" w:date="2019-05-26T09:08:00Z">
                <w:rPr>
                  <w:rFonts w:ascii="Cambria Math" w:hAnsi="Cambria Math"/>
                </w:rPr>
                <m:t>x</m:t>
              </w:ins>
            </m:r>
          </m:e>
          <m:sub>
            <m:r>
              <w:ins w:id="5737" w:author="凡 张" w:date="2019-05-26T09:08:00Z">
                <w:rPr>
                  <w:rFonts w:ascii="Cambria Math" w:hAnsi="Cambria Math"/>
                </w:rPr>
                <m:t>0</m:t>
              </w:ins>
            </m:r>
          </m:sub>
        </m:sSub>
        <m:r>
          <w:ins w:id="5738" w:author="凡 张" w:date="2019-05-26T09:08:00Z">
            <m:rPr>
              <m:sty m:val="p"/>
            </m:rPr>
            <w:rPr>
              <w:rFonts w:ascii="Cambria Math" w:hAnsi="Cambria Math"/>
            </w:rPr>
            <m:t>)</m:t>
          </w:ins>
        </m:r>
      </m:oMath>
      <w:del w:id="5739" w:author="凡 张" w:date="2019-05-26T09:07:00Z">
        <w:r w:rsidRPr="00D62216" w:rsidDel="00EF5D43">
          <w:rPr>
            <w:rPrChange w:id="5740" w:author="凡 张" w:date="2019-05-26T07:05:00Z">
              <w:rPr/>
            </w:rPrChange>
          </w:rPr>
          <w:delText>t(x-x_0 ),</w:delText>
        </w:r>
      </w:del>
      <w:r w:rsidRPr="00D62216">
        <w:rPr>
          <w:rPrChange w:id="5741" w:author="凡 张" w:date="2019-05-26T07:05:00Z">
            <w:rPr/>
          </w:rPrChange>
        </w:rPr>
        <w:t>经过平稳小波变换的结果相同。这一性质对于噪声消除极为重要。</w:t>
      </w:r>
    </w:p>
    <w:p w:rsidR="0011018A" w:rsidRPr="00D62216" w:rsidRDefault="000E20DF" w:rsidP="00D5535B">
      <w:pPr>
        <w:pStyle w:val="aff8"/>
        <w:ind w:firstLine="480"/>
        <w:rPr>
          <w:rPrChange w:id="5742" w:author="凡 张" w:date="2019-05-26T07:05:00Z">
            <w:rPr/>
          </w:rPrChange>
        </w:rPr>
      </w:pPr>
      <w:r w:rsidRPr="00D62216">
        <w:rPr>
          <w:rPrChange w:id="5743" w:author="凡 张" w:date="2019-05-26T07:05:00Z">
            <w:rPr/>
          </w:rPrChange>
        </w:rPr>
        <w:t>在每一分解层，</w:t>
      </w:r>
      <w:r w:rsidR="0011018A" w:rsidRPr="00D62216">
        <w:rPr>
          <w:rPrChange w:id="5744" w:author="凡 张" w:date="2019-05-26T07:05:00Z">
            <w:rPr/>
          </w:rPrChange>
        </w:rPr>
        <w:t>一维小波变换通过高通</w:t>
      </w:r>
      <w:ins w:id="5745" w:author="凡 张" w:date="2019-05-26T09:01:00Z">
        <w:r w:rsidR="0011118B">
          <w:rPr>
            <w:rFonts w:hint="eastAsia"/>
          </w:rPr>
          <w:t>滤波器</w:t>
        </w:r>
      </w:ins>
      <w:r w:rsidR="0011018A" w:rsidRPr="00D62216">
        <w:rPr>
          <w:rPrChange w:id="5746" w:author="凡 张" w:date="2019-05-26T07:05:00Z">
            <w:rPr/>
          </w:rPrChange>
        </w:rPr>
        <w:t>和低通滤波器，不断将信号二分成子带。二维小波变换则是分别在每一行和每一列</w:t>
      </w:r>
      <w:r w:rsidRPr="00D62216">
        <w:rPr>
          <w:rPrChange w:id="5747" w:author="凡 张" w:date="2019-05-26T07:05:00Z">
            <w:rPr/>
          </w:rPrChange>
        </w:rPr>
        <w:t>，</w:t>
      </w:r>
      <w:r w:rsidR="0011018A" w:rsidRPr="00D62216">
        <w:rPr>
          <w:rPrChange w:id="5748" w:author="凡 张" w:date="2019-05-26T07:05:00Z">
            <w:rPr/>
          </w:rPrChange>
        </w:rPr>
        <w:t>进行一维小波变换。</w:t>
      </w:r>
    </w:p>
    <w:p w:rsidR="0011018A" w:rsidRPr="00D62216" w:rsidRDefault="00F416FB" w:rsidP="00D5535B">
      <w:pPr>
        <w:pStyle w:val="aff8"/>
        <w:ind w:firstLine="480"/>
        <w:rPr>
          <w:rPrChange w:id="5749" w:author="凡 张" w:date="2019-05-26T07:05:00Z">
            <w:rPr/>
          </w:rPrChange>
        </w:rPr>
      </w:pPr>
      <w:r w:rsidRPr="00D62216">
        <w:rPr>
          <w:rPrChange w:id="5750" w:author="凡 张" w:date="2019-05-26T07:05:00Z">
            <w:rPr/>
          </w:rPrChange>
        </w:rPr>
        <w:t>本论文去除高频信号的程序，参考</w:t>
      </w:r>
      <w:ins w:id="5751" w:author="凡 张" w:date="2019-05-26T09:01:00Z">
        <w:r w:rsidR="0011118B">
          <w:rPr>
            <w:rFonts w:hint="eastAsia"/>
          </w:rPr>
          <w:t>了</w:t>
        </w:r>
      </w:ins>
      <w:r w:rsidRPr="00D62216">
        <w:rPr>
          <w:rPrChange w:id="5752" w:author="凡 张" w:date="2019-05-26T07:05:00Z">
            <w:rPr>
              <w:rFonts w:hint="eastAsia"/>
            </w:rPr>
          </w:rPrChange>
        </w:rPr>
        <w:t>前人</w:t>
      </w:r>
      <w:r w:rsidR="00CF4FAF" w:rsidRPr="00D62216">
        <w:rPr>
          <w:rPrChange w:id="5753" w:author="凡 张" w:date="2019-05-26T07:05:00Z">
            <w:rPr>
              <w:rFonts w:hint="eastAsia"/>
            </w:rPr>
          </w:rPrChange>
        </w:rPr>
        <w:t>研究</w:t>
      </w:r>
      <w:r w:rsidR="00CF4FAF" w:rsidRPr="00D62216">
        <w:rPr>
          <w:rPrChange w:id="5754" w:author="凡 张" w:date="2019-05-26T07:05:00Z">
            <w:rPr>
              <w:rFonts w:hint="eastAsia"/>
            </w:rPr>
          </w:rPrChange>
        </w:rPr>
        <w:t>[8][24]</w:t>
      </w:r>
      <w:r w:rsidR="0011018A" w:rsidRPr="00D62216">
        <w:rPr>
          <w:rPrChange w:id="5755" w:author="凡 张" w:date="2019-05-26T07:05:00Z">
            <w:rPr/>
          </w:rPrChange>
        </w:rPr>
        <w:t>。以下是滤波算法的具体步骤：</w:t>
      </w:r>
    </w:p>
    <w:p w:rsidR="00F416FB" w:rsidRPr="00D62216" w:rsidRDefault="0011018A" w:rsidP="00F416FB">
      <w:pPr>
        <w:pStyle w:val="aff8"/>
        <w:numPr>
          <w:ilvl w:val="1"/>
          <w:numId w:val="11"/>
        </w:numPr>
        <w:spacing w:before="240"/>
        <w:ind w:firstLineChars="0"/>
        <w:rPr>
          <w:rPrChange w:id="5756" w:author="凡 张" w:date="2019-05-26T07:05:00Z">
            <w:rPr/>
          </w:rPrChange>
        </w:rPr>
      </w:pPr>
      <w:r w:rsidRPr="00D62216">
        <w:rPr>
          <w:rPrChange w:id="5757" w:author="凡 张" w:date="2019-05-26T07:05:00Z">
            <w:rPr/>
          </w:rPrChange>
        </w:rPr>
        <w:t>根据分解层数</w:t>
      </w:r>
      <w:r w:rsidRPr="00D62216">
        <w:rPr>
          <w:rPrChange w:id="5758" w:author="凡 张" w:date="2019-05-26T07:05:00Z">
            <w:rPr/>
          </w:rPrChange>
        </w:rPr>
        <w:t>N</w:t>
      </w:r>
      <w:r w:rsidRPr="00D62216">
        <w:rPr>
          <w:rPrChange w:id="5759" w:author="凡 张" w:date="2019-05-26T07:05:00Z">
            <w:rPr/>
          </w:rPrChange>
        </w:rPr>
        <w:t>，小波函数</w:t>
      </w:r>
      <w:r w:rsidRPr="00D62216">
        <w:rPr>
          <w:rPrChange w:id="5760" w:author="凡 张" w:date="2019-05-26T07:05:00Z">
            <w:rPr/>
          </w:rPrChange>
        </w:rPr>
        <w:t>W</w:t>
      </w:r>
      <w:r w:rsidRPr="00D62216">
        <w:rPr>
          <w:rPrChange w:id="5761" w:author="凡 张" w:date="2019-05-26T07:05:00Z">
            <w:rPr/>
          </w:rPrChange>
        </w:rPr>
        <w:t>，利用</w:t>
      </w:r>
      <w:r w:rsidRPr="00D62216">
        <w:rPr>
          <w:rPrChange w:id="5762" w:author="凡 张" w:date="2019-05-26T07:05:00Z">
            <w:rPr/>
          </w:rPrChange>
        </w:rPr>
        <w:t>MATLAB</w:t>
      </w:r>
      <w:r w:rsidRPr="00D62216">
        <w:rPr>
          <w:rPrChange w:id="5763" w:author="凡 张" w:date="2019-05-26T07:05:00Z">
            <w:rPr/>
          </w:rPrChange>
        </w:rPr>
        <w:t>自带</w:t>
      </w:r>
      <w:r w:rsidRPr="00D62216">
        <w:rPr>
          <w:rPrChange w:id="5764" w:author="凡 张" w:date="2019-05-26T07:05:00Z">
            <w:rPr/>
          </w:rPrChange>
        </w:rPr>
        <w:t>swt2</w:t>
      </w:r>
      <w:r w:rsidRPr="00D62216">
        <w:rPr>
          <w:rPrChange w:id="5765" w:author="凡 张" w:date="2019-05-26T07:05:00Z">
            <w:rPr/>
          </w:rPrChange>
        </w:rPr>
        <w:t>函数得到近似系数</w:t>
      </w:r>
      <w:r w:rsidRPr="00D62216">
        <w:rPr>
          <w:rPrChange w:id="5766" w:author="凡 张" w:date="2019-05-26T07:05:00Z">
            <w:rPr/>
          </w:rPrChange>
        </w:rPr>
        <w:t>A</w:t>
      </w:r>
      <w:r w:rsidRPr="00D62216">
        <w:rPr>
          <w:rPrChange w:id="5767" w:author="凡 张" w:date="2019-05-26T07:05:00Z">
            <w:rPr/>
          </w:rPrChange>
        </w:rPr>
        <w:t>，水平系数</w:t>
      </w:r>
      <w:r w:rsidRPr="00D62216">
        <w:rPr>
          <w:rPrChange w:id="5768" w:author="凡 张" w:date="2019-05-26T07:05:00Z">
            <w:rPr/>
          </w:rPrChange>
        </w:rPr>
        <w:t>H</w:t>
      </w:r>
      <w:r w:rsidRPr="00D62216">
        <w:rPr>
          <w:rPrChange w:id="5769" w:author="凡 张" w:date="2019-05-26T07:05:00Z">
            <w:rPr/>
          </w:rPrChange>
        </w:rPr>
        <w:t>，竖直系数</w:t>
      </w:r>
      <w:r w:rsidRPr="00D62216">
        <w:rPr>
          <w:rPrChange w:id="5770" w:author="凡 张" w:date="2019-05-26T07:05:00Z">
            <w:rPr/>
          </w:rPrChange>
        </w:rPr>
        <w:t>V</w:t>
      </w:r>
      <w:r w:rsidRPr="00D62216">
        <w:rPr>
          <w:rPrChange w:id="5771" w:author="凡 张" w:date="2019-05-26T07:05:00Z">
            <w:rPr/>
          </w:rPrChange>
        </w:rPr>
        <w:t>和细节系数</w:t>
      </w:r>
      <w:r w:rsidRPr="00D62216">
        <w:rPr>
          <w:rPrChange w:id="5772" w:author="凡 张" w:date="2019-05-26T07:05:00Z">
            <w:rPr/>
          </w:rPrChange>
        </w:rPr>
        <w:t>D</w:t>
      </w:r>
      <w:r w:rsidRPr="00D62216">
        <w:rPr>
          <w:rPrChange w:id="5773" w:author="凡 张" w:date="2019-05-26T07:05:00Z">
            <w:rPr/>
          </w:rPrChange>
        </w:rPr>
        <w:t>。四个系数的第三个纬度表示分解层数。例如，第三分解层的近似系数在</w:t>
      </w:r>
      <w:r w:rsidRPr="00D62216">
        <w:rPr>
          <w:rPrChange w:id="5774" w:author="凡 张" w:date="2019-05-26T07:05:00Z">
            <w:rPr/>
          </w:rPrChange>
        </w:rPr>
        <w:t>MATLAB</w:t>
      </w:r>
      <w:r w:rsidRPr="00D62216">
        <w:rPr>
          <w:rPrChange w:id="5775" w:author="凡 张" w:date="2019-05-26T07:05:00Z">
            <w:rPr/>
          </w:rPrChange>
        </w:rPr>
        <w:t>中表示为</w:t>
      </w:r>
      <w:r w:rsidRPr="00D62216">
        <w:rPr>
          <w:rPrChange w:id="5776" w:author="凡 张" w:date="2019-05-26T07:05:00Z">
            <w:rPr/>
          </w:rPrChange>
        </w:rPr>
        <w:t>A(:,:,3)</w:t>
      </w:r>
      <w:r w:rsidR="00CF4FAF" w:rsidRPr="00D62216">
        <w:rPr>
          <w:rPrChange w:id="5777" w:author="凡 张" w:date="2019-05-26T07:05:00Z">
            <w:rPr/>
          </w:rPrChange>
        </w:rPr>
        <w:t>。</w:t>
      </w:r>
    </w:p>
    <w:p w:rsidR="0011018A" w:rsidRPr="00D62216" w:rsidRDefault="0011018A" w:rsidP="00F416FB">
      <w:pPr>
        <w:pStyle w:val="aff8"/>
        <w:numPr>
          <w:ilvl w:val="1"/>
          <w:numId w:val="11"/>
        </w:numPr>
        <w:spacing w:before="240"/>
        <w:ind w:firstLineChars="0"/>
        <w:rPr>
          <w:rPrChange w:id="5778" w:author="凡 张" w:date="2019-05-26T07:05:00Z">
            <w:rPr/>
          </w:rPrChange>
        </w:rPr>
      </w:pPr>
      <w:r w:rsidRPr="00D62216">
        <w:rPr>
          <w:rPrChange w:id="5779" w:author="凡 张" w:date="2019-05-26T07:05:00Z">
            <w:rPr/>
          </w:rPrChange>
        </w:rPr>
        <w:t>对于每一分解层：</w:t>
      </w:r>
    </w:p>
    <w:p w:rsidR="0011018A" w:rsidRPr="00D62216" w:rsidRDefault="0011018A" w:rsidP="00F416FB">
      <w:pPr>
        <w:pStyle w:val="aff8"/>
        <w:numPr>
          <w:ilvl w:val="2"/>
          <w:numId w:val="11"/>
        </w:numPr>
        <w:ind w:firstLineChars="0"/>
        <w:rPr>
          <w:rPrChange w:id="5780" w:author="凡 张" w:date="2019-05-26T07:05:00Z">
            <w:rPr/>
          </w:rPrChange>
        </w:rPr>
      </w:pPr>
      <w:r w:rsidRPr="00D62216">
        <w:rPr>
          <w:rPrChange w:id="5781" w:author="凡 张" w:date="2019-05-26T07:05:00Z">
            <w:rPr/>
          </w:rPrChange>
        </w:rPr>
        <w:t>只存在水平方向</w:t>
      </w:r>
      <w:r w:rsidR="00C40A34" w:rsidRPr="00D62216">
        <w:rPr>
          <w:rPrChange w:id="5782" w:author="凡 张" w:date="2019-05-26T07:05:00Z">
            <w:rPr/>
          </w:rPrChange>
        </w:rPr>
        <w:t>条纹</w:t>
      </w:r>
      <w:r w:rsidRPr="00D62216">
        <w:rPr>
          <w:rPrChange w:id="5783" w:author="凡 张" w:date="2019-05-26T07:05:00Z">
            <w:rPr/>
          </w:rPrChange>
        </w:rPr>
        <w:t>，</w:t>
      </w:r>
      <w:r w:rsidR="00C40A34" w:rsidRPr="00D62216">
        <w:rPr>
          <w:rPrChange w:id="5784" w:author="凡 张" w:date="2019-05-26T07:05:00Z">
            <w:rPr/>
          </w:rPrChange>
        </w:rPr>
        <w:t>噪声集中在水平悉数中。</w:t>
      </w:r>
      <w:r w:rsidR="00F82AE9" w:rsidRPr="00D62216">
        <w:rPr>
          <w:rPrChange w:id="5785" w:author="凡 张" w:date="2019-05-26T07:05:00Z">
            <w:rPr>
              <w:rFonts w:hint="eastAsia"/>
            </w:rPr>
          </w:rPrChange>
        </w:rPr>
        <w:t>因此，</w:t>
      </w:r>
      <w:r w:rsidRPr="00D62216">
        <w:rPr>
          <w:rPrChange w:id="5786" w:author="凡 张" w:date="2019-05-26T07:05:00Z">
            <w:rPr/>
          </w:rPrChange>
        </w:rPr>
        <w:t>仅对水平系数进行傅立叶变换得到频域分布</w:t>
      </w:r>
      <w:r w:rsidRPr="00D62216">
        <w:rPr>
          <w:rPrChange w:id="5787" w:author="凡 张" w:date="2019-05-26T07:05:00Z">
            <w:rPr/>
          </w:rPrChange>
        </w:rPr>
        <w:t>FH</w:t>
      </w:r>
      <w:r w:rsidRPr="00D62216">
        <w:rPr>
          <w:rPrChange w:id="5788" w:author="凡 张" w:date="2019-05-26T07:05:00Z">
            <w:rPr/>
          </w:rPrChange>
        </w:rPr>
        <w:t>。</w:t>
      </w:r>
    </w:p>
    <w:p w:rsidR="00C40A34" w:rsidRPr="00D62216" w:rsidRDefault="0011018A" w:rsidP="00F416FB">
      <w:pPr>
        <w:pStyle w:val="aff8"/>
        <w:numPr>
          <w:ilvl w:val="2"/>
          <w:numId w:val="11"/>
        </w:numPr>
        <w:ind w:firstLineChars="0"/>
        <w:rPr>
          <w:rPrChange w:id="5789" w:author="凡 张" w:date="2019-05-26T07:05:00Z">
            <w:rPr/>
          </w:rPrChange>
        </w:rPr>
      </w:pPr>
      <w:r w:rsidRPr="00D62216">
        <w:rPr>
          <w:rPrChange w:id="5790" w:author="凡 张" w:date="2019-05-26T07:05:00Z">
            <w:rPr/>
          </w:rPrChange>
        </w:rPr>
        <w:t>在水平系数矩阵中，只在列中出现高频率重复像素</w:t>
      </w:r>
      <w:r w:rsidR="00F82AE9" w:rsidRPr="00D62216">
        <w:rPr>
          <w:rPrChange w:id="5791" w:author="凡 张" w:date="2019-05-26T07:05:00Z">
            <w:rPr>
              <w:rFonts w:hint="eastAsia"/>
            </w:rPr>
          </w:rPrChange>
        </w:rPr>
        <w:t>。因此，</w:t>
      </w:r>
      <w:r w:rsidRPr="00D62216">
        <w:rPr>
          <w:rPrChange w:id="5792" w:author="凡 张" w:date="2019-05-26T07:05:00Z">
            <w:rPr/>
          </w:rPrChange>
        </w:rPr>
        <w:t>在傅立叶变换后，只需要针对竖直方向</w:t>
      </w:r>
      <w:r w:rsidR="00C40A34" w:rsidRPr="00D62216">
        <w:rPr>
          <w:rPrChange w:id="5793" w:author="凡 张" w:date="2019-05-26T07:05:00Z">
            <w:rPr/>
          </w:rPrChange>
        </w:rPr>
        <w:t>的空间</w:t>
      </w:r>
      <w:r w:rsidRPr="00D62216">
        <w:rPr>
          <w:rPrChange w:id="5794" w:author="凡 张" w:date="2019-05-26T07:05:00Z">
            <w:rPr/>
          </w:rPrChange>
        </w:rPr>
        <w:t>频率</w:t>
      </w:r>
      <w:r w:rsidR="00C40A34" w:rsidRPr="00D62216">
        <w:rPr>
          <w:rPrChange w:id="5795" w:author="凡 张" w:date="2019-05-26T07:05:00Z">
            <w:rPr/>
          </w:rPrChange>
        </w:rPr>
        <w:t>进行</w:t>
      </w:r>
      <w:del w:id="5796" w:author="凡 张" w:date="2019-05-26T09:08:00Z">
        <w:r w:rsidRPr="00D62216" w:rsidDel="00EF5D43">
          <w:rPr>
            <w:rPrChange w:id="5797" w:author="凡 张" w:date="2019-05-26T07:05:00Z">
              <w:rPr/>
            </w:rPrChange>
          </w:rPr>
          <w:delText>高斯</w:delText>
        </w:r>
      </w:del>
      <w:r w:rsidRPr="00D62216">
        <w:rPr>
          <w:rPrChange w:id="5798" w:author="凡 张" w:date="2019-05-26T07:05:00Z">
            <w:rPr/>
          </w:rPrChange>
        </w:rPr>
        <w:t>低通</w:t>
      </w:r>
      <w:r w:rsidR="00C40A34" w:rsidRPr="00D62216">
        <w:rPr>
          <w:rPrChange w:id="5799" w:author="凡 张" w:date="2019-05-26T07:05:00Z">
            <w:rPr/>
          </w:rPrChange>
        </w:rPr>
        <w:t>滤波。</w:t>
      </w:r>
    </w:p>
    <w:p w:rsidR="002270B7" w:rsidRPr="00D62216" w:rsidRDefault="00C40A34" w:rsidP="00E2701A">
      <w:pPr>
        <w:pStyle w:val="aff8"/>
        <w:numPr>
          <w:ilvl w:val="2"/>
          <w:numId w:val="11"/>
        </w:numPr>
        <w:ind w:firstLineChars="0"/>
        <w:rPr>
          <w:noProof/>
          <w:rPrChange w:id="5800" w:author="凡 张" w:date="2019-05-26T07:05:00Z">
            <w:rPr>
              <w:noProof/>
            </w:rPr>
          </w:rPrChange>
        </w:rPr>
      </w:pPr>
      <w:r w:rsidRPr="00D62216">
        <w:rPr>
          <w:rPrChange w:id="5801" w:author="凡 张" w:date="2019-05-26T07:05:00Z">
            <w:rPr/>
          </w:rPrChange>
        </w:rPr>
        <w:t>在</w:t>
      </w:r>
      <w:r w:rsidR="0011018A" w:rsidRPr="00D62216">
        <w:rPr>
          <w:rPrChange w:id="5802" w:author="凡 张" w:date="2019-05-26T07:05:00Z">
            <w:rPr/>
          </w:rPrChange>
        </w:rPr>
        <w:t>低通</w:t>
      </w:r>
      <w:r w:rsidRPr="00D62216">
        <w:rPr>
          <w:rPrChange w:id="5803" w:author="凡 张" w:date="2019-05-26T07:05:00Z">
            <w:rPr/>
          </w:rPrChange>
        </w:rPr>
        <w:t>滤波</w:t>
      </w:r>
      <w:r w:rsidR="0011018A" w:rsidRPr="00D62216">
        <w:rPr>
          <w:rPrChange w:id="5804" w:author="凡 张" w:date="2019-05-26T07:05:00Z">
            <w:rPr/>
          </w:rPrChange>
        </w:rPr>
        <w:t>后，傅立叶逆变换，得到</w:t>
      </w:r>
      <w:ins w:id="5805" w:author="凡 张" w:date="2019-05-26T09:02:00Z">
        <w:r w:rsidR="00876559">
          <w:rPr>
            <w:rFonts w:hint="eastAsia"/>
          </w:rPr>
          <w:t>滤波后</w:t>
        </w:r>
      </w:ins>
      <w:del w:id="5806" w:author="凡 张" w:date="2019-05-26T09:02:00Z">
        <w:r w:rsidR="0011018A" w:rsidRPr="00D62216" w:rsidDel="00876559">
          <w:rPr>
            <w:rPrChange w:id="5807" w:author="凡 张" w:date="2019-05-26T07:05:00Z">
              <w:rPr/>
            </w:rPrChange>
          </w:rPr>
          <w:delText>低通后的</w:delText>
        </w:r>
      </w:del>
      <w:r w:rsidR="0011018A" w:rsidRPr="00D62216">
        <w:rPr>
          <w:rPrChange w:id="5808" w:author="凡 张" w:date="2019-05-26T07:05:00Z">
            <w:rPr/>
          </w:rPrChange>
        </w:rPr>
        <w:t>水平系数矩阵</w:t>
      </w:r>
      <w:r w:rsidR="00F82AE9" w:rsidRPr="00D62216">
        <w:rPr>
          <w:rPrChange w:id="5809" w:author="凡 张" w:date="2019-05-26T07:05:00Z">
            <w:rPr/>
          </w:rPrChange>
        </w:rPr>
        <w:t>。</w:t>
      </w:r>
      <w:ins w:id="5810" w:author="凡 张" w:date="2019-05-26T09:02:00Z">
        <w:r w:rsidR="00876559">
          <w:rPr>
            <w:rFonts w:hint="eastAsia"/>
          </w:rPr>
          <w:t>然后</w:t>
        </w:r>
      </w:ins>
      <w:r w:rsidR="002270B7" w:rsidRPr="00D62216">
        <w:rPr>
          <w:noProof/>
          <w:rPrChange w:id="5811" w:author="凡 张" w:date="2019-05-26T07:05:00Z">
            <w:rPr>
              <w:noProof/>
            </w:rPr>
          </w:rPrChange>
        </w:rPr>
        <mc:AlternateContent>
          <mc:Choice Requires="wpg">
            <w:drawing>
              <wp:anchor distT="0" distB="0" distL="114300" distR="114300" simplePos="0" relativeHeight="251669504" behindDoc="0" locked="0" layoutInCell="1" allowOverlap="1" wp14:anchorId="54435470" wp14:editId="360B3058">
                <wp:simplePos x="0" y="0"/>
                <wp:positionH relativeFrom="column">
                  <wp:posOffset>147416</wp:posOffset>
                </wp:positionH>
                <wp:positionV relativeFrom="paragraph">
                  <wp:posOffset>-56367</wp:posOffset>
                </wp:positionV>
                <wp:extent cx="5074232" cy="5501640"/>
                <wp:effectExtent l="0" t="0" r="0" b="3810"/>
                <wp:wrapTopAndBottom/>
                <wp:docPr id="275" name="组合 275"/>
                <wp:cNvGraphicFramePr/>
                <a:graphic xmlns:a="http://schemas.openxmlformats.org/drawingml/2006/main">
                  <a:graphicData uri="http://schemas.microsoft.com/office/word/2010/wordprocessingGroup">
                    <wpg:wgp>
                      <wpg:cNvGrpSpPr/>
                      <wpg:grpSpPr>
                        <a:xfrm>
                          <a:off x="0" y="0"/>
                          <a:ext cx="5074232" cy="5501640"/>
                          <a:chOff x="0" y="0"/>
                          <a:chExt cx="5074232" cy="5501640"/>
                        </a:xfrm>
                      </wpg:grpSpPr>
                      <wpg:grpSp>
                        <wpg:cNvPr id="270" name="组合 270"/>
                        <wpg:cNvGrpSpPr/>
                        <wpg:grpSpPr>
                          <a:xfrm>
                            <a:off x="0" y="0"/>
                            <a:ext cx="5074232" cy="4654750"/>
                            <a:chOff x="0" y="0"/>
                            <a:chExt cx="5074232" cy="4654750"/>
                          </a:xfrm>
                        </wpg:grpSpPr>
                        <wpg:grpSp>
                          <wpg:cNvPr id="262" name="组合 262"/>
                          <wpg:cNvGrpSpPr/>
                          <wpg:grpSpPr>
                            <a:xfrm>
                              <a:off x="37578" y="0"/>
                              <a:ext cx="2430049" cy="2312670"/>
                              <a:chOff x="0" y="0"/>
                              <a:chExt cx="2430049" cy="2312670"/>
                            </a:xfrm>
                          </wpg:grpSpPr>
                          <pic:pic xmlns:pic="http://schemas.openxmlformats.org/drawingml/2006/picture">
                            <pic:nvPicPr>
                              <pic:cNvPr id="55" name="图片 55" descr="C:\Users\Administrator\AppData\Local\Temp\ConnectorClipboard3322815400674517794\image15584404736410.png"/>
                              <pic:cNvPicPr>
                                <a:picLocks noChangeAspect="1"/>
                              </pic:cNvPicPr>
                            </pic:nvPicPr>
                            <pic:blipFill rotWithShape="1">
                              <a:blip r:embed="rId45">
                                <a:extLst>
                                  <a:ext uri="{28A0092B-C50C-407E-A947-70E740481C1C}">
                                    <a14:useLocalDpi xmlns:a14="http://schemas.microsoft.com/office/drawing/2010/main" val="0"/>
                                  </a:ext>
                                </a:extLst>
                              </a:blip>
                              <a:srcRect l="13063" t="7323" r="9399" b="11192"/>
                              <a:stretch/>
                            </pic:blipFill>
                            <pic:spPr bwMode="auto">
                              <a:xfrm>
                                <a:off x="0" y="0"/>
                                <a:ext cx="2430049" cy="1860115"/>
                              </a:xfrm>
                              <a:prstGeom prst="rect">
                                <a:avLst/>
                              </a:prstGeom>
                              <a:noFill/>
                              <a:ln>
                                <a:noFill/>
                              </a:ln>
                              <a:extLst>
                                <a:ext uri="{53640926-AAD7-44D8-BBD7-CCE9431645EC}">
                                  <a14:shadowObscured xmlns:a14="http://schemas.microsoft.com/office/drawing/2010/main"/>
                                </a:ext>
                              </a:extLst>
                            </pic:spPr>
                          </pic:pic>
                          <wps:wsp>
                            <wps:cNvPr id="261" name="文本框 261"/>
                            <wps:cNvSpPr txBox="1"/>
                            <wps:spPr>
                              <a:xfrm>
                                <a:off x="0" y="1916430"/>
                                <a:ext cx="2428875" cy="396240"/>
                              </a:xfrm>
                              <a:prstGeom prst="rect">
                                <a:avLst/>
                              </a:prstGeom>
                              <a:solidFill>
                                <a:prstClr val="white"/>
                              </a:solidFill>
                              <a:ln>
                                <a:noFill/>
                              </a:ln>
                              <a:effectLst/>
                            </wps:spPr>
                            <wps:txbx>
                              <w:txbxContent>
                                <w:p w:rsidR="000D29F8" w:rsidRPr="00B63C7D" w:rsidRDefault="000D29F8" w:rsidP="002270B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4" name="组合 264"/>
                          <wpg:cNvGrpSpPr/>
                          <wpg:grpSpPr>
                            <a:xfrm>
                              <a:off x="2655517" y="0"/>
                              <a:ext cx="2417445" cy="2312670"/>
                              <a:chOff x="0" y="0"/>
                              <a:chExt cx="2417524" cy="2312670"/>
                            </a:xfrm>
                          </wpg:grpSpPr>
                          <pic:pic xmlns:pic="http://schemas.openxmlformats.org/drawingml/2006/picture">
                            <pic:nvPicPr>
                              <pic:cNvPr id="56" name="图片 56" descr="C:\Users\Administrator\AppData\Local\Temp\ConnectorClipboard3322815400674517794\image15584405080220.png"/>
                              <pic:cNvPicPr>
                                <a:picLocks noChangeAspect="1"/>
                              </pic:cNvPicPr>
                            </pic:nvPicPr>
                            <pic:blipFill rotWithShape="1">
                              <a:blip r:embed="rId46">
                                <a:extLst>
                                  <a:ext uri="{28A0092B-C50C-407E-A947-70E740481C1C}">
                                    <a14:useLocalDpi xmlns:a14="http://schemas.microsoft.com/office/drawing/2010/main" val="0"/>
                                  </a:ext>
                                </a:extLst>
                              </a:blip>
                              <a:srcRect l="13066" t="7324" r="9279" b="10827"/>
                              <a:stretch/>
                            </pic:blipFill>
                            <pic:spPr bwMode="auto">
                              <a:xfrm>
                                <a:off x="0" y="0"/>
                                <a:ext cx="2417524" cy="1860115"/>
                              </a:xfrm>
                              <a:prstGeom prst="rect">
                                <a:avLst/>
                              </a:prstGeom>
                              <a:noFill/>
                              <a:ln>
                                <a:noFill/>
                              </a:ln>
                              <a:extLst>
                                <a:ext uri="{53640926-AAD7-44D8-BBD7-CCE9431645EC}">
                                  <a14:shadowObscured xmlns:a14="http://schemas.microsoft.com/office/drawing/2010/main"/>
                                </a:ext>
                              </a:extLst>
                            </pic:spPr>
                          </pic:pic>
                          <wps:wsp>
                            <wps:cNvPr id="263" name="文本框 263"/>
                            <wps:cNvSpPr txBox="1"/>
                            <wps:spPr>
                              <a:xfrm>
                                <a:off x="0" y="1916430"/>
                                <a:ext cx="2416810" cy="396240"/>
                              </a:xfrm>
                              <a:prstGeom prst="rect">
                                <a:avLst/>
                              </a:prstGeom>
                              <a:solidFill>
                                <a:prstClr val="white"/>
                              </a:solidFill>
                              <a:ln>
                                <a:noFill/>
                              </a:ln>
                              <a:effectLst/>
                            </wps:spPr>
                            <wps:txbx>
                              <w:txbxContent>
                                <w:p w:rsidR="000D29F8" w:rsidRPr="009F7B92" w:rsidRDefault="000D29F8" w:rsidP="002270B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8" name="组合 268"/>
                          <wpg:cNvGrpSpPr/>
                          <wpg:grpSpPr>
                            <a:xfrm>
                              <a:off x="0" y="2317315"/>
                              <a:ext cx="2430049" cy="2337435"/>
                              <a:chOff x="0" y="0"/>
                              <a:chExt cx="2430049" cy="2337435"/>
                            </a:xfrm>
                          </wpg:grpSpPr>
                          <pic:pic xmlns:pic="http://schemas.openxmlformats.org/drawingml/2006/picture">
                            <pic:nvPicPr>
                              <pic:cNvPr id="60" name="图片 60" descr="C:\Users\Administrator\AppData\Local\Temp\ConnectorClipboard3322815400674517794\image15584404866820.png"/>
                              <pic:cNvPicPr>
                                <a:picLocks noChangeAspect="1"/>
                              </pic:cNvPicPr>
                            </pic:nvPicPr>
                            <pic:blipFill rotWithShape="1">
                              <a:blip r:embed="rId47">
                                <a:extLst>
                                  <a:ext uri="{28A0092B-C50C-407E-A947-70E740481C1C}">
                                    <a14:useLocalDpi xmlns:a14="http://schemas.microsoft.com/office/drawing/2010/main" val="0"/>
                                  </a:ext>
                                </a:extLst>
                              </a:blip>
                              <a:srcRect l="13000" t="7797" r="9904" b="10779"/>
                              <a:stretch/>
                            </pic:blipFill>
                            <pic:spPr bwMode="auto">
                              <a:xfrm>
                                <a:off x="0" y="0"/>
                                <a:ext cx="2430049" cy="1885167"/>
                              </a:xfrm>
                              <a:prstGeom prst="rect">
                                <a:avLst/>
                              </a:prstGeom>
                              <a:noFill/>
                              <a:ln>
                                <a:noFill/>
                              </a:ln>
                              <a:extLst>
                                <a:ext uri="{53640926-AAD7-44D8-BBD7-CCE9431645EC}">
                                  <a14:shadowObscured xmlns:a14="http://schemas.microsoft.com/office/drawing/2010/main"/>
                                </a:ext>
                              </a:extLst>
                            </pic:spPr>
                          </pic:pic>
                          <wps:wsp>
                            <wps:cNvPr id="265" name="文本框 265"/>
                            <wps:cNvSpPr txBox="1"/>
                            <wps:spPr>
                              <a:xfrm>
                                <a:off x="0" y="1941195"/>
                                <a:ext cx="2428875" cy="396240"/>
                              </a:xfrm>
                              <a:prstGeom prst="rect">
                                <a:avLst/>
                              </a:prstGeom>
                              <a:solidFill>
                                <a:prstClr val="white"/>
                              </a:solidFill>
                              <a:ln>
                                <a:noFill/>
                              </a:ln>
                              <a:effectLst/>
                            </wps:spPr>
                            <wps:txbx>
                              <w:txbxContent>
                                <w:p w:rsidR="000D29F8" w:rsidRPr="00397D75" w:rsidRDefault="000D29F8" w:rsidP="002270B7">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69" name="组合 269"/>
                          <wpg:cNvGrpSpPr/>
                          <wpg:grpSpPr>
                            <a:xfrm>
                              <a:off x="2655517" y="2317315"/>
                              <a:ext cx="2418715" cy="2318385"/>
                              <a:chOff x="0" y="0"/>
                              <a:chExt cx="2418715" cy="2318385"/>
                            </a:xfrm>
                          </wpg:grpSpPr>
                          <pic:pic xmlns:pic="http://schemas.openxmlformats.org/drawingml/2006/picture">
                            <pic:nvPicPr>
                              <pic:cNvPr id="59" name="图片 59" descr="C:\Users\Administrator\AppData\Local\Temp\ConnectorClipboard3322815400674517794\image15584404933500.png"/>
                              <pic:cNvPicPr>
                                <a:picLocks noChangeAspect="1"/>
                              </pic:cNvPicPr>
                            </pic:nvPicPr>
                            <pic:blipFill rotWithShape="1">
                              <a:blip r:embed="rId48">
                                <a:extLst>
                                  <a:ext uri="{28A0092B-C50C-407E-A947-70E740481C1C}">
                                    <a14:useLocalDpi xmlns:a14="http://schemas.microsoft.com/office/drawing/2010/main" val="0"/>
                                  </a:ext>
                                </a:extLst>
                              </a:blip>
                              <a:srcRect l="13041" t="7416" r="9683" b="11274"/>
                              <a:stretch/>
                            </pic:blipFill>
                            <pic:spPr bwMode="auto">
                              <a:xfrm>
                                <a:off x="0" y="0"/>
                                <a:ext cx="2417524" cy="1866378"/>
                              </a:xfrm>
                              <a:prstGeom prst="rect">
                                <a:avLst/>
                              </a:prstGeom>
                              <a:noFill/>
                              <a:ln>
                                <a:noFill/>
                              </a:ln>
                              <a:extLst>
                                <a:ext uri="{53640926-AAD7-44D8-BBD7-CCE9431645EC}">
                                  <a14:shadowObscured xmlns:a14="http://schemas.microsoft.com/office/drawing/2010/main"/>
                                </a:ext>
                              </a:extLst>
                            </pic:spPr>
                          </pic:pic>
                          <wps:wsp>
                            <wps:cNvPr id="266" name="文本框 266"/>
                            <wps:cNvSpPr txBox="1"/>
                            <wps:spPr>
                              <a:xfrm>
                                <a:off x="0" y="1922145"/>
                                <a:ext cx="2418715" cy="396240"/>
                              </a:xfrm>
                              <a:prstGeom prst="rect">
                                <a:avLst/>
                              </a:prstGeom>
                              <a:solidFill>
                                <a:prstClr val="white"/>
                              </a:solidFill>
                              <a:ln>
                                <a:noFill/>
                              </a:ln>
                              <a:effectLst/>
                            </wps:spPr>
                            <wps:txbx>
                              <w:txbxContent>
                                <w:p w:rsidR="000D29F8" w:rsidRPr="00E5426F" w:rsidRDefault="000D29F8" w:rsidP="002270B7">
                                  <w:pPr>
                                    <w:pStyle w:val="af1"/>
                                    <w:spacing w:before="156" w:after="156"/>
                                    <w:rPr>
                                      <w:noProof/>
                                      <w:sz w:val="24"/>
                                      <w:szCs w:val="20"/>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71" name="文本框 271"/>
                        <wps:cNvSpPr txBox="1"/>
                        <wps:spPr>
                          <a:xfrm>
                            <a:off x="0" y="4709160"/>
                            <a:ext cx="5073015" cy="792480"/>
                          </a:xfrm>
                          <a:prstGeom prst="rect">
                            <a:avLst/>
                          </a:prstGeom>
                          <a:solidFill>
                            <a:prstClr val="white"/>
                          </a:solidFill>
                          <a:ln>
                            <a:noFill/>
                          </a:ln>
                          <a:effectLst/>
                        </wps:spPr>
                        <wps:txbx>
                          <w:txbxContent>
                            <w:p w:rsidR="000D29F8" w:rsidRPr="002270B7" w:rsidRDefault="000D29F8" w:rsidP="002270B7">
                              <w:pPr>
                                <w:pStyle w:val="af1"/>
                                <w:spacing w:before="156" w:after="156"/>
                              </w:pPr>
                              <w:bookmarkStart w:id="5812" w:name="_Toc9746632"/>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ins w:id="5813" w:author="凡 张" w:date="2019-05-26T09:18:00Z">
                                <w:r>
                                  <w:rPr>
                                    <w:noProof/>
                                  </w:rPr>
                                  <w:t>15</w:t>
                                </w:r>
                              </w:ins>
                              <w:del w:id="5814" w:author="凡 张" w:date="2019-05-26T06:16:00Z">
                                <w:r w:rsidDel="008F2CC6">
                                  <w:rPr>
                                    <w:noProof/>
                                  </w:rPr>
                                  <w:delText>13</w:delText>
                                </w:r>
                              </w:del>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w:t>
                              </w:r>
                              <w:del w:id="5815" w:author="凡 张" w:date="2019-05-26T09:02:00Z">
                                <w:r w:rsidRPr="002270B7" w:rsidDel="00876559">
                                  <w:rPr>
                                    <w:rFonts w:hint="eastAsia"/>
                                  </w:rPr>
                                  <w:delText>高斯</w:delText>
                                </w:r>
                              </w:del>
                              <w:r w:rsidRPr="002270B7">
                                <w:rPr>
                                  <w:rFonts w:hint="eastAsia"/>
                                </w:rPr>
                                <w:t>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w:t>
                              </w:r>
                              <w:del w:id="5816" w:author="凡 张" w:date="2019-05-26T09:02:00Z">
                                <w:r w:rsidRPr="002270B7" w:rsidDel="00876559">
                                  <w:rPr>
                                    <w:rFonts w:hint="eastAsia"/>
                                  </w:rPr>
                                  <w:delText>高斯</w:delText>
                                </w:r>
                              </w:del>
                              <w:r w:rsidRPr="002270B7">
                                <w:rPr>
                                  <w:rFonts w:hint="eastAsia"/>
                                </w:rPr>
                                <w:t>低通滤波后频谱幅度</w:t>
                              </w:r>
                              <w:bookmarkEnd w:id="5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35470" id="组合 275" o:spid="_x0000_s1116" style="position:absolute;left:0;text-align:left;margin-left:11.6pt;margin-top:-4.45pt;width:399.55pt;height:433.2pt;z-index:251669504" coordsize="50742,5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H5RfXB8zzP8zzPF/PB8zzP8zzPF/PB&#10;8zzP8zzPF/PB8zzP8zzPF/PB8zzP8zzPF/PB8zzP8zzPF/PB87+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Lyi+qD53me53meL+aD53me53meL+aD53me53meL+aD53me53meL+aD53me&#10;53meL+aD53me53meL+aD53+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TlF9UHz/M8z/M8X8wHz/M8&#10;z/M8X8wHz/M8z/M8X8wHz/M8z/M8X8wHz/M8z/M8X8wHz/M8z/M8X8wHv4T+9V//lZ/+9Kf89Kc/&#10;5ac//Sk//elP+bd/+zee53me5/kaPvgl9Jd/+Zf88Ic/5Ec/+hE/+tGP+NGPfsTPfvYz/js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8Yvqg18ySfjxj3/M7/3e7/HDH/6Q3/qt3+IP&#10;//AP+f73v8/zPM/zPF/DB7+Efv/3f5/vvvuOP/uzP+O7777jD/7gD3ie53me5+v44Hme53me54v5&#10;4Hme53me54v54Hme53me54v54Hme53me54v54Plf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UX1wfM8z/M8zxfz&#10;wfM8z/M8zxfzwfM8z/M8zxfzwfM8z/M8zxfzwfM8z/M8zxfzwfM8z/M8zxfzwfO/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31QfPM/zPM/zfGI+&#10;eJ7neZ7n+cR88DzP8zzP84n54Hme53me5xPzwfM8z/M8zyfmg+d5nud5nk/MBz8Cvv/97/N/+5//&#10;83/yz/7ZP+M//af/xO+E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Ob6oMfMX/yT/5Jfsu/&#10;/Jf/kt/yX/7Lf+FXf/VX+dN/+k/zPM/zPM+n4YMfMR8fH/y9v/f3+O53v8u3v/1t/upf/av8nb/z&#10;d/iDf/AP8jzP8zzPp+GDb7if/Mmf5Pvf/z4/7E/9qT/Fv/k3/4bvfe97fPHFF/z5P//neZ7neZ7n&#10;0/HB8zzP8zzPJ+aD53me53meT8wHz/M8z/M8n5gPnud5nud5PjEfPL8j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31QfPM/zPM/zfGI+eJ7neZ7n+cR88DzP8zzP84n54Hme53me5xPzwfM8z/M8zyfm&#10;g+d5nud5nk/MB8/viI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yjfVB8/zPM/zPJ+Y&#10;D57neZ7neT4xHzzP8zzP83xiPnie53me5/nEfPA8z/M8z/OJ+eB5nud5nucT88HzO7K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vFN9cHzPM/zPM8n5oPneZ7neZ5PzAfP8zzP8zyfmA+e53me53k+MR88&#10;z/M8z/N8Yj54nud5nuf5xHzwI+D73/8+P+zrr7/miy++4IsvvuCLL77giy++4H/9r//Fb6e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bb6sJxHMdxHMeVuXAcx3Ecx3FlLhzHcRzHcVyZC8dxHMdxHFfmwnEcx3Ec&#10;x5W5cBzHcRzHcWUuHD+R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puqwvHcRzHcRxX5sJxHMdxHMeVuXAcx3Ecx3FlLhzHcRzHcVyZC8dxHMdxHFfmwnEcx3Ecx5W5&#10;cPxE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bqsLx3Ecx3EcV+bCcRzHcRzHlblwHMdxHMdxZS4c&#10;x3Ecx3FcmQvHcRzHcRxX5sJxHMdxHMeVuXD8RJ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LowA8AAAAgAElEQVQ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m6rC8dxHMdxHFfmwnEcx3Ecx5W5cBzHcRzHcWUuHMdxHMdxXJkLx3Ecx3EcV+bCcRzH&#10;cRzHlblwi73++uu88sorPHz4kB/1ne98hwcPHvDgwQMePHjAgwcP+N///V9+HB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bqsLt9CXv/xlvve97/Gxj32Me/fuce/ePe7du8cXvvAFfvEXf5FPfepT/N7v/R7PPvssv/3b&#10;v80f/uEf8oEPfIDjOI7jOK7DhVvok5/8JDc3N9zc3HBzc8PNzQ03Nzd8+tOf5h3PPPMMDx8+5MUX&#10;X+Thw4c899xzHMdxHMdxPS4cx3Ecx3FcmQvHcRzHcRxX5sJxHMdxHMeVuXAcx3Ecx3FlLhw/E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ldvqwnEcx3Ecx5W5cBzHcRzHcWUuHMdxHMdx&#10;XJkLx3Ecx3EcV+bCcRzHcRzHlblwHMdxHMdxZS4cP5H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NfVheM4juM4jivmwnEc&#10;x3EcxxVz4TiO4ziO44q5cBzHcRzHccVcOI7jOI7juGIuHMdxHMdxXDEXrrG33nqLV199lQcPHvB/&#10;/ed//ievvvoqb731Fj8N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19WF&#10;a+jRo0e8+OKLvPPOO7zvBz/4Aa+//jpPP/00v/Zrv8b77t69y/vefvttvvvd7/Ibv/EbHMdxHMdx&#10;NVy4hj7xiU/wwgsv8JnPfIbPfvazPPXUUzz77LN86lOf4nK58Od//uf88R//MTdv3uSZZ57hT//0&#10;T2nLcRzHcRxXw4Vr6plnnuHNN9/ka1/7Gm+++Saf+9zn+LFf//Vf54033uDOnTvcu3eP3/qt3+I4&#10;juM4jqvjwnEcx3EcxxVz4TiO4ziO44q5cBzHcRzHccVcOI7jOI7juGIuHD8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WV6+rCcRzHcRzHFXPhOI7jOI7jirlwHMdxHMdxxVw4juM4juO4&#10;Yi4cx3Ecx3FcMReO4ziO4ziumAvHT0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eW6&#10;unAcx3Ecx3HFXDiO4ziO47hiLhzHcRzHcVwxF47jOI7jOK6YC8dxHMdxHFfMheM4juM4jivmwvFT&#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ua4uHMdxHMdxXDEXjuM4juM4rpgLx3Ecx3EcV8yF4ziO4ziOK+bCcRzH&#10;cRzHFXPhOI7jOI7jirlwjb311lu8+uqrPHjwgA96+PAh9+7d4969e9y7d4979+7x3//93/wk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8KJ64JxzzjnnkXngnHPOOeeReeCcc84555F54Jxzzjnn&#10;kXngnHPOOeeReeCcc84555F54Hxf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XlQPnHPOOec8Mg+cc8455zwyD5xz&#10;zjnnPDIPnHPOOec8Mg+cc8455zwyD5xzzjnnPDIPnHPOOec8Mg+c74u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oqKioqKioqKioqKioqKioqKioqKioqKioqKioqKioqKioqKioqKioqK&#10;ioqKioqKioqKioqKioqKisqL6oFzzjnnnEfmgXPOOeecR+aBc84555xH5oFzzjnnnEfmgXPOOeec&#10;R+aBHwBvvvkm3/jGN/he//Ef/8Ff/uVf8vz5c84555zzuDzwgvvKV77CBz/4Qd58802+68///M/5&#10;9V//df7iL/6C3/7t3+aP/uiP+P9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KioqKioqKioqKioqKioqKioqKioqKioqKioqKioqKioqKioqKioqKioqKioqKioqKioqKi&#10;oqKioqLyonrgB8zDwwN/+Id/yO/8zu/woQ99iN/4jd/g93//93nHO97BOeeccx6HB34APH36lA98&#10;4AN818/93M/x93//93z+85/n2bNn/NIv/RLnnHPOeTweOOecc855ZB4455xzznlkHjjnnHPOeWQe&#10;OOecc855ZB4435e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eFE9cM4555zzyDxwzjnnnPPIPHDOOeec88g8cM45&#10;55zzyDxwzjnnnPPIPHDOOeec88g8cL4v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Y/rz54nud5nuf5Yj54nud5nuf5Yj54nud5nuf5Yj54&#10;nud5nuf5Yj54nud5nuf5Yj54nud5nuf5Yj54/l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Xn3wPM/zPM/zxXzw&#10;PM/zPM/zxXzwPM/zPM/zxXzwPM/zPM/zxXzwPM/zPM/zxXzwPM/zPM/zxXzw/K9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X8vPrgeZ7neZ7ni/ngeZ7neZ7ni/ngeZ7neZ7ni/ngeZ7neZ7ni/ngeZ7neZ7ni/ngeZ7n&#10;eZ7ni/ngF9BPf/pTfvzjH/PjH/+YH//4x/z4xz/m3/7t33ie53me52v44BfQX/7lX/LDH/6QH/3o&#10;R/zoRz/iRz/6Ef/wD//Afyc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eXn&#10;1QfP8zzP8zxfzAfP8zzP8zxfzAfP8zzP8zxfzAfP8zzP8zxfzAfP8zzP8zxfzAfP8zzP8zxfzAfP&#10;/4p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76qPnie53me5/nEfPA8z/M8z/OJ+eB5nud5nucT&#10;88Hz/ze9wAAAIABJREFUPM/zPM8n5oPneZ7neZ5PzAfP8zzP8zyfmA9+BHz729/m//bf//t/55/+&#10;03/Kl19+yQ9D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Kr64EfMn/yTf5Lf9i/+xb/gt/2n//Sf&#10;+PVf/3Uk8TzP8zzPp+GDHzEfHx/8nb/zd/jmN7/J17/+df7yX/7L/K2/9bf4g3/wD/I8z/M8z6fh&#10;g6+4n/zJn+Tb3/42P+hP/ak/xb/+1/+ab33rW3znO9/hz/7ZP8vzPM/zPJ+OD57neZ7neT4xHzzP&#10;8zzP83xiPnie53me5/nEfPA8z/M8z/OJ+eD5oS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HxVffA8&#10;z/M8z/OJ+eB5nud5nucT88HzPM/zPM8n5oPneZ7neZ5PzAfP8zzP8zyfmA+e53me53k+MR88P5S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vqg+e53me53k+MR88z/M8z/N8Yj54nud5nuf5xHzwPM/zPM/zifngeZ7n&#10;eZ7nE/PB8zzP8zzPJ+aD54di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zzVfXB8zzP8zzPJ+aD53me&#10;53meT8wHz/M8z/M8n5gPnud5nud5PjEfPM/zPM/zfGI+eJ7neZ7n+cR88CPg29/+Nj/oN3/zN/nO&#10;d77Dd77zHb7zne/wne98h//5P/8nv5O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L4qvrgR8z/+l//i5//+Z/nP//n/8xv+43f+A3+2T/7Z/yFv/AXeJ7neZ7n0/DBj5jP&#10;PvuMn/u5n+Mv/sW/yNe//nX+3J/7c/y1v/bX+Imf+Ame53me5/k0fPAV95M/+ZN8+9vf5gf9lb/y&#10;V/jud7/Lt771Lb773e/yV//qX+V5nud5nk/HB8/zPM/zPJ+YD57neZ7neT4xHzzP8zzP83xiPnh+&#10;KN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ez/Yw/uQcZP8Opuf7gV0gQcYkjQYkAM&#10;Q4QFiyByJAiBs2Bhs52x8K0YsmIvRDnqN1qYTRM7bcRGWRCDbLWchSVvyynGKTSJzGiRHUHYwndS&#10;mGXkYQtBnsJYev/5XVd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5ULzwej8fj8Xi8Mi88Ho/H4/F4vDIvPB6Px+PxeLwyLzwej8fj8Xi8Mi88Ho/H4/F4vDIv&#10;PB6Px+PxeLwyLzz+T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t5ULzwej8fj8Xi8Mi88Ho/H4/F4&#10;vDIvPB6Px+PxeLwyLzwej8fj8Xi8Mi88Ho/H4/F4vDIvPB6Px+PxeLwyLzwej8fj8Xi8Mi88/k6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beVC88Ho/H4/F4vDIvPB6Px+PxeLwyLzwej8fj8Xi8Mi88&#10;Ho/H4/F4vDIvPB6Px+PxeLwyL7zBfv/3f58vfOELvP/++/z//cEf/AFf+MIX+OCDD3g8Ho/H4/G6&#10;vPCG+tmf/VneffddPv/5z/MzP/MzfP/3fz9/+Zd/ydd87nOf4/u+7/v4/Oc/z6c//Wn+43/8j/y/&#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tG&#10;2T3EAAAgAElEQVT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431QtvoF/91V/l//yf/8O/+Tf/hk984hN84hOf4BOf+AQ/&#10;93M/x8vLC//hP/wH/u2//bf84A/+IP/6X/9rfv7nf55//I//MY/H4/F4PF6HF95AP/7jP84HH3zA&#10;Bx98wAcffMAHH3zABx98QBK+5ju/8zv57//9v/Mrv/IrvPfee3zP93wPj8fj8Xg8Xo8XHo/H4/F4&#10;PF6ZFx6Px+PxeDxemRcej8fj8Xg8XpkXHo/H4/F4PF6ZFx5/J5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m+qFx6Px+PxeDxemRcej8fj8Xg8XpkXHo/H4/F4PF6ZFx6Px+PxeDxemRcej8fj8Xg8XpkX&#10;Ho/H4/F4PF6ZFx5/J2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qFx6Px+PxeDxemRcej8fj8Xg8&#10;XpkXHo/H4/F4PF6ZFx6Px+PxeDxemRcej8fj8Xg8XpkXHo/H4/F4PF6ZFx5/J0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W+qFx6Px+PxeDxemRcej8fj8Xg8XpkXHo/H4/F4PF6ZFx6Px+PxeDxemRce&#10;j8fj8Xg8XpkXHo/H4/F4PF6ZF95gv//7v88XvvAF3n//ff6mP/7jP+a9997jvffe47333uO9997j&#10;z//8z/nb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ar64Cvo3/ybf8Pv/u7v8nf/7t/la1/7Gl/7&#10;2tf42te+xk/91E/xZ/7Mn+EnfuIn+Bt/42/w9a9/nb/6V/8qP/IjP8Jf+At/ged5nud5Pg0ffAX9&#10;+I//OJ9//jmff/45n3/+OZ9//jmff/45SfiWv/W3/ha//Mu/zDe+8Q1++Zd/mb/9t/82z/M8z/N8&#10;Oj54nud5nuf5xHzwPM/zPM/zifngeZ7neZ7nE/PB8zzP8zzPJ+aD59v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yVfXB8zzP8zzPJ+aD53me53meT8wHz/M8z/M8n5gPnud5nud5PjEfPM/zPM/zfGI+&#10;eJ7neZ7n+cR88Hxb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vqo+eJ7neZ7n+cR88DzP8zzP84n5&#10;4Hme53me5xPzwfM8z/M8zyfmg+d5nud5nk/MB8/zPM/zPJ+YD55vy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FiY5NIA&#10;ACAASURBV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&#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t8VX3wPM/zPM/zifngeZ7neZ7nE/PB8zzP8zzPJ+aD53me53meT8wHz/M8z/M8n5gPnud5&#10;nud5PjEfPN+WtrSlLW1pS1va0pa2tKUtbWlLW9rSlra0pS1taUtb2tKWtrSlLW1pS1va0pa2tKUt&#10;bWlLW9rSlra0pS1taUtb2tKWtrSlLW1pS1v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r6oPnud5nud5PjEfPM/zPM/zfGI+eJ7n&#10;eZ7n+cR88DzP8zzP84n54Hme53me5xPzwfM8z/M8zyfmg+fbIg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bqsLx3Ecx3EcV+bCcRzHcRzHlblwHMdxHMdxZS4cx3Ecx3FcmQvHcRzHcRxX5sJx&#10;HMdxHMeVuXAcx3Ecx3FlLhzfk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pMkfIwAAIABJ&#10;REFU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o2qhqqqqamUWqqqq&#10;qlZmoaqqqmplFqqqqqpWZqGqqqpqZRaqqqqqVmah/iaSkIQkJCEJSUhCEpKQhCQkIQlJSEISkpCE&#10;JCQhCUlIQhKSkIQkJCEJSUhCEpKQhCQkIQlJSEIS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">
                <v:group id="组合 270" o:spid="_x0000_s1117" style="position:absolute;width:50742;height:46547" coordsize="50742,4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组合 262" o:spid="_x0000_s1118" style="position:absolute;left:375;width:24301;height:23126" coordsize="24300,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图片 55" o:spid="_x0000_s1119" type="#_x0000_t75" style="position:absolute;width:24300;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">
                      <v:imagedata r:id="rId49" o:title="image15584404736410" croptop="4799f" cropbottom="7335f" cropleft="8561f" cropright="6160f"/>
                    </v:shape>
                    <v:shape id="文本框 261" o:spid="_x0000_s1120" type="#_x0000_t202" style="position:absolute;top:19164;width:2428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0D29F8" w:rsidRPr="00B63C7D" w:rsidRDefault="000D29F8" w:rsidP="002270B7">
                            <w:pPr>
                              <w:pStyle w:val="af1"/>
                              <w:spacing w:before="156" w:after="156"/>
                              <w:rPr>
                                <w:noProof/>
                                <w:sz w:val="24"/>
                                <w:szCs w:val="20"/>
                              </w:rPr>
                            </w:pPr>
                            <w:r>
                              <w:rPr>
                                <w:rFonts w:hint="eastAsia"/>
                              </w:rPr>
                              <w:t>(a)</w:t>
                            </w:r>
                          </w:p>
                        </w:txbxContent>
                      </v:textbox>
                    </v:shape>
                  </v:group>
                  <v:group id="组合 264" o:spid="_x0000_s1121" style="position:absolute;left:26555;width:24174;height:23126" coordsize="24175,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图片 56" o:spid="_x0000_s1122" type="#_x0000_t75" style="position:absolute;width:24175;height:1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">
                      <v:imagedata r:id="rId50" o:title="image15584405080220" croptop="4800f" cropbottom="7096f" cropleft="8563f" cropright="6081f"/>
                    </v:shape>
                    <v:shape id="文本框 263" o:spid="_x0000_s1123" type="#_x0000_t202" style="position:absolute;top:19164;width:2416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rsidR="000D29F8" w:rsidRPr="009F7B92" w:rsidRDefault="000D29F8" w:rsidP="002270B7">
                            <w:pPr>
                              <w:pStyle w:val="af1"/>
                              <w:spacing w:before="156" w:after="156"/>
                              <w:rPr>
                                <w:noProof/>
                                <w:sz w:val="24"/>
                                <w:szCs w:val="20"/>
                              </w:rPr>
                            </w:pPr>
                            <w:r>
                              <w:rPr>
                                <w:rFonts w:hint="eastAsia"/>
                              </w:rPr>
                              <w:t>(b)</w:t>
                            </w:r>
                          </w:p>
                        </w:txbxContent>
                      </v:textbox>
                    </v:shape>
                  </v:group>
                  <v:group id="组合 268" o:spid="_x0000_s1124" style="position:absolute;top:23173;width:24300;height:23374" coordsize="2430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图片 60" o:spid="_x0000_s1125" type="#_x0000_t75" style="position:absolute;width:24300;height:1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">
                      <v:imagedata r:id="rId51" o:title="image15584404866820" croptop="5110f" cropbottom="7064f" cropleft="8520f" cropright="6491f"/>
                    </v:shape>
                    <v:shape id="文本框 265" o:spid="_x0000_s1126" type="#_x0000_t202" style="position:absolute;top:19411;width:2428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rsidR="000D29F8" w:rsidRPr="00397D75" w:rsidRDefault="000D29F8" w:rsidP="002270B7">
                            <w:pPr>
                              <w:pStyle w:val="af1"/>
                              <w:spacing w:before="156" w:after="156"/>
                              <w:rPr>
                                <w:noProof/>
                                <w:sz w:val="24"/>
                                <w:szCs w:val="20"/>
                              </w:rPr>
                            </w:pPr>
                            <w:r>
                              <w:rPr>
                                <w:rFonts w:hint="eastAsia"/>
                              </w:rPr>
                              <w:t>(c)</w:t>
                            </w:r>
                          </w:p>
                        </w:txbxContent>
                      </v:textbox>
                    </v:shape>
                  </v:group>
                  <v:group id="组合 269" o:spid="_x0000_s1127" style="position:absolute;left:26555;top:23173;width:24187;height:23184" coordsize="24187,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图片 59" o:spid="_x0000_s1128" type="#_x0000_t75" style="position:absolute;width:24175;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">
                      <v:imagedata r:id="rId52" o:title="image15584404933500" croptop="4860f" cropbottom="7389f" cropleft="8547f" cropright="6346f"/>
                    </v:shape>
                    <v:shape id="文本框 266" o:spid="_x0000_s1129" type="#_x0000_t202" style="position:absolute;top:19221;width:2418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rsidR="000D29F8" w:rsidRPr="00E5426F" w:rsidRDefault="000D29F8" w:rsidP="002270B7">
                            <w:pPr>
                              <w:pStyle w:val="af1"/>
                              <w:spacing w:before="156" w:after="156"/>
                              <w:rPr>
                                <w:noProof/>
                                <w:sz w:val="24"/>
                                <w:szCs w:val="20"/>
                              </w:rPr>
                            </w:pPr>
                            <w:r>
                              <w:rPr>
                                <w:rFonts w:hint="eastAsia"/>
                              </w:rPr>
                              <w:t>(d)</w:t>
                            </w:r>
                          </w:p>
                        </w:txbxContent>
                      </v:textbox>
                    </v:shape>
                  </v:group>
                </v:group>
                <v:shape id="文本框 271" o:spid="_x0000_s1130" type="#_x0000_t202" style="position:absolute;top:47091;width:5073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rsidR="000D29F8" w:rsidRPr="002270B7" w:rsidRDefault="000D29F8" w:rsidP="002270B7">
                        <w:pPr>
                          <w:pStyle w:val="af1"/>
                          <w:spacing w:before="156" w:after="156"/>
                        </w:pPr>
                        <w:bookmarkStart w:id="5817" w:name="_Toc9746632"/>
                        <w:r w:rsidRPr="002270B7">
                          <w:rPr>
                            <w:rFonts w:hint="eastAsia"/>
                          </w:rPr>
                          <w:t>图</w:t>
                        </w:r>
                        <w:r w:rsidRPr="002270B7">
                          <w:fldChar w:fldCharType="begin"/>
                        </w:r>
                        <w:r w:rsidRPr="002270B7">
                          <w:instrText xml:space="preserve"> </w:instrText>
                        </w:r>
                        <w:r w:rsidRPr="002270B7">
                          <w:rPr>
                            <w:rFonts w:hint="eastAsia"/>
                          </w:rPr>
                          <w:instrText xml:space="preserve">SEQ </w:instrText>
                        </w:r>
                        <w:r w:rsidRPr="002270B7">
                          <w:rPr>
                            <w:rFonts w:hint="eastAsia"/>
                          </w:rPr>
                          <w:instrText>图</w:instrText>
                        </w:r>
                        <w:r w:rsidRPr="002270B7">
                          <w:rPr>
                            <w:rFonts w:hint="eastAsia"/>
                          </w:rPr>
                          <w:instrText xml:space="preserve"> \* ARABIC</w:instrText>
                        </w:r>
                        <w:r w:rsidRPr="002270B7">
                          <w:instrText xml:space="preserve"> </w:instrText>
                        </w:r>
                        <w:r w:rsidRPr="002270B7">
                          <w:fldChar w:fldCharType="separate"/>
                        </w:r>
                        <w:ins w:id="5818" w:author="凡 张" w:date="2019-05-26T09:18:00Z">
                          <w:r>
                            <w:rPr>
                              <w:noProof/>
                            </w:rPr>
                            <w:t>15</w:t>
                          </w:r>
                        </w:ins>
                        <w:del w:id="5819" w:author="凡 张" w:date="2019-05-26T06:16:00Z">
                          <w:r w:rsidDel="008F2CC6">
                            <w:rPr>
                              <w:noProof/>
                            </w:rPr>
                            <w:delText>13</w:delText>
                          </w:r>
                        </w:del>
                        <w:r w:rsidRPr="002270B7">
                          <w:fldChar w:fldCharType="end"/>
                        </w:r>
                        <w:r>
                          <w:rPr>
                            <w:rFonts w:hint="eastAsia"/>
                          </w:rPr>
                          <w:t xml:space="preserve"> </w:t>
                        </w:r>
                        <w:r w:rsidRPr="002270B7">
                          <w:rPr>
                            <w:rFonts w:hint="eastAsia"/>
                          </w:rPr>
                          <w:t>平稳小波傅立叶滤波条纹背景：</w:t>
                        </w:r>
                        <w:r w:rsidRPr="002270B7">
                          <w:rPr>
                            <w:rFonts w:hint="eastAsia"/>
                          </w:rPr>
                          <w:t>(a)</w:t>
                        </w:r>
                        <w:r w:rsidRPr="002270B7">
                          <w:rPr>
                            <w:rFonts w:hint="eastAsia"/>
                          </w:rPr>
                          <w:t>第三分解层水平系数；</w:t>
                        </w:r>
                        <w:r w:rsidRPr="002270B7">
                          <w:rPr>
                            <w:rFonts w:hint="eastAsia"/>
                          </w:rPr>
                          <w:t>(b)</w:t>
                        </w:r>
                        <w:r w:rsidRPr="002270B7">
                          <w:rPr>
                            <w:rFonts w:hint="eastAsia"/>
                          </w:rPr>
                          <w:t>第三分解层经过频域</w:t>
                        </w:r>
                        <w:del w:id="5820" w:author="凡 张" w:date="2019-05-26T09:02:00Z">
                          <w:r w:rsidRPr="002270B7" w:rsidDel="00876559">
                            <w:rPr>
                              <w:rFonts w:hint="eastAsia"/>
                            </w:rPr>
                            <w:delText>高斯</w:delText>
                          </w:r>
                        </w:del>
                        <w:r w:rsidRPr="002270B7">
                          <w:rPr>
                            <w:rFonts w:hint="eastAsia"/>
                          </w:rPr>
                          <w:t>低通滤波后的水平系数；</w:t>
                        </w:r>
                        <w:r w:rsidRPr="002270B7">
                          <w:rPr>
                            <w:rFonts w:hint="eastAsia"/>
                          </w:rPr>
                          <w:t xml:space="preserve">(c) </w:t>
                        </w:r>
                        <w:r w:rsidRPr="002270B7">
                          <w:rPr>
                            <w:rFonts w:hint="eastAsia"/>
                          </w:rPr>
                          <w:t>图</w:t>
                        </w:r>
                        <w:r w:rsidRPr="002270B7">
                          <w:rPr>
                            <w:rFonts w:hint="eastAsia"/>
                          </w:rPr>
                          <w:t>(a)</w:t>
                        </w:r>
                        <w:r w:rsidRPr="002270B7">
                          <w:rPr>
                            <w:rFonts w:hint="eastAsia"/>
                          </w:rPr>
                          <w:t>中系数傅立叶变化后的频谱幅度；</w:t>
                        </w:r>
                        <w:r w:rsidRPr="002270B7">
                          <w:rPr>
                            <w:rFonts w:hint="eastAsia"/>
                          </w:rPr>
                          <w:t>(d)</w:t>
                        </w:r>
                        <w:r w:rsidRPr="002270B7">
                          <w:rPr>
                            <w:rFonts w:hint="eastAsia"/>
                          </w:rPr>
                          <w:t>图</w:t>
                        </w:r>
                        <w:r w:rsidRPr="002270B7">
                          <w:rPr>
                            <w:rFonts w:hint="eastAsia"/>
                          </w:rPr>
                          <w:t>(c)</w:t>
                        </w:r>
                        <w:r w:rsidRPr="002270B7">
                          <w:rPr>
                            <w:rFonts w:hint="eastAsia"/>
                          </w:rPr>
                          <w:t>中频谱经过</w:t>
                        </w:r>
                        <w:del w:id="5821" w:author="凡 张" w:date="2019-05-26T09:02:00Z">
                          <w:r w:rsidRPr="002270B7" w:rsidDel="00876559">
                            <w:rPr>
                              <w:rFonts w:hint="eastAsia"/>
                            </w:rPr>
                            <w:delText>高斯</w:delText>
                          </w:r>
                        </w:del>
                        <w:r w:rsidRPr="002270B7">
                          <w:rPr>
                            <w:rFonts w:hint="eastAsia"/>
                          </w:rPr>
                          <w:t>低通滤波后频谱幅度</w:t>
                        </w:r>
                        <w:bookmarkEnd w:id="5817"/>
                      </w:p>
                    </w:txbxContent>
                  </v:textbox>
                </v:shape>
                <w10:wrap type="topAndBottom"/>
              </v:group>
            </w:pict>
          </mc:Fallback>
        </mc:AlternateContent>
      </w:r>
      <w:r w:rsidRPr="00D62216">
        <w:rPr>
          <w:rPrChange w:id="5822" w:author="凡 张" w:date="2019-05-26T07:05:00Z">
            <w:rPr/>
          </w:rPrChange>
        </w:rPr>
        <w:t>利用</w:t>
      </w:r>
      <w:r w:rsidRPr="00D62216">
        <w:rPr>
          <w:rPrChange w:id="5823" w:author="凡 张" w:date="2019-05-26T07:05:00Z">
            <w:rPr/>
          </w:rPrChange>
        </w:rPr>
        <w:t>MATLAB</w:t>
      </w:r>
      <w:r w:rsidRPr="00D62216">
        <w:rPr>
          <w:rPrChange w:id="5824" w:author="凡 张" w:date="2019-05-26T07:05:00Z">
            <w:rPr/>
          </w:rPrChange>
        </w:rPr>
        <w:t>自带平稳小波逆变换</w:t>
      </w:r>
      <w:ins w:id="5825" w:author="凡 张" w:date="2019-05-26T09:02:00Z">
        <w:r w:rsidR="00876559">
          <w:rPr>
            <w:rFonts w:hint="eastAsia"/>
          </w:rPr>
          <w:t>函数</w:t>
        </w:r>
      </w:ins>
      <w:proofErr w:type="spellStart"/>
      <w:r w:rsidRPr="00D62216">
        <w:rPr>
          <w:rPrChange w:id="5826" w:author="凡 张" w:date="2019-05-26T07:05:00Z">
            <w:rPr/>
          </w:rPrChange>
        </w:rPr>
        <w:t>iswt</w:t>
      </w:r>
      <w:proofErr w:type="spellEnd"/>
      <w:r w:rsidRPr="00D62216">
        <w:rPr>
          <w:rPrChange w:id="5827" w:author="凡 张" w:date="2019-05-26T07:05:00Z">
            <w:rPr/>
          </w:rPrChange>
        </w:rPr>
        <w:t>，带入未改变的近似系数</w:t>
      </w:r>
      <w:r w:rsidRPr="00D62216">
        <w:rPr>
          <w:rPrChange w:id="5828" w:author="凡 张" w:date="2019-05-26T07:05:00Z">
            <w:rPr/>
          </w:rPrChange>
        </w:rPr>
        <w:t>A,</w:t>
      </w:r>
      <w:r w:rsidRPr="00D62216">
        <w:rPr>
          <w:rPrChange w:id="5829" w:author="凡 张" w:date="2019-05-26T07:05:00Z">
            <w:rPr/>
          </w:rPrChange>
        </w:rPr>
        <w:t>竖直系数</w:t>
      </w:r>
      <w:r w:rsidRPr="00D62216">
        <w:rPr>
          <w:rPrChange w:id="5830" w:author="凡 张" w:date="2019-05-26T07:05:00Z">
            <w:rPr/>
          </w:rPrChange>
        </w:rPr>
        <w:t>V</w:t>
      </w:r>
      <w:r w:rsidRPr="00D62216">
        <w:rPr>
          <w:rPrChange w:id="5831" w:author="凡 张" w:date="2019-05-26T07:05:00Z">
            <w:rPr/>
          </w:rPrChange>
        </w:rPr>
        <w:t>，和细节系数</w:t>
      </w:r>
      <w:r w:rsidRPr="00D62216">
        <w:rPr>
          <w:rPrChange w:id="5832" w:author="凡 张" w:date="2019-05-26T07:05:00Z">
            <w:rPr/>
          </w:rPrChange>
        </w:rPr>
        <w:t>D</w:t>
      </w:r>
      <w:r w:rsidRPr="00D62216">
        <w:rPr>
          <w:rPrChange w:id="5833" w:author="凡 张" w:date="2019-05-26T07:05:00Z">
            <w:rPr/>
          </w:rPrChange>
        </w:rPr>
        <w:t>以及滤波后的水平系数，可得到去除高频噪声的莫尔条纹图样。</w:t>
      </w:r>
    </w:p>
    <w:p w:rsidR="00C40A34" w:rsidRPr="00D62216" w:rsidRDefault="00C40A34" w:rsidP="00D5535B">
      <w:pPr>
        <w:pStyle w:val="aff8"/>
        <w:ind w:firstLine="480"/>
        <w:rPr>
          <w:rPrChange w:id="5834" w:author="凡 张" w:date="2019-05-26T07:05:00Z">
            <w:rPr/>
          </w:rPrChange>
        </w:rPr>
      </w:pPr>
      <w:r w:rsidRPr="00D62216">
        <w:rPr>
          <w:rPrChange w:id="5835" w:author="凡 张" w:date="2019-05-26T07:05:00Z">
            <w:rPr/>
          </w:rPrChange>
        </w:rPr>
        <w:t>假设向滤波函数，输入条纹背景灰度矩阵，并规定</w:t>
      </w:r>
      <w:r w:rsidRPr="00D62216">
        <w:rPr>
          <w:rPrChange w:id="5836" w:author="凡 张" w:date="2019-05-26T07:05:00Z">
            <w:rPr/>
          </w:rPrChange>
        </w:rPr>
        <w:t>N=3</w:t>
      </w:r>
      <w:ins w:id="5837" w:author="凡 张" w:date="2019-05-26T09:03:00Z">
        <w:r w:rsidR="00F51698">
          <w:rPr>
            <w:rFonts w:hint="eastAsia"/>
          </w:rPr>
          <w:t>，</w:t>
        </w:r>
      </w:ins>
      <w:del w:id="5838" w:author="凡 张" w:date="2019-05-26T09:03:00Z">
        <w:r w:rsidRPr="00D62216" w:rsidDel="00F51698">
          <w:rPr>
            <w:rPrChange w:id="5839" w:author="凡 张" w:date="2019-05-26T07:05:00Z">
              <w:rPr/>
            </w:rPrChange>
          </w:rPr>
          <w:delText>,</w:delText>
        </w:r>
      </w:del>
      <w:r w:rsidRPr="00D62216">
        <w:rPr>
          <w:rPrChange w:id="5840" w:author="凡 张" w:date="2019-05-26T07:05:00Z">
            <w:rPr/>
          </w:rPrChange>
        </w:rPr>
        <w:t>W</w:t>
      </w:r>
      <w:r w:rsidRPr="00D62216">
        <w:rPr>
          <w:rPrChange w:id="5841" w:author="凡 张" w:date="2019-05-26T07:05:00Z">
            <w:rPr/>
          </w:rPrChange>
        </w:rPr>
        <w:t>为第五多贝西小波函数，得出的结果如上图。</w:t>
      </w:r>
      <w:del w:id="5842" w:author="凡 张" w:date="2019-05-26T09:03:00Z">
        <w:r w:rsidRPr="00D62216" w:rsidDel="00F51698">
          <w:rPr>
            <w:rPrChange w:id="5843" w:author="凡 张" w:date="2019-05-26T07:05:00Z">
              <w:rPr/>
            </w:rPrChange>
          </w:rPr>
          <w:delText>根据，</w:delText>
        </w:r>
      </w:del>
      <w:r w:rsidRPr="00D62216">
        <w:rPr>
          <w:rPrChange w:id="5844" w:author="凡 张" w:date="2019-05-26T07:05:00Z">
            <w:rPr/>
          </w:rPrChange>
        </w:rPr>
        <w:t>可由以下粗糙指数公式衡量滤波效果</w:t>
      </w:r>
      <w:r w:rsidR="003F1609" w:rsidRPr="00D62216">
        <w:rPr>
          <w:rPrChange w:id="5845" w:author="凡 张" w:date="2019-05-26T07:05:00Z">
            <w:rPr/>
          </w:rPrChange>
        </w:rPr>
        <w:t>，即，</w:t>
      </w:r>
    </w:p>
    <w:p w:rsidR="00F51698" w:rsidRPr="00F51698" w:rsidDel="00F51698" w:rsidRDefault="00F51698" w:rsidP="00F51698">
      <w:pPr>
        <w:spacing w:before="120" w:after="120"/>
        <w:rPr>
          <w:del w:id="5846" w:author="凡 张" w:date="2019-05-26T09:03:00Z"/>
          <w:rFonts w:hint="eastAsia"/>
          <w:rPrChange w:id="5847" w:author="凡 张" w:date="2019-05-26T09:03:00Z">
            <w:rPr>
              <w:del w:id="5848" w:author="凡 张" w:date="2019-05-26T09:03:00Z"/>
            </w:rPr>
          </w:rPrChange>
        </w:rPr>
        <w:pPrChange w:id="5849" w:author="凡 张" w:date="2019-05-26T09:03:00Z">
          <w:pPr>
            <w:spacing w:before="120" w:after="120"/>
          </w:pPr>
        </w:pPrChange>
      </w:pPr>
      <m:oMathPara>
        <m:oMath>
          <m:eqArr>
            <m:eqArrPr>
              <m:maxDist m:val="1"/>
              <m:ctrlPr>
                <w:ins w:id="5850" w:author="凡 张" w:date="2019-05-26T09:03:00Z">
                  <w:rPr>
                    <w:rFonts w:ascii="Cambria Math" w:hAnsi="Cambria Math"/>
                    <w:i/>
                  </w:rPr>
                </w:ins>
              </m:ctrlPr>
            </m:eqArrPr>
            <m:e>
              <m:r>
                <w:rPr>
                  <w:rFonts w:ascii="Cambria Math" w:hAnsi="Cambria Math"/>
                  <w:rPrChange w:id="5851" w:author="凡 张" w:date="2019-05-26T07:05:00Z">
                    <w:rPr>
                      <w:rFonts w:ascii="Cambria Math" w:hAnsi="Cambria Math"/>
                    </w:rPr>
                  </w:rPrChange>
                </w:rPr>
                <m:t>ρ</m:t>
              </m:r>
              <m:r>
                <m:rPr>
                  <m:sty m:val="p"/>
                </m:rPr>
                <w:rPr>
                  <w:rFonts w:ascii="Cambria Math" w:hAnsi="Cambria Math"/>
                  <w:rPrChange w:id="5852" w:author="凡 张" w:date="2019-05-26T07:05:00Z">
                    <w:rPr>
                      <w:rFonts w:ascii="Cambria Math" w:hAnsi="Cambria Math"/>
                    </w:rPr>
                  </w:rPrChange>
                </w:rPr>
                <m:t>=</m:t>
              </m:r>
              <m:f>
                <m:fPr>
                  <m:ctrlPr>
                    <w:rPr>
                      <w:rFonts w:ascii="Cambria Math" w:hAnsi="Cambria Math"/>
                      <w:rPrChange w:id="5853" w:author="凡 张" w:date="2019-05-26T07:05:00Z">
                        <w:rPr>
                          <w:rFonts w:ascii="Cambria Math" w:hAnsi="Cambria Math"/>
                        </w:rPr>
                      </w:rPrChange>
                    </w:rPr>
                  </m:ctrlPr>
                </m:fPr>
                <m:num>
                  <m:d>
                    <m:dPr>
                      <m:begChr m:val="‖"/>
                      <m:endChr m:val="‖"/>
                      <m:ctrlPr>
                        <w:rPr>
                          <w:rFonts w:ascii="Cambria Math" w:hAnsi="Cambria Math"/>
                          <w:i/>
                          <w:rPrChange w:id="5854" w:author="凡 张" w:date="2019-05-26T07:05:00Z">
                            <w:rPr>
                              <w:rFonts w:ascii="Cambria Math" w:hAnsi="Cambria Math"/>
                              <w:i/>
                            </w:rPr>
                          </w:rPrChange>
                        </w:rPr>
                      </m:ctrlPr>
                    </m:dPr>
                    <m:e>
                      <m:r>
                        <w:rPr>
                          <w:rFonts w:ascii="Cambria Math" w:hAnsi="Cambria Math"/>
                          <w:rPrChange w:id="5855" w:author="凡 张" w:date="2019-05-26T07:05:00Z">
                            <w:rPr>
                              <w:rFonts w:ascii="Cambria Math" w:hAnsi="Cambria Math"/>
                            </w:rPr>
                          </w:rPrChange>
                        </w:rPr>
                        <m:t>h</m:t>
                      </m:r>
                      <m:nary>
                        <m:naryPr>
                          <m:chr m:val="⨂"/>
                          <m:subHide m:val="1"/>
                          <m:supHide m:val="1"/>
                          <m:ctrlPr>
                            <w:rPr>
                              <w:rFonts w:ascii="Cambria Math" w:hAnsi="Cambria Math"/>
                              <w:i/>
                              <w:rPrChange w:id="5856" w:author="凡 张" w:date="2019-05-26T07:05:00Z">
                                <w:rPr>
                                  <w:rFonts w:ascii="Cambria Math" w:hAnsi="Cambria Math"/>
                                  <w:i/>
                                </w:rPr>
                              </w:rPrChange>
                            </w:rPr>
                          </m:ctrlPr>
                        </m:naryPr>
                        <m:sub/>
                        <m:sup/>
                        <m:e>
                          <m:r>
                            <w:rPr>
                              <w:rFonts w:ascii="Cambria Math" w:hAnsi="Cambria Math"/>
                              <w:rPrChange w:id="5857" w:author="凡 张" w:date="2019-05-26T07:05:00Z">
                                <w:rPr>
                                  <w:rFonts w:ascii="Cambria Math" w:hAnsi="Cambria Math"/>
                                </w:rPr>
                              </w:rPrChange>
                            </w:rPr>
                            <m:t>X</m:t>
                          </m:r>
                        </m:e>
                      </m:nary>
                    </m:e>
                  </m:d>
                </m:num>
                <m:den>
                  <m:d>
                    <m:dPr>
                      <m:begChr m:val="‖"/>
                      <m:endChr m:val="‖"/>
                      <m:ctrlPr>
                        <w:rPr>
                          <w:rFonts w:ascii="Cambria Math" w:hAnsi="Cambria Math"/>
                          <w:i/>
                          <w:rPrChange w:id="5858" w:author="凡 张" w:date="2019-05-26T07:05:00Z">
                            <w:rPr>
                              <w:rFonts w:ascii="Cambria Math" w:hAnsi="Cambria Math"/>
                              <w:i/>
                            </w:rPr>
                          </w:rPrChange>
                        </w:rPr>
                      </m:ctrlPr>
                    </m:dPr>
                    <m:e>
                      <m:r>
                        <w:rPr>
                          <w:rFonts w:ascii="Cambria Math" w:hAnsi="Cambria Math"/>
                          <w:rPrChange w:id="5859" w:author="凡 张" w:date="2019-05-26T07:05:00Z">
                            <w:rPr>
                              <w:rFonts w:ascii="Cambria Math" w:hAnsi="Cambria Math"/>
                            </w:rPr>
                          </w:rPrChange>
                        </w:rPr>
                        <m:t>X</m:t>
                      </m:r>
                    </m:e>
                  </m:d>
                </m:den>
              </m:f>
              <m:r>
                <w:rPr>
                  <w:rFonts w:ascii="Cambria Math" w:hAnsi="Cambria Math"/>
                </w:rPr>
                <m:t>#</m:t>
              </m:r>
              <m:d>
                <m:dPr>
                  <m:ctrlPr>
                    <w:ins w:id="5860" w:author="凡 张" w:date="2019-05-26T09:03:00Z">
                      <w:rPr>
                        <w:rFonts w:ascii="Cambria Math" w:hAnsi="Cambria Math"/>
                        <w:i/>
                      </w:rPr>
                    </w:ins>
                  </m:ctrlPr>
                </m:dPr>
                <m:e>
                  <m:r>
                    <w:ins w:id="5861" w:author="凡 张" w:date="2019-05-26T09:03:00Z">
                      <w:rPr>
                        <w:rFonts w:ascii="Cambria Math" w:hAnsi="Cambria Math"/>
                      </w:rPr>
                      <m:t>4.5</m:t>
                    </w:ins>
                  </m:r>
                </m:e>
              </m:d>
            </m:e>
          </m:eqArr>
        </m:oMath>
      </m:oMathPara>
    </w:p>
    <w:p w:rsidR="002270B7" w:rsidRPr="00D62216" w:rsidRDefault="002270B7" w:rsidP="00F51698">
      <w:pPr>
        <w:rPr>
          <w:rFonts w:hint="eastAsia"/>
          <w:noProof/>
          <w:rPrChange w:id="5862" w:author="凡 张" w:date="2019-05-26T07:05:00Z">
            <w:rPr>
              <w:noProof/>
            </w:rPr>
          </w:rPrChange>
        </w:rPr>
        <w:pPrChange w:id="5863" w:author="凡 张" w:date="2019-05-26T09:03:00Z">
          <w:pPr>
            <w:pStyle w:val="aff8"/>
            <w:ind w:firstLine="480"/>
          </w:pPr>
        </w:pPrChange>
      </w:pPr>
    </w:p>
    <w:p w:rsidR="003F1609" w:rsidRPr="00D62216" w:rsidRDefault="00C40A34" w:rsidP="00D5535B">
      <w:pPr>
        <w:pStyle w:val="aff8"/>
        <w:ind w:firstLine="480"/>
        <w:rPr>
          <w:rPrChange w:id="5864" w:author="凡 张" w:date="2019-05-26T07:05:00Z">
            <w:rPr/>
          </w:rPrChange>
        </w:rPr>
      </w:pPr>
      <w:r w:rsidRPr="00D62216">
        <w:rPr>
          <w:rPrChange w:id="5865" w:author="凡 张" w:date="2019-05-26T07:05:00Z">
            <w:rPr/>
          </w:rPrChange>
        </w:rPr>
        <w:t>其中，</w:t>
      </w:r>
      <w:r w:rsidRPr="00D62216">
        <w:rPr>
          <w:rPrChange w:id="5866" w:author="凡 张" w:date="2019-05-26T07:05:00Z">
            <w:rPr/>
          </w:rPrChange>
        </w:rPr>
        <w:t>h</w:t>
      </w:r>
      <w:r w:rsidRPr="00D62216">
        <w:rPr>
          <w:rPrChange w:id="5867" w:author="凡 张" w:date="2019-05-26T07:05:00Z">
            <w:rPr/>
          </w:rPrChange>
        </w:rPr>
        <w:t>为索伯算子中检测横向边缘的卷积核。在</w:t>
      </w:r>
      <m:oMath>
        <m:r>
          <w:rPr>
            <w:rFonts w:ascii="Cambria Math" w:hAnsi="Cambria Math"/>
            <w:rPrChange w:id="5868" w:author="凡 张" w:date="2019-05-26T07:05:00Z">
              <w:rPr>
                <w:rFonts w:ascii="Cambria Math" w:hAnsi="Cambria Math"/>
              </w:rPr>
            </w:rPrChange>
          </w:rPr>
          <m:t>h⨂X</m:t>
        </m:r>
      </m:oMath>
      <w:r w:rsidRPr="00D62216">
        <w:rPr>
          <w:rPrChange w:id="5869" w:author="凡 张" w:date="2019-05-26T07:05:00Z">
            <w:rPr/>
          </w:rPrChange>
        </w:rPr>
        <w:t>中，横向条纹处，灰度值较大，而其他位置灰度值较小。</w:t>
      </w:r>
    </w:p>
    <w:p w:rsidR="002270B7" w:rsidRPr="00D62216" w:rsidRDefault="00C40A34" w:rsidP="00D5535B">
      <w:pPr>
        <w:pStyle w:val="aff8"/>
        <w:ind w:firstLine="480"/>
        <w:rPr>
          <w:noProof/>
          <w:rPrChange w:id="5870" w:author="凡 张" w:date="2019-05-26T07:05:00Z">
            <w:rPr>
              <w:noProof/>
            </w:rPr>
          </w:rPrChange>
        </w:rPr>
      </w:pPr>
      <w:r w:rsidRPr="00D62216">
        <w:rPr>
          <w:rPrChange w:id="5871" w:author="凡 张" w:date="2019-05-26T07:05:00Z">
            <w:rPr/>
          </w:rPrChange>
        </w:rPr>
        <w:t>经过取模运算后，相对原图</w:t>
      </w:r>
      <w:r w:rsidRPr="00D62216">
        <w:rPr>
          <w:rPrChange w:id="5872" w:author="凡 张" w:date="2019-05-26T07:05:00Z">
            <w:rPr/>
          </w:rPrChange>
        </w:rPr>
        <w:t>X</w:t>
      </w:r>
      <w:r w:rsidRPr="00D62216">
        <w:rPr>
          <w:rPrChange w:id="5873" w:author="凡 张" w:date="2019-05-26T07:05:00Z">
            <w:rPr/>
          </w:rPrChange>
        </w:rPr>
        <w:t>，该值越大，则横向条纹越多，滤波效果越差，这一标准也可用来优化</w:t>
      </w:r>
      <w:del w:id="5874" w:author="凡 张" w:date="2019-05-26T09:04:00Z">
        <w:r w:rsidRPr="00D62216" w:rsidDel="00865D70">
          <w:rPr>
            <w:rPrChange w:id="5875" w:author="凡 张" w:date="2019-05-26T07:05:00Z">
              <w:rPr/>
            </w:rPrChange>
          </w:rPr>
          <w:delText>滤波参数</w:delText>
        </w:r>
        <w:r w:rsidR="003F1609" w:rsidRPr="00D62216" w:rsidDel="00865D70">
          <w:rPr>
            <w:rPrChange w:id="5876" w:author="凡 张" w:date="2019-05-26T07:05:00Z">
              <w:rPr/>
            </w:rPrChange>
          </w:rPr>
          <w:delText>。</w:delText>
        </w:r>
        <w:r w:rsidRPr="00D62216" w:rsidDel="00865D70">
          <w:rPr>
            <w:rPrChange w:id="5877" w:author="凡 张" w:date="2019-05-26T07:05:00Z">
              <w:rPr/>
            </w:rPrChange>
          </w:rPr>
          <w:delText>例如，</w:delText>
        </w:r>
      </w:del>
      <w:r w:rsidRPr="00D62216">
        <w:rPr>
          <w:rPrChange w:id="5878" w:author="凡 张" w:date="2019-05-26T07:05:00Z">
            <w:rPr/>
          </w:rPrChange>
        </w:rPr>
        <w:t>多贝西小波函数，</w:t>
      </w:r>
      <w:del w:id="5879" w:author="凡 张" w:date="2019-05-26T09:08:00Z">
        <w:r w:rsidRPr="00D62216" w:rsidDel="00EF5D43">
          <w:rPr>
            <w:rPrChange w:id="5880" w:author="凡 张" w:date="2019-05-26T07:05:00Z">
              <w:rPr/>
            </w:rPrChange>
          </w:rPr>
          <w:delText>高斯</w:delText>
        </w:r>
      </w:del>
      <w:r w:rsidRPr="00D62216">
        <w:rPr>
          <w:rPrChange w:id="5881" w:author="凡 张" w:date="2019-05-26T07:05:00Z">
            <w:rPr/>
          </w:rPrChange>
        </w:rPr>
        <w:t>低通滤波带宽，平稳小波变换分解层数</w:t>
      </w:r>
      <w:ins w:id="5882" w:author="凡 张" w:date="2019-05-26T09:04:00Z">
        <w:r w:rsidR="00865D70">
          <w:rPr>
            <w:rFonts w:hint="eastAsia"/>
          </w:rPr>
          <w:t>等滤波参数</w:t>
        </w:r>
      </w:ins>
      <w:r w:rsidRPr="00D62216">
        <w:rPr>
          <w:rPrChange w:id="5883" w:author="凡 张" w:date="2019-05-26T07:05:00Z">
            <w:rPr/>
          </w:rPrChange>
        </w:rPr>
        <w:t>。图</w:t>
      </w:r>
      <w:r w:rsidRPr="00D62216">
        <w:rPr>
          <w:rPrChange w:id="5884" w:author="凡 张" w:date="2019-05-26T07:05:00Z">
            <w:rPr/>
          </w:rPrChange>
        </w:rPr>
        <w:t>1</w:t>
      </w:r>
      <w:ins w:id="5885" w:author="凡 张" w:date="2019-05-26T09:09:00Z">
        <w:r w:rsidR="00EF5D43">
          <w:rPr>
            <w:rFonts w:hint="eastAsia"/>
          </w:rPr>
          <w:t>3</w:t>
        </w:r>
        <w:r w:rsidR="00EF5D43">
          <w:t>(a)</w:t>
        </w:r>
      </w:ins>
      <w:del w:id="5886" w:author="凡 张" w:date="2019-05-26T09:09:00Z">
        <w:r w:rsidRPr="00D62216" w:rsidDel="00EF5D43">
          <w:rPr>
            <w:rPrChange w:id="5887" w:author="凡 张" w:date="2019-05-26T07:05:00Z">
              <w:rPr/>
            </w:rPrChange>
          </w:rPr>
          <w:delText>3</w:delText>
        </w:r>
        <w:r w:rsidR="003F1609" w:rsidRPr="00D62216" w:rsidDel="00EF5D43">
          <w:rPr>
            <w:rPrChange w:id="5888" w:author="凡 张" w:date="2019-05-26T07:05:00Z">
              <w:rPr>
                <w:rFonts w:hint="eastAsia"/>
              </w:rPr>
            </w:rPrChange>
          </w:rPr>
          <w:delText>（</w:delText>
        </w:r>
        <w:r w:rsidRPr="00D62216" w:rsidDel="00EF5D43">
          <w:rPr>
            <w:rPrChange w:id="5889" w:author="凡 张" w:date="2019-05-26T07:05:00Z">
              <w:rPr/>
            </w:rPrChange>
          </w:rPr>
          <w:delText>a</w:delText>
        </w:r>
        <w:r w:rsidR="003F1609" w:rsidRPr="00D62216" w:rsidDel="00EF5D43">
          <w:rPr>
            <w:rPrChange w:id="5890" w:author="凡 张" w:date="2019-05-26T07:05:00Z">
              <w:rPr/>
            </w:rPrChange>
          </w:rPr>
          <w:delText>）</w:delText>
        </w:r>
      </w:del>
      <w:r w:rsidR="003F1609" w:rsidRPr="00D62216">
        <w:rPr>
          <w:rPrChange w:id="5891" w:author="凡 张" w:date="2019-05-26T07:05:00Z">
            <w:rPr/>
          </w:rPrChange>
        </w:rPr>
        <w:t>的</w:t>
      </w:r>
      <w:r w:rsidRPr="00D62216">
        <w:rPr>
          <w:rPrChange w:id="5892" w:author="凡 张" w:date="2019-05-26T07:05:00Z">
            <w:rPr/>
          </w:rPrChange>
        </w:rPr>
        <w:t>粗糙指数为</w:t>
      </w:r>
      <w:r w:rsidRPr="00D62216">
        <w:rPr>
          <w:rPrChange w:id="5893" w:author="凡 张" w:date="2019-05-26T07:05:00Z">
            <w:rPr/>
          </w:rPrChange>
        </w:rPr>
        <w:t>6.3426</w:t>
      </w:r>
      <w:r w:rsidRPr="00D62216">
        <w:rPr>
          <w:rPrChange w:id="5894" w:author="凡 张" w:date="2019-05-26T07:05:00Z">
            <w:rPr/>
          </w:rPrChange>
        </w:rPr>
        <w:t>，图</w:t>
      </w:r>
      <w:r w:rsidRPr="00D62216">
        <w:rPr>
          <w:rPrChange w:id="5895" w:author="凡 张" w:date="2019-05-26T07:05:00Z">
            <w:rPr/>
          </w:rPrChange>
        </w:rPr>
        <w:t>13</w:t>
      </w:r>
      <w:ins w:id="5896" w:author="凡 张" w:date="2019-05-26T09:09:00Z">
        <w:r w:rsidR="00EF5D43">
          <w:rPr>
            <w:rFonts w:hint="eastAsia"/>
          </w:rPr>
          <w:t>(</w:t>
        </w:r>
        <w:r w:rsidR="00EF5D43">
          <w:t>c)</w:t>
        </w:r>
      </w:ins>
      <w:del w:id="5897" w:author="凡 张" w:date="2019-05-26T09:09:00Z">
        <w:r w:rsidR="003F1609" w:rsidRPr="00D62216" w:rsidDel="00EF5D43">
          <w:rPr>
            <w:rPrChange w:id="5898" w:author="凡 张" w:date="2019-05-26T07:05:00Z">
              <w:rPr/>
            </w:rPrChange>
          </w:rPr>
          <w:delText>（</w:delText>
        </w:r>
        <w:r w:rsidRPr="00D62216" w:rsidDel="00EF5D43">
          <w:rPr>
            <w:rPrChange w:id="5899" w:author="凡 张" w:date="2019-05-26T07:05:00Z">
              <w:rPr/>
            </w:rPrChange>
          </w:rPr>
          <w:delText>b</w:delText>
        </w:r>
        <w:r w:rsidR="003F1609" w:rsidRPr="00D62216" w:rsidDel="00EF5D43">
          <w:rPr>
            <w:rPrChange w:id="5900" w:author="凡 张" w:date="2019-05-26T07:05:00Z">
              <w:rPr/>
            </w:rPrChange>
          </w:rPr>
          <w:delText>）</w:delText>
        </w:r>
      </w:del>
      <w:r w:rsidR="003F1609" w:rsidRPr="00D62216">
        <w:rPr>
          <w:rPrChange w:id="5901" w:author="凡 张" w:date="2019-05-26T07:05:00Z">
            <w:rPr/>
          </w:rPrChange>
        </w:rPr>
        <w:t>的</w:t>
      </w:r>
      <w:r w:rsidRPr="00D62216">
        <w:rPr>
          <w:rPrChange w:id="5902" w:author="凡 张" w:date="2019-05-26T07:05:00Z">
            <w:rPr/>
          </w:rPrChange>
        </w:rPr>
        <w:t>粗糙指数为</w:t>
      </w:r>
      <w:r w:rsidRPr="00D62216">
        <w:rPr>
          <w:rPrChange w:id="5903" w:author="凡 张" w:date="2019-05-26T07:05:00Z">
            <w:rPr/>
          </w:rPrChange>
        </w:rPr>
        <w:t>0.3333</w:t>
      </w:r>
      <w:r w:rsidR="003F1609" w:rsidRPr="00D62216">
        <w:rPr>
          <w:rPrChange w:id="5904" w:author="凡 张" w:date="2019-05-26T07:05:00Z">
            <w:rPr/>
          </w:rPrChange>
        </w:rPr>
        <w:t>。</w:t>
      </w:r>
      <w:r w:rsidRPr="00D62216">
        <w:rPr>
          <w:rPrChange w:id="5905" w:author="凡 张" w:date="2019-05-26T07:05:00Z">
            <w:rPr/>
          </w:rPrChange>
        </w:rPr>
        <w:t>滤波后，粗糙指数相对降幅</w:t>
      </w:r>
      <w:r w:rsidRPr="00D62216">
        <w:rPr>
          <w:rPrChange w:id="5906" w:author="凡 张" w:date="2019-05-26T07:05:00Z">
            <w:rPr/>
          </w:rPrChange>
        </w:rPr>
        <w:t>94.74%</w:t>
      </w:r>
      <w:r w:rsidRPr="00D62216">
        <w:rPr>
          <w:rPrChange w:id="5907" w:author="凡 张" w:date="2019-05-26T07:05:00Z">
            <w:rPr/>
          </w:rPrChange>
        </w:rPr>
        <w:t>。</w:t>
      </w:r>
    </w:p>
    <w:p w:rsidR="00EE2219" w:rsidRPr="00D62216" w:rsidDel="00BA5115" w:rsidRDefault="00BA3AAF" w:rsidP="00D5535B">
      <w:pPr>
        <w:pStyle w:val="aff8"/>
        <w:ind w:firstLine="480"/>
        <w:rPr>
          <w:del w:id="5908" w:author="凡 张" w:date="2019-05-26T09:07:00Z"/>
          <w:rPrChange w:id="5909" w:author="凡 张" w:date="2019-05-26T07:05:00Z">
            <w:rPr>
              <w:del w:id="5910" w:author="凡 张" w:date="2019-05-26T09:07:00Z"/>
            </w:rPr>
          </w:rPrChange>
        </w:rPr>
      </w:pPr>
      <w:r w:rsidRPr="00D62216">
        <w:rPr>
          <w:noProof/>
          <w:rPrChange w:id="5911" w:author="凡 张" w:date="2019-05-26T07:05:00Z">
            <w:rPr>
              <w:noProof/>
            </w:rPr>
          </w:rPrChange>
        </w:rPr>
        <mc:AlternateContent>
          <mc:Choice Requires="wpg">
            <w:drawing>
              <wp:anchor distT="0" distB="0" distL="114300" distR="114300" simplePos="0" relativeHeight="251682303" behindDoc="0" locked="0" layoutInCell="1" allowOverlap="1" wp14:anchorId="664A69C5" wp14:editId="4FC8A78C">
                <wp:simplePos x="0" y="0"/>
                <wp:positionH relativeFrom="margin">
                  <wp:align>center</wp:align>
                </wp:positionH>
                <wp:positionV relativeFrom="paragraph">
                  <wp:posOffset>1104900</wp:posOffset>
                </wp:positionV>
                <wp:extent cx="4902835" cy="5527040"/>
                <wp:effectExtent l="0" t="0" r="0" b="0"/>
                <wp:wrapTopAndBottom/>
                <wp:docPr id="334" name="组合 334"/>
                <wp:cNvGraphicFramePr/>
                <a:graphic xmlns:a="http://schemas.openxmlformats.org/drawingml/2006/main">
                  <a:graphicData uri="http://schemas.microsoft.com/office/word/2010/wordprocessingGroup">
                    <wpg:wgp>
                      <wpg:cNvGrpSpPr/>
                      <wpg:grpSpPr>
                        <a:xfrm>
                          <a:off x="0" y="0"/>
                          <a:ext cx="4902835" cy="5527040"/>
                          <a:chOff x="0" y="0"/>
                          <a:chExt cx="4902835" cy="5527040"/>
                        </a:xfrm>
                      </wpg:grpSpPr>
                      <wpg:grpSp>
                        <wpg:cNvPr id="331" name="组合 331"/>
                        <wpg:cNvGrpSpPr/>
                        <wpg:grpSpPr>
                          <a:xfrm>
                            <a:off x="0" y="0"/>
                            <a:ext cx="4902835" cy="4679315"/>
                            <a:chOff x="0" y="0"/>
                            <a:chExt cx="4903192" cy="4679741"/>
                          </a:xfrm>
                        </wpg:grpSpPr>
                        <wpg:grpSp>
                          <wpg:cNvPr id="324" name="组合 324"/>
                          <wpg:cNvGrpSpPr/>
                          <wpg:grpSpPr>
                            <a:xfrm>
                              <a:off x="0" y="0"/>
                              <a:ext cx="2298065" cy="2268855"/>
                              <a:chOff x="0" y="0"/>
                              <a:chExt cx="2298526" cy="2268855"/>
                            </a:xfrm>
                          </wpg:grpSpPr>
                          <pic:pic xmlns:pic="http://schemas.openxmlformats.org/drawingml/2006/picture">
                            <pic:nvPicPr>
                              <pic:cNvPr id="166" name="图片 166"/>
                              <pic:cNvPicPr>
                                <a:picLocks noChangeAspect="1"/>
                              </pic:cNvPicPr>
                            </pic:nvPicPr>
                            <pic:blipFill rotWithShape="1">
                              <a:blip r:embed="rId53">
                                <a:extLst>
                                  <a:ext uri="{28A0092B-C50C-407E-A947-70E740481C1C}">
                                    <a14:useLocalDpi xmlns:a14="http://schemas.microsoft.com/office/drawing/2010/main" val="0"/>
                                  </a:ext>
                                </a:extLst>
                              </a:blip>
                              <a:srcRect l="13028" t="7283" r="9857" b="11484"/>
                              <a:stretch/>
                            </pic:blipFill>
                            <pic:spPr bwMode="auto">
                              <a:xfrm>
                                <a:off x="0" y="0"/>
                                <a:ext cx="2298526" cy="1816274"/>
                              </a:xfrm>
                              <a:prstGeom prst="rect">
                                <a:avLst/>
                              </a:prstGeom>
                              <a:noFill/>
                              <a:ln>
                                <a:noFill/>
                              </a:ln>
                              <a:extLst>
                                <a:ext uri="{53640926-AAD7-44D8-BBD7-CCE9431645EC}">
                                  <a14:shadowObscured xmlns:a14="http://schemas.microsoft.com/office/drawing/2010/main"/>
                                </a:ext>
                              </a:extLst>
                            </pic:spPr>
                          </pic:pic>
                          <wps:wsp>
                            <wps:cNvPr id="321" name="文本框 321"/>
                            <wps:cNvSpPr txBox="1"/>
                            <wps:spPr>
                              <a:xfrm>
                                <a:off x="0" y="1872615"/>
                                <a:ext cx="2297430" cy="396240"/>
                              </a:xfrm>
                              <a:prstGeom prst="rect">
                                <a:avLst/>
                              </a:prstGeom>
                              <a:solidFill>
                                <a:prstClr val="white"/>
                              </a:solidFill>
                              <a:ln>
                                <a:noFill/>
                              </a:ln>
                              <a:effectLst/>
                            </wps:spPr>
                            <wps:txbx>
                              <w:txbxContent>
                                <w:p w:rsidR="000D29F8" w:rsidRPr="005123D2" w:rsidRDefault="000D29F8"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3" name="组合 323"/>
                          <wpg:cNvGrpSpPr/>
                          <wpg:grpSpPr>
                            <a:xfrm>
                              <a:off x="2580362" y="0"/>
                              <a:ext cx="2322830" cy="2268855"/>
                              <a:chOff x="0" y="0"/>
                              <a:chExt cx="2323578" cy="2268855"/>
                            </a:xfrm>
                          </wpg:grpSpPr>
                          <pic:pic xmlns:pic="http://schemas.openxmlformats.org/drawingml/2006/picture">
                            <pic:nvPicPr>
                              <pic:cNvPr id="167" name="图片 167"/>
                              <pic:cNvPicPr>
                                <a:picLocks noChangeAspect="1"/>
                              </pic:cNvPicPr>
                            </pic:nvPicPr>
                            <pic:blipFill rotWithShape="1">
                              <a:blip r:embed="rId54">
                                <a:extLst>
                                  <a:ext uri="{28A0092B-C50C-407E-A947-70E740481C1C}">
                                    <a14:useLocalDpi xmlns:a14="http://schemas.microsoft.com/office/drawing/2010/main" val="0"/>
                                  </a:ext>
                                </a:extLst>
                              </a:blip>
                              <a:srcRect l="13031" t="7284" r="9418" b="11765"/>
                              <a:stretch/>
                            </pic:blipFill>
                            <pic:spPr bwMode="auto">
                              <a:xfrm>
                                <a:off x="0" y="0"/>
                                <a:ext cx="2323578" cy="1816274"/>
                              </a:xfrm>
                              <a:prstGeom prst="rect">
                                <a:avLst/>
                              </a:prstGeom>
                              <a:noFill/>
                              <a:ln>
                                <a:noFill/>
                              </a:ln>
                              <a:extLst>
                                <a:ext uri="{53640926-AAD7-44D8-BBD7-CCE9431645EC}">
                                  <a14:shadowObscured xmlns:a14="http://schemas.microsoft.com/office/drawing/2010/main"/>
                                </a:ext>
                              </a:extLst>
                            </pic:spPr>
                          </pic:pic>
                          <wps:wsp>
                            <wps:cNvPr id="322" name="文本框 322"/>
                            <wps:cNvSpPr txBox="1"/>
                            <wps:spPr>
                              <a:xfrm>
                                <a:off x="0" y="1872615"/>
                                <a:ext cx="2322830" cy="396240"/>
                              </a:xfrm>
                              <a:prstGeom prst="rect">
                                <a:avLst/>
                              </a:prstGeom>
                              <a:solidFill>
                                <a:prstClr val="white"/>
                              </a:solidFill>
                              <a:ln>
                                <a:noFill/>
                              </a:ln>
                              <a:effectLst/>
                            </wps:spPr>
                            <wps:txbx>
                              <w:txbxContent>
                                <w:p w:rsidR="000D29F8" w:rsidRPr="00343620" w:rsidRDefault="000D29F8"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0" name="组合 330"/>
                          <wpg:cNvGrpSpPr/>
                          <wpg:grpSpPr>
                            <a:xfrm>
                              <a:off x="0" y="2392471"/>
                              <a:ext cx="4878888" cy="2287270"/>
                              <a:chOff x="0" y="0"/>
                              <a:chExt cx="4878888" cy="2287270"/>
                            </a:xfrm>
                          </wpg:grpSpPr>
                          <wpg:grpSp>
                            <wpg:cNvPr id="328" name="组合 328"/>
                            <wpg:cNvGrpSpPr/>
                            <wpg:grpSpPr>
                              <a:xfrm>
                                <a:off x="0" y="0"/>
                                <a:ext cx="2298065" cy="2287270"/>
                                <a:chOff x="0" y="0"/>
                                <a:chExt cx="2298526" cy="2287270"/>
                              </a:xfrm>
                            </wpg:grpSpPr>
                            <pic:pic xmlns:pic="http://schemas.openxmlformats.org/drawingml/2006/picture">
                              <pic:nvPicPr>
                                <pic:cNvPr id="172" name="图片 172"/>
                                <pic:cNvPicPr>
                                  <a:picLocks noChangeAspect="1"/>
                                </pic:cNvPicPr>
                              </pic:nvPicPr>
                              <pic:blipFill rotWithShape="1">
                                <a:blip r:embed="rId55">
                                  <a:extLst>
                                    <a:ext uri="{28A0092B-C50C-407E-A947-70E740481C1C}">
                                      <a14:useLocalDpi xmlns:a14="http://schemas.microsoft.com/office/drawing/2010/main" val="0"/>
                                    </a:ext>
                                  </a:extLst>
                                </a:blip>
                                <a:srcRect l="13028" t="7283" r="9857" b="10644"/>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6" name="文本框 326"/>
                              <wps:cNvSpPr txBox="1"/>
                              <wps:spPr>
                                <a:xfrm>
                                  <a:off x="0" y="1891030"/>
                                  <a:ext cx="2297430" cy="396240"/>
                                </a:xfrm>
                                <a:prstGeom prst="rect">
                                  <a:avLst/>
                                </a:prstGeom>
                                <a:solidFill>
                                  <a:prstClr val="white"/>
                                </a:solidFill>
                                <a:ln>
                                  <a:noFill/>
                                </a:ln>
                                <a:effectLst/>
                              </wps:spPr>
                              <wps:txbx>
                                <w:txbxContent>
                                  <w:p w:rsidR="000D29F8" w:rsidRPr="00A6118B" w:rsidRDefault="000D29F8"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29" name="组合 329"/>
                            <wpg:cNvGrpSpPr/>
                            <wpg:grpSpPr>
                              <a:xfrm>
                                <a:off x="2580362" y="0"/>
                                <a:ext cx="2298526" cy="2287270"/>
                                <a:chOff x="0" y="0"/>
                                <a:chExt cx="2298526" cy="2287270"/>
                              </a:xfrm>
                            </wpg:grpSpPr>
                            <pic:pic xmlns:pic="http://schemas.openxmlformats.org/drawingml/2006/picture">
                              <pic:nvPicPr>
                                <pic:cNvPr id="173" name="图片 173"/>
                                <pic:cNvPicPr>
                                  <a:picLocks/>
                                </pic:cNvPicPr>
                              </pic:nvPicPr>
                              <pic:blipFill rotWithShape="1">
                                <a:blip r:embed="rId56">
                                  <a:extLst>
                                    <a:ext uri="{28A0092B-C50C-407E-A947-70E740481C1C}">
                                      <a14:useLocalDpi xmlns:a14="http://schemas.microsoft.com/office/drawing/2010/main" val="0"/>
                                    </a:ext>
                                  </a:extLst>
                                </a:blip>
                                <a:srcRect l="13025" t="7284" r="9453" b="11198"/>
                                <a:stretch/>
                              </pic:blipFill>
                              <pic:spPr bwMode="auto">
                                <a:xfrm>
                                  <a:off x="0" y="0"/>
                                  <a:ext cx="2298526" cy="1835063"/>
                                </a:xfrm>
                                <a:prstGeom prst="rect">
                                  <a:avLst/>
                                </a:prstGeom>
                                <a:noFill/>
                                <a:ln>
                                  <a:noFill/>
                                </a:ln>
                                <a:extLst>
                                  <a:ext uri="{53640926-AAD7-44D8-BBD7-CCE9431645EC}">
                                    <a14:shadowObscured xmlns:a14="http://schemas.microsoft.com/office/drawing/2010/main"/>
                                  </a:ext>
                                </a:extLst>
                              </pic:spPr>
                            </pic:pic>
                            <wps:wsp>
                              <wps:cNvPr id="327" name="文本框 327"/>
                              <wps:cNvSpPr txBox="1"/>
                              <wps:spPr>
                                <a:xfrm>
                                  <a:off x="0" y="1891030"/>
                                  <a:ext cx="2296160" cy="396240"/>
                                </a:xfrm>
                                <a:prstGeom prst="rect">
                                  <a:avLst/>
                                </a:prstGeom>
                                <a:solidFill>
                                  <a:prstClr val="white"/>
                                </a:solidFill>
                                <a:ln>
                                  <a:noFill/>
                                </a:ln>
                                <a:effectLst/>
                              </wps:spPr>
                              <wps:txbx>
                                <w:txbxContent>
                                  <w:p w:rsidR="000D29F8" w:rsidRPr="000E68F5" w:rsidRDefault="000D29F8" w:rsidP="00E2701A">
                                    <w:pPr>
                                      <w:pStyle w:val="af1"/>
                                      <w:spacing w:before="156" w:after="156"/>
                                      <w:ind w:firstLine="480"/>
                                      <w:rPr>
                                        <w:noProof/>
                                      </w:rPr>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33" name="文本框 333"/>
                        <wps:cNvSpPr txBox="1"/>
                        <wps:spPr>
                          <a:xfrm>
                            <a:off x="0" y="4734560"/>
                            <a:ext cx="4902835" cy="792480"/>
                          </a:xfrm>
                          <a:prstGeom prst="rect">
                            <a:avLst/>
                          </a:prstGeom>
                          <a:solidFill>
                            <a:prstClr val="white"/>
                          </a:solidFill>
                          <a:ln>
                            <a:noFill/>
                          </a:ln>
                          <a:effectLst/>
                        </wps:spPr>
                        <wps:txbx>
                          <w:txbxContent>
                            <w:p w:rsidR="000D29F8" w:rsidRPr="002E7D0F" w:rsidRDefault="000D29F8" w:rsidP="00E2701A">
                              <w:pPr>
                                <w:pStyle w:val="af1"/>
                                <w:spacing w:before="156" w:after="156"/>
                                <w:ind w:firstLine="480"/>
                                <w:rPr>
                                  <w:noProof/>
                                </w:rPr>
                              </w:pPr>
                              <w:bookmarkStart w:id="5912" w:name="_Toc97466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5913" w:author="凡 张" w:date="2019-05-26T09:18:00Z">
                                <w:r>
                                  <w:rPr>
                                    <w:noProof/>
                                  </w:rPr>
                                  <w:t>16</w:t>
                                </w:r>
                              </w:ins>
                              <w:del w:id="5914" w:author="凡 张" w:date="2019-05-26T06:16:00Z">
                                <w:r w:rsidDel="008F2CC6">
                                  <w:rPr>
                                    <w:noProof/>
                                  </w:rPr>
                                  <w:delText>14</w:delText>
                                </w:r>
                              </w:del>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w:t>
                              </w:r>
                              <w:del w:id="5915" w:author="凡 张" w:date="2019-05-26T09:04:00Z">
                                <w:r w:rsidRPr="00F416FB" w:rsidDel="00865D70">
                                  <w:rPr>
                                    <w:rFonts w:hint="eastAsia"/>
                                  </w:rPr>
                                  <w:delText>高斯</w:delText>
                                </w:r>
                              </w:del>
                              <w:r w:rsidRPr="00F416FB">
                                <w:rPr>
                                  <w:rFonts w:hint="eastAsia"/>
                                </w:rPr>
                                <w:t>低通滤波后的频谱幅度</w:t>
                              </w:r>
                              <w:bookmarkEnd w:id="59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69C5" id="组合 334" o:spid="_x0000_s1131" style="position:absolute;left:0;text-align:left;margin-left:0;margin-top:87pt;width:386.05pt;height:435.2pt;z-index:251682303;mso-position-horizontal:center;mso-position-horizontal-relative:margin" coordsize="49028,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">
                <v:group id="组合 331" o:spid="_x0000_s1132" style="position:absolute;width:49028;height:46793" coordsize="49031,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组合 324" o:spid="_x0000_s1133" style="position:absolute;width:22980;height:22688" coordsize="2298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图片 166" o:spid="_x0000_s1134" type="#_x0000_t75" style="position:absolute;width:2298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">
                      <v:imagedata r:id="rId57" o:title="" croptop="4773f" cropbottom="7526f" cropleft="8538f" cropright="6460f"/>
                    </v:shape>
                    <v:shape id="文本框 321" o:spid="_x0000_s1135" type="#_x0000_t202" style="position:absolute;top:18726;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" stroked="f">
                      <v:textbox style="mso-fit-shape-to-text:t" inset="0,0,0,0">
                        <w:txbxContent>
                          <w:p w:rsidR="000D29F8" w:rsidRPr="005123D2" w:rsidRDefault="000D29F8" w:rsidP="00E2701A">
                            <w:pPr>
                              <w:pStyle w:val="af1"/>
                              <w:spacing w:before="156" w:after="156"/>
                              <w:ind w:firstLine="480"/>
                            </w:pPr>
                            <w:r>
                              <w:rPr>
                                <w:rFonts w:hint="eastAsia"/>
                              </w:rPr>
                              <w:t>(a)</w:t>
                            </w:r>
                          </w:p>
                        </w:txbxContent>
                      </v:textbox>
                    </v:shape>
                  </v:group>
                  <v:group id="组合 323" o:spid="_x0000_s1136" style="position:absolute;left:25803;width:23228;height:22688" coordsize="2323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67" o:spid="_x0000_s1137" type="#_x0000_t75" style="position:absolute;width:23235;height:1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">
                      <v:imagedata r:id="rId58" o:title="" croptop="4774f" cropbottom="7710f" cropleft="8540f" cropright="6172f"/>
                    </v:shape>
                    <v:shape id="文本框 322" o:spid="_x0000_s1138" type="#_x0000_t202" style="position:absolute;top:18726;width:23228;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0D29F8" w:rsidRPr="00343620" w:rsidRDefault="000D29F8" w:rsidP="00E2701A">
                            <w:pPr>
                              <w:pStyle w:val="af1"/>
                              <w:spacing w:before="156" w:after="156"/>
                              <w:ind w:firstLine="480"/>
                            </w:pPr>
                            <w:r>
                              <w:rPr>
                                <w:rFonts w:hint="eastAsia"/>
                              </w:rPr>
                              <w:t>(b)</w:t>
                            </w:r>
                          </w:p>
                        </w:txbxContent>
                      </v:textbox>
                    </v:shape>
                  </v:group>
                  <v:group id="组合 330" o:spid="_x0000_s1139" style="position:absolute;top:23924;width:48788;height:22873" coordsize="48788,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组合 328" o:spid="_x0000_s1140" style="position:absolute;width:22980;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图片 172" o:spid="_x0000_s1141"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">
                        <v:imagedata r:id="rId59" o:title="" croptop="4773f" cropbottom="6976f" cropleft="8538f" cropright="6460f"/>
                      </v:shape>
                      <v:shape id="文本框 326" o:spid="_x0000_s1142" type="#_x0000_t202" style="position:absolute;top:18910;width:229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Y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0ksPfmXQE5PIGAAD//wMAUEsBAi0AFAAGAAgAAAAhANvh9svuAAAAhQEAABMAAAAAAAAA&#10;AAAAAAAAAAAAAFtDb250ZW50X1R5cGVzXS54bWxQSwECLQAUAAYACAAAACEAWvQsW78AAAAVAQAA&#10;CwAAAAAAAAAAAAAAAAAfAQAAX3JlbHMvLnJlbHNQSwECLQAUAAYACAAAACEAlWImGMYAAADcAAAA&#10;DwAAAAAAAAAAAAAAAAAHAgAAZHJzL2Rvd25yZXYueG1sUEsFBgAAAAADAAMAtwAAAPoCAAAAAA==&#10;" stroked="f">
                        <v:textbox style="mso-fit-shape-to-text:t" inset="0,0,0,0">
                          <w:txbxContent>
                            <w:p w:rsidR="000D29F8" w:rsidRPr="00A6118B" w:rsidRDefault="000D29F8" w:rsidP="00E2701A">
                              <w:pPr>
                                <w:pStyle w:val="af1"/>
                                <w:spacing w:before="156" w:after="156"/>
                                <w:ind w:firstLine="480"/>
                                <w:rPr>
                                  <w:noProof/>
                                </w:rPr>
                              </w:pPr>
                              <w:r>
                                <w:rPr>
                                  <w:rFonts w:hint="eastAsia"/>
                                </w:rPr>
                                <w:t>(c)</w:t>
                              </w:r>
                            </w:p>
                          </w:txbxContent>
                        </v:textbox>
                      </v:shape>
                    </v:group>
                    <v:group id="组合 329" o:spid="_x0000_s1143" style="position:absolute;left:25803;width:22985;height:22872" coordsize="22985,2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图片 173" o:spid="_x0000_s1144" type="#_x0000_t75" style="position:absolute;width:22985;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">
                        <v:imagedata r:id="rId60" o:title="" croptop="4774f" cropbottom="7339f" cropleft="8536f" cropright="6195f"/>
                        <o:lock v:ext="edit" aspectratio="f"/>
                      </v:shape>
                      <v:shape id="文本框 327" o:spid="_x0000_s1145" type="#_x0000_t202" style="position:absolute;top:18910;width:2296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O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yfoXrmXQE5PIfAAD//wMAUEsBAi0AFAAGAAgAAAAhANvh9svuAAAAhQEAABMAAAAAAAAA&#10;AAAAAAAAAAAAAFtDb250ZW50X1R5cGVzXS54bWxQSwECLQAUAAYACAAAACEAWvQsW78AAAAVAQAA&#10;CwAAAAAAAAAAAAAAAAAfAQAAX3JlbHMvLnJlbHNQSwECLQAUAAYACAAAACEA+i6Dg8YAAADcAAAA&#10;DwAAAAAAAAAAAAAAAAAHAgAAZHJzL2Rvd25yZXYueG1sUEsFBgAAAAADAAMAtwAAAPoCAAAAAA==&#10;" stroked="f">
                        <v:textbox style="mso-fit-shape-to-text:t" inset="0,0,0,0">
                          <w:txbxContent>
                            <w:p w:rsidR="000D29F8" w:rsidRPr="000E68F5" w:rsidRDefault="000D29F8" w:rsidP="00E2701A">
                              <w:pPr>
                                <w:pStyle w:val="af1"/>
                                <w:spacing w:before="156" w:after="156"/>
                                <w:ind w:firstLine="480"/>
                                <w:rPr>
                                  <w:noProof/>
                                </w:rPr>
                              </w:pPr>
                              <w:r>
                                <w:rPr>
                                  <w:rFonts w:hint="eastAsia"/>
                                </w:rPr>
                                <w:t>(d)</w:t>
                              </w:r>
                            </w:p>
                          </w:txbxContent>
                        </v:textbox>
                      </v:shape>
                    </v:group>
                  </v:group>
                </v:group>
                <v:shape id="文本框 333" o:spid="_x0000_s1146" type="#_x0000_t202" style="position:absolute;top:47345;width:49028;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d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z+F6Jh0BufgHAAD//wMAUEsBAi0AFAAGAAgAAAAhANvh9svuAAAAhQEAABMAAAAAAAAA&#10;AAAAAAAAAAAAAFtDb250ZW50X1R5cGVzXS54bWxQSwECLQAUAAYACAAAACEAWvQsW78AAAAVAQAA&#10;CwAAAAAAAAAAAAAAAAAfAQAAX3JlbHMvLnJlbHNQSwECLQAUAAYACAAAACEAAMwTXcYAAADcAAAA&#10;DwAAAAAAAAAAAAAAAAAHAgAAZHJzL2Rvd25yZXYueG1sUEsFBgAAAAADAAMAtwAAAPoCAAAAAA==&#10;" stroked="f">
                  <v:textbox style="mso-fit-shape-to-text:t" inset="0,0,0,0">
                    <w:txbxContent>
                      <w:p w:rsidR="000D29F8" w:rsidRPr="002E7D0F" w:rsidRDefault="000D29F8" w:rsidP="00E2701A">
                        <w:pPr>
                          <w:pStyle w:val="af1"/>
                          <w:spacing w:before="156" w:after="156"/>
                          <w:ind w:firstLine="480"/>
                          <w:rPr>
                            <w:noProof/>
                          </w:rPr>
                        </w:pPr>
                        <w:bookmarkStart w:id="5916" w:name="_Toc974663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5917" w:author="凡 张" w:date="2019-05-26T09:18:00Z">
                          <w:r>
                            <w:rPr>
                              <w:noProof/>
                            </w:rPr>
                            <w:t>16</w:t>
                          </w:r>
                        </w:ins>
                        <w:del w:id="5918" w:author="凡 张" w:date="2019-05-26T06:16:00Z">
                          <w:r w:rsidDel="008F2CC6">
                            <w:rPr>
                              <w:noProof/>
                            </w:rPr>
                            <w:delText>14</w:delText>
                          </w:r>
                        </w:del>
                        <w:r>
                          <w:fldChar w:fldCharType="end"/>
                        </w:r>
                        <w:r>
                          <w:rPr>
                            <w:rFonts w:hint="eastAsia"/>
                          </w:rPr>
                          <w:t xml:space="preserve"> </w:t>
                        </w:r>
                        <w:r w:rsidRPr="00F416FB">
                          <w:rPr>
                            <w:rFonts w:hint="eastAsia"/>
                          </w:rPr>
                          <w:t>平稳小波傅立叶滤波林肯脸条纹叠加图：</w:t>
                        </w:r>
                        <w:r w:rsidRPr="00F416FB">
                          <w:rPr>
                            <w:rFonts w:hint="eastAsia"/>
                          </w:rPr>
                          <w:t>(a)</w:t>
                        </w:r>
                        <w:r w:rsidRPr="00F416FB">
                          <w:rPr>
                            <w:rFonts w:hint="eastAsia"/>
                          </w:rPr>
                          <w:t>第三层水平分解系数；</w:t>
                        </w:r>
                        <w:r w:rsidRPr="00F416FB">
                          <w:rPr>
                            <w:rFonts w:hint="eastAsia"/>
                          </w:rPr>
                          <w:t>(b)</w:t>
                        </w:r>
                        <w:r w:rsidRPr="00F416FB">
                          <w:rPr>
                            <w:rFonts w:hint="eastAsia"/>
                          </w:rPr>
                          <w:t>滤波后第三层分解层水平系数；</w:t>
                        </w:r>
                        <w:r w:rsidRPr="00F416FB">
                          <w:rPr>
                            <w:rFonts w:hint="eastAsia"/>
                          </w:rPr>
                          <w:t>(c)</w:t>
                        </w:r>
                        <w:r w:rsidRPr="00F416FB">
                          <w:rPr>
                            <w:rFonts w:hint="eastAsia"/>
                          </w:rPr>
                          <w:t>图</w:t>
                        </w:r>
                        <w:r w:rsidRPr="00F416FB">
                          <w:rPr>
                            <w:rFonts w:hint="eastAsia"/>
                          </w:rPr>
                          <w:t>(a)</w:t>
                        </w:r>
                        <w:r w:rsidRPr="00F416FB">
                          <w:rPr>
                            <w:rFonts w:hint="eastAsia"/>
                          </w:rPr>
                          <w:t>中系数傅立叶变化后的频谱幅度；</w:t>
                        </w:r>
                        <w:r w:rsidRPr="00F416FB">
                          <w:rPr>
                            <w:rFonts w:hint="eastAsia"/>
                          </w:rPr>
                          <w:t>(d)</w:t>
                        </w:r>
                        <w:r w:rsidRPr="00F416FB">
                          <w:rPr>
                            <w:rFonts w:hint="eastAsia"/>
                          </w:rPr>
                          <w:t>图</w:t>
                        </w:r>
                        <w:r w:rsidRPr="00F416FB">
                          <w:rPr>
                            <w:rFonts w:hint="eastAsia"/>
                          </w:rPr>
                          <w:t>(c)</w:t>
                        </w:r>
                        <w:r w:rsidRPr="00F416FB">
                          <w:rPr>
                            <w:rFonts w:hint="eastAsia"/>
                          </w:rPr>
                          <w:t>中频谱经过</w:t>
                        </w:r>
                        <w:del w:id="5919" w:author="凡 张" w:date="2019-05-26T09:04:00Z">
                          <w:r w:rsidRPr="00F416FB" w:rsidDel="00865D70">
                            <w:rPr>
                              <w:rFonts w:hint="eastAsia"/>
                            </w:rPr>
                            <w:delText>高斯</w:delText>
                          </w:r>
                        </w:del>
                        <w:r w:rsidRPr="00F416FB">
                          <w:rPr>
                            <w:rFonts w:hint="eastAsia"/>
                          </w:rPr>
                          <w:t>低通滤波后的频谱幅度</w:t>
                        </w:r>
                        <w:bookmarkEnd w:id="5916"/>
                      </w:p>
                    </w:txbxContent>
                  </v:textbox>
                </v:shape>
                <w10:wrap type="topAndBottom" anchorx="margin"/>
              </v:group>
            </w:pict>
          </mc:Fallback>
        </mc:AlternateContent>
      </w:r>
      <w:r w:rsidR="00C40A34" w:rsidRPr="00D62216">
        <w:rPr>
          <w:rPrChange w:id="5920" w:author="凡 张" w:date="2019-05-26T07:05:00Z">
            <w:rPr/>
          </w:rPrChange>
        </w:rPr>
        <w:t>如</w:t>
      </w:r>
      <w:r w:rsidR="00D078FD" w:rsidRPr="00D62216">
        <w:rPr>
          <w:rPrChange w:id="5921" w:author="凡 张" w:date="2019-05-26T07:05:00Z">
            <w:rPr/>
          </w:rPrChange>
        </w:rPr>
        <w:t>图</w:t>
      </w:r>
      <w:r w:rsidR="00D078FD" w:rsidRPr="00D62216">
        <w:rPr>
          <w:rPrChange w:id="5922" w:author="凡 张" w:date="2019-05-26T07:05:00Z">
            <w:rPr>
              <w:rFonts w:hint="eastAsia"/>
            </w:rPr>
          </w:rPrChange>
        </w:rPr>
        <w:t>15</w:t>
      </w:r>
      <w:r w:rsidR="00C40A34" w:rsidRPr="00D62216">
        <w:rPr>
          <w:rPrChange w:id="5923" w:author="凡 张" w:date="2019-05-26T07:05:00Z">
            <w:rPr/>
          </w:rPrChange>
        </w:rPr>
        <w:t>所示，图</w:t>
      </w:r>
      <w:r w:rsidR="00C40A34" w:rsidRPr="00D62216">
        <w:rPr>
          <w:rPrChange w:id="5924" w:author="凡 张" w:date="2019-05-26T07:05:00Z">
            <w:rPr/>
          </w:rPrChange>
        </w:rPr>
        <w:t>15</w:t>
      </w:r>
      <w:ins w:id="5925" w:author="凡 张" w:date="2019-05-26T09:09:00Z">
        <w:r w:rsidR="00EF5D43">
          <w:rPr>
            <w:rFonts w:hint="eastAsia"/>
          </w:rPr>
          <w:t>(</w:t>
        </w:r>
        <w:r w:rsidR="00FF5ED2">
          <w:t>a</w:t>
        </w:r>
        <w:r w:rsidR="00EF5D43">
          <w:t>)</w:t>
        </w:r>
      </w:ins>
      <w:del w:id="5926" w:author="凡 张" w:date="2019-05-26T09:09:00Z">
        <w:r w:rsidR="00D078FD" w:rsidRPr="00D62216" w:rsidDel="00EF5D43">
          <w:rPr>
            <w:rPrChange w:id="5927" w:author="凡 张" w:date="2019-05-26T07:05:00Z">
              <w:rPr/>
            </w:rPrChange>
          </w:rPr>
          <w:delText>（</w:delText>
        </w:r>
        <w:r w:rsidR="00C40A34" w:rsidRPr="00D62216" w:rsidDel="00EF5D43">
          <w:rPr>
            <w:rPrChange w:id="5928" w:author="凡 张" w:date="2019-05-26T07:05:00Z">
              <w:rPr/>
            </w:rPrChange>
          </w:rPr>
          <w:delText>a</w:delText>
        </w:r>
        <w:r w:rsidR="00D078FD" w:rsidRPr="00D62216" w:rsidDel="00EF5D43">
          <w:rPr>
            <w:rPrChange w:id="5929" w:author="凡 张" w:date="2019-05-26T07:05:00Z">
              <w:rPr/>
            </w:rPrChange>
          </w:rPr>
          <w:delText>）</w:delText>
        </w:r>
      </w:del>
      <w:r w:rsidR="00C40A34" w:rsidRPr="00D62216">
        <w:rPr>
          <w:rPrChange w:id="5930" w:author="凡 张" w:date="2019-05-26T07:05:00Z">
            <w:rPr/>
          </w:rPrChange>
        </w:rPr>
        <w:t>是由平稳小波变换中第三分解层的水平系数，可见经过三次</w:t>
      </w:r>
      <w:del w:id="5931" w:author="凡 张" w:date="2019-05-26T09:06:00Z">
        <w:r w:rsidR="00C40A34" w:rsidRPr="00D62216" w:rsidDel="00BA5115">
          <w:rPr>
            <w:rPrChange w:id="5932" w:author="凡 张" w:date="2019-05-26T07:05:00Z">
              <w:rPr/>
            </w:rPrChange>
          </w:rPr>
          <w:delText>高通</w:delText>
        </w:r>
      </w:del>
      <w:r w:rsidR="00C40A34" w:rsidRPr="00D62216">
        <w:rPr>
          <w:rPrChange w:id="5933" w:author="凡 张" w:date="2019-05-26T07:05:00Z">
            <w:rPr/>
          </w:rPrChange>
        </w:rPr>
        <w:t>滤波后，叠加和物体高度分布扭曲的高频条纹集中水平系数中。</w:t>
      </w:r>
    </w:p>
    <w:p w:rsidR="00EE2219" w:rsidRPr="00D62216" w:rsidDel="00BA3AAF" w:rsidRDefault="00C40A34" w:rsidP="00BA5115">
      <w:pPr>
        <w:pStyle w:val="aff8"/>
        <w:ind w:firstLine="480"/>
        <w:rPr>
          <w:del w:id="5934" w:author="凡 张" w:date="2019-05-26T09:11:00Z"/>
          <w:rPrChange w:id="5935" w:author="凡 张" w:date="2019-05-26T07:05:00Z">
            <w:rPr>
              <w:del w:id="5936" w:author="凡 张" w:date="2019-05-26T09:11:00Z"/>
            </w:rPr>
          </w:rPrChange>
        </w:rPr>
        <w:pPrChange w:id="5937" w:author="凡 张" w:date="2019-05-26T09:07:00Z">
          <w:pPr>
            <w:pStyle w:val="aff8"/>
            <w:ind w:firstLine="480"/>
          </w:pPr>
        </w:pPrChange>
      </w:pPr>
      <w:r w:rsidRPr="00D62216">
        <w:rPr>
          <w:rPrChange w:id="5938" w:author="凡 张" w:date="2019-05-26T07:05:00Z">
            <w:rPr/>
          </w:rPrChange>
        </w:rPr>
        <w:t>图</w:t>
      </w:r>
      <w:r w:rsidRPr="00D62216">
        <w:rPr>
          <w:rPrChange w:id="5939" w:author="凡 张" w:date="2019-05-26T07:05:00Z">
            <w:rPr/>
          </w:rPrChange>
        </w:rPr>
        <w:t>15</w:t>
      </w:r>
      <w:ins w:id="5940" w:author="凡 张" w:date="2019-05-26T09:07:00Z">
        <w:r w:rsidR="00BA5115">
          <w:rPr>
            <w:rFonts w:hint="eastAsia"/>
          </w:rPr>
          <w:t>(</w:t>
        </w:r>
        <w:r w:rsidR="00EF5D43">
          <w:t>c</w:t>
        </w:r>
        <w:r w:rsidR="00BA5115">
          <w:t>)</w:t>
        </w:r>
      </w:ins>
      <w:del w:id="5941" w:author="凡 张" w:date="2019-05-26T09:07:00Z">
        <w:r w:rsidR="00EE2219" w:rsidRPr="00BA5115" w:rsidDel="00BA5115">
          <w:rPr>
            <w:rPrChange w:id="5942" w:author="凡 张" w:date="2019-05-26T09:07:00Z">
              <w:rPr/>
            </w:rPrChange>
          </w:rPr>
          <w:delText>（</w:delText>
        </w:r>
        <w:r w:rsidRPr="00BA5115" w:rsidDel="00BA5115">
          <w:rPr>
            <w:rPrChange w:id="5943" w:author="凡 张" w:date="2019-05-26T09:07:00Z">
              <w:rPr/>
            </w:rPrChange>
          </w:rPr>
          <w:delText>c</w:delText>
        </w:r>
        <w:r w:rsidR="00EE2219" w:rsidRPr="00BA5115" w:rsidDel="00BA5115">
          <w:rPr>
            <w:rPrChange w:id="5944" w:author="凡 张" w:date="2019-05-26T09:07:00Z">
              <w:rPr/>
            </w:rPrChange>
          </w:rPr>
          <w:delText>）</w:delText>
        </w:r>
      </w:del>
      <w:r w:rsidRPr="00D62216">
        <w:rPr>
          <w:rPrChange w:id="5945" w:author="凡 张" w:date="2019-05-26T07:05:00Z">
            <w:rPr/>
          </w:rPrChange>
        </w:rPr>
        <w:t>是该水平系数经傅立叶变化后，频谱的幅度分布。在图</w:t>
      </w:r>
      <w:r w:rsidRPr="00D62216">
        <w:rPr>
          <w:rPrChange w:id="5946" w:author="凡 张" w:date="2019-05-26T07:05:00Z">
            <w:rPr/>
          </w:rPrChange>
        </w:rPr>
        <w:t>15</w:t>
      </w:r>
      <w:ins w:id="5947" w:author="凡 张" w:date="2019-05-26T09:09:00Z">
        <w:r w:rsidR="00FF5ED2">
          <w:rPr>
            <w:rFonts w:hint="eastAsia"/>
          </w:rPr>
          <w:t>(</w:t>
        </w:r>
        <w:r w:rsidR="00FF5ED2">
          <w:t>c)</w:t>
        </w:r>
      </w:ins>
      <w:del w:id="5948" w:author="凡 张" w:date="2019-05-26T09:09:00Z">
        <w:r w:rsidR="00EE2219" w:rsidRPr="00D62216" w:rsidDel="00FF5ED2">
          <w:rPr>
            <w:rPrChange w:id="5949" w:author="凡 张" w:date="2019-05-26T07:05:00Z">
              <w:rPr>
                <w:rFonts w:hint="eastAsia"/>
              </w:rPr>
            </w:rPrChange>
          </w:rPr>
          <w:delText>（</w:delText>
        </w:r>
        <w:r w:rsidRPr="00D62216" w:rsidDel="00FF5ED2">
          <w:rPr>
            <w:rPrChange w:id="5950" w:author="凡 张" w:date="2019-05-26T07:05:00Z">
              <w:rPr/>
            </w:rPrChange>
          </w:rPr>
          <w:delText>c</w:delText>
        </w:r>
        <w:r w:rsidR="00EE2219" w:rsidRPr="00D62216" w:rsidDel="00FF5ED2">
          <w:rPr>
            <w:rPrChange w:id="5951" w:author="凡 张" w:date="2019-05-26T07:05:00Z">
              <w:rPr/>
            </w:rPrChange>
          </w:rPr>
          <w:delText>）</w:delText>
        </w:r>
      </w:del>
      <w:r w:rsidRPr="00D62216">
        <w:rPr>
          <w:rPrChange w:id="5952" w:author="凡 张" w:date="2019-05-26T07:05:00Z">
            <w:rPr/>
          </w:rPrChange>
        </w:rPr>
        <w:t>中，只在竖向频率出现较高幅度分布，符合</w:t>
      </w:r>
      <w:del w:id="5953" w:author="凡 张" w:date="2019-05-26T09:06:00Z">
        <w:r w:rsidRPr="00D62216" w:rsidDel="00BA5115">
          <w:rPr>
            <w:rPrChange w:id="5954" w:author="凡 张" w:date="2019-05-26T07:05:00Z">
              <w:rPr/>
            </w:rPrChange>
          </w:rPr>
          <w:delText>高斯</w:delText>
        </w:r>
      </w:del>
      <w:r w:rsidRPr="00D62216">
        <w:rPr>
          <w:rPrChange w:id="5955" w:author="凡 张" w:date="2019-05-26T07:05:00Z">
            <w:rPr/>
          </w:rPrChange>
        </w:rPr>
        <w:t>低通滤波算法部署时的假设</w:t>
      </w:r>
      <w:r w:rsidRPr="00D62216">
        <w:rPr>
          <w:rPrChange w:id="5956" w:author="凡 张" w:date="2019-05-26T07:05:00Z">
            <w:rPr/>
          </w:rPrChange>
        </w:rPr>
        <w:t>——</w:t>
      </w:r>
      <w:r w:rsidRPr="00D62216">
        <w:rPr>
          <w:rPrChange w:id="5957" w:author="凡 张" w:date="2019-05-26T07:05:00Z">
            <w:rPr/>
          </w:rPrChange>
        </w:rPr>
        <w:t>无需对水平空间频率滤波。在图</w:t>
      </w:r>
      <w:r w:rsidRPr="00D62216">
        <w:rPr>
          <w:rPrChange w:id="5958" w:author="凡 张" w:date="2019-05-26T07:05:00Z">
            <w:rPr/>
          </w:rPrChange>
        </w:rPr>
        <w:t>15</w:t>
      </w:r>
      <w:ins w:id="5959" w:author="凡 张" w:date="2019-05-26T09:10:00Z">
        <w:r w:rsidR="00FF5ED2">
          <w:rPr>
            <w:rFonts w:hint="eastAsia"/>
          </w:rPr>
          <w:t>(</w:t>
        </w:r>
        <w:r w:rsidR="00FF5ED2">
          <w:t>c)</w:t>
        </w:r>
        <w:r w:rsidR="00FF5ED2">
          <w:rPr>
            <w:rFonts w:hint="eastAsia"/>
          </w:rPr>
          <w:t>对应频率分布</w:t>
        </w:r>
      </w:ins>
      <w:del w:id="5960" w:author="凡 张" w:date="2019-05-26T09:10:00Z">
        <w:r w:rsidR="00EE2219" w:rsidRPr="00D62216" w:rsidDel="00FF5ED2">
          <w:rPr>
            <w:rPrChange w:id="5961" w:author="凡 张" w:date="2019-05-26T07:05:00Z">
              <w:rPr>
                <w:rFonts w:hint="eastAsia"/>
              </w:rPr>
            </w:rPrChange>
          </w:rPr>
          <w:delText>（</w:delText>
        </w:r>
        <w:r w:rsidRPr="00D62216" w:rsidDel="00FF5ED2">
          <w:rPr>
            <w:rPrChange w:id="5962" w:author="凡 张" w:date="2019-05-26T07:05:00Z">
              <w:rPr/>
            </w:rPrChange>
          </w:rPr>
          <w:delText>c</w:delText>
        </w:r>
        <w:r w:rsidR="00EE2219" w:rsidRPr="00D62216" w:rsidDel="00FF5ED2">
          <w:rPr>
            <w:rPrChange w:id="5963" w:author="凡 张" w:date="2019-05-26T07:05:00Z">
              <w:rPr/>
            </w:rPrChange>
          </w:rPr>
          <w:delText>）</w:delText>
        </w:r>
      </w:del>
      <w:r w:rsidRPr="00D62216">
        <w:rPr>
          <w:rPrChange w:id="5964" w:author="凡 张" w:date="2019-05-26T07:05:00Z">
            <w:rPr/>
          </w:rPrChange>
        </w:rPr>
        <w:t>每一列乘以标准差为</w:t>
      </w:r>
      <w:r w:rsidRPr="00D62216">
        <w:rPr>
          <w:rPrChange w:id="5965" w:author="凡 张" w:date="2019-05-26T07:05:00Z">
            <w:rPr/>
          </w:rPrChange>
        </w:rPr>
        <w:t>10</w:t>
      </w:r>
      <w:r w:rsidRPr="00D62216">
        <w:rPr>
          <w:rPrChange w:id="5966" w:author="凡 张" w:date="2019-05-26T07:05:00Z">
            <w:rPr/>
          </w:rPrChange>
        </w:rPr>
        <w:t>，平均值为</w:t>
      </w:r>
      <w:r w:rsidRPr="00D62216">
        <w:rPr>
          <w:rPrChange w:id="5967" w:author="凡 张" w:date="2019-05-26T07:05:00Z">
            <w:rPr/>
          </w:rPrChange>
        </w:rPr>
        <w:t>0</w:t>
      </w:r>
      <w:r w:rsidRPr="00D62216">
        <w:rPr>
          <w:rPrChange w:id="5968" w:author="凡 张" w:date="2019-05-26T07:05:00Z">
            <w:rPr/>
          </w:rPrChange>
        </w:rPr>
        <w:t>的高斯函数取样序列便得到了图</w:t>
      </w:r>
      <w:r w:rsidRPr="00D62216">
        <w:rPr>
          <w:rPrChange w:id="5969" w:author="凡 张" w:date="2019-05-26T07:05:00Z">
            <w:rPr/>
          </w:rPrChange>
        </w:rPr>
        <w:t>15</w:t>
      </w:r>
      <w:ins w:id="5970" w:author="凡 张" w:date="2019-05-26T09:10:00Z">
        <w:r w:rsidR="00FF5ED2">
          <w:rPr>
            <w:rFonts w:hint="eastAsia"/>
          </w:rPr>
          <w:t>(</w:t>
        </w:r>
        <w:r w:rsidR="00FF5ED2">
          <w:t>d)</w:t>
        </w:r>
        <w:r w:rsidR="00FF5ED2">
          <w:rPr>
            <w:rFonts w:hint="eastAsia"/>
          </w:rPr>
          <w:t>的</w:t>
        </w:r>
        <w:r w:rsidR="00BA3AAF">
          <w:rPr>
            <w:rFonts w:hint="eastAsia"/>
          </w:rPr>
          <w:t>频率</w:t>
        </w:r>
      </w:ins>
      <w:ins w:id="5971" w:author="凡 张" w:date="2019-05-26T09:11:00Z">
        <w:r w:rsidR="00BA3AAF">
          <w:rPr>
            <w:rFonts w:hint="eastAsia"/>
          </w:rPr>
          <w:t>分布</w:t>
        </w:r>
      </w:ins>
      <w:del w:id="5972" w:author="凡 张" w:date="2019-05-26T09:10:00Z">
        <w:r w:rsidR="00EE2219" w:rsidRPr="00D62216" w:rsidDel="00FF5ED2">
          <w:rPr>
            <w:rPrChange w:id="5973" w:author="凡 张" w:date="2019-05-26T07:05:00Z">
              <w:rPr/>
            </w:rPrChange>
          </w:rPr>
          <w:delText>（</w:delText>
        </w:r>
        <w:r w:rsidRPr="00D62216" w:rsidDel="00FF5ED2">
          <w:rPr>
            <w:rPrChange w:id="5974" w:author="凡 张" w:date="2019-05-26T07:05:00Z">
              <w:rPr/>
            </w:rPrChange>
          </w:rPr>
          <w:delText>d</w:delText>
        </w:r>
        <w:r w:rsidR="00EE2219" w:rsidRPr="00D62216" w:rsidDel="00FF5ED2">
          <w:rPr>
            <w:rPrChange w:id="5975" w:author="凡 张" w:date="2019-05-26T07:05:00Z">
              <w:rPr/>
            </w:rPrChange>
          </w:rPr>
          <w:delText>）</w:delText>
        </w:r>
      </w:del>
      <w:r w:rsidRPr="00D62216">
        <w:rPr>
          <w:rPrChange w:id="5976" w:author="凡 张" w:date="2019-05-26T07:05:00Z">
            <w:rPr/>
          </w:rPrChange>
        </w:rPr>
        <w:t>。</w:t>
      </w:r>
    </w:p>
    <w:p w:rsidR="00EE2219" w:rsidRPr="00D62216" w:rsidDel="00BA5115" w:rsidRDefault="00C40A34" w:rsidP="00BA3AAF">
      <w:pPr>
        <w:pStyle w:val="aff8"/>
        <w:ind w:firstLineChars="0" w:firstLine="0"/>
        <w:rPr>
          <w:del w:id="5977" w:author="凡 张" w:date="2019-05-26T09:06:00Z"/>
          <w:rPrChange w:id="5978" w:author="凡 张" w:date="2019-05-26T07:05:00Z">
            <w:rPr>
              <w:del w:id="5979" w:author="凡 张" w:date="2019-05-26T09:06:00Z"/>
            </w:rPr>
          </w:rPrChange>
        </w:rPr>
        <w:pPrChange w:id="5980" w:author="凡 张" w:date="2019-05-26T09:11:00Z">
          <w:pPr>
            <w:pStyle w:val="aff8"/>
            <w:ind w:firstLine="480"/>
          </w:pPr>
        </w:pPrChange>
      </w:pPr>
      <w:r w:rsidRPr="00D62216">
        <w:rPr>
          <w:rPrChange w:id="5981" w:author="凡 张" w:date="2019-05-26T07:05:00Z">
            <w:rPr/>
          </w:rPrChange>
        </w:rPr>
        <w:t>图</w:t>
      </w:r>
      <w:r w:rsidRPr="00D62216">
        <w:rPr>
          <w:rPrChange w:id="5982" w:author="凡 张" w:date="2019-05-26T07:05:00Z">
            <w:rPr/>
          </w:rPrChange>
        </w:rPr>
        <w:t>1</w:t>
      </w:r>
      <w:ins w:id="5983" w:author="凡 张" w:date="2019-05-26T09:11:00Z">
        <w:r w:rsidR="00BA3AAF">
          <w:rPr>
            <w:rFonts w:hint="eastAsia"/>
          </w:rPr>
          <w:t>5</w:t>
        </w:r>
        <w:r w:rsidR="00BA3AAF">
          <w:t>(d)</w:t>
        </w:r>
      </w:ins>
      <w:del w:id="5984" w:author="凡 张" w:date="2019-05-26T09:11:00Z">
        <w:r w:rsidRPr="00D62216" w:rsidDel="00BA3AAF">
          <w:rPr>
            <w:rPrChange w:id="5985" w:author="凡 张" w:date="2019-05-26T07:05:00Z">
              <w:rPr/>
            </w:rPrChange>
          </w:rPr>
          <w:delText>5</w:delText>
        </w:r>
        <w:r w:rsidR="00EE2219" w:rsidRPr="00D62216" w:rsidDel="00BA3AAF">
          <w:rPr>
            <w:rPrChange w:id="5986" w:author="凡 张" w:date="2019-05-26T07:05:00Z">
              <w:rPr>
                <w:rFonts w:hint="eastAsia"/>
              </w:rPr>
            </w:rPrChange>
          </w:rPr>
          <w:delText>（</w:delText>
        </w:r>
        <w:r w:rsidRPr="00D62216" w:rsidDel="00BA3AAF">
          <w:rPr>
            <w:rPrChange w:id="5987" w:author="凡 张" w:date="2019-05-26T07:05:00Z">
              <w:rPr/>
            </w:rPrChange>
          </w:rPr>
          <w:delText>d</w:delText>
        </w:r>
        <w:r w:rsidR="00EE2219" w:rsidRPr="00D62216" w:rsidDel="00BA3AAF">
          <w:rPr>
            <w:rPrChange w:id="5988" w:author="凡 张" w:date="2019-05-26T07:05:00Z">
              <w:rPr/>
            </w:rPrChange>
          </w:rPr>
          <w:delText>）</w:delText>
        </w:r>
      </w:del>
      <w:r w:rsidRPr="00D62216">
        <w:rPr>
          <w:rPrChange w:id="5989" w:author="凡 张" w:date="2019-05-26T07:05:00Z">
            <w:rPr/>
          </w:rPrChange>
        </w:rPr>
        <w:t>是经</w:t>
      </w:r>
      <w:del w:id="5990" w:author="凡 张" w:date="2019-05-26T09:05:00Z">
        <w:r w:rsidRPr="00D62216" w:rsidDel="00355DA3">
          <w:rPr>
            <w:rPrChange w:id="5991" w:author="凡 张" w:date="2019-05-26T07:05:00Z">
              <w:rPr/>
            </w:rPrChange>
          </w:rPr>
          <w:delText>高斯</w:delText>
        </w:r>
      </w:del>
      <w:r w:rsidRPr="00D62216">
        <w:rPr>
          <w:rPrChange w:id="5992" w:author="凡 张" w:date="2019-05-26T07:05:00Z">
            <w:rPr/>
          </w:rPrChange>
        </w:rPr>
        <w:t>低通滤波后的频谱幅度图。</w:t>
      </w:r>
      <w:del w:id="5993" w:author="凡 张" w:date="2019-05-26T09:06:00Z">
        <w:r w:rsidRPr="00D62216" w:rsidDel="00BA5115">
          <w:rPr>
            <w:rPrChange w:id="5994" w:author="凡 张" w:date="2019-05-26T07:05:00Z">
              <w:rPr/>
            </w:rPrChange>
          </w:rPr>
          <w:delText>从图中可见</w:delText>
        </w:r>
        <w:r w:rsidRPr="00D62216" w:rsidDel="00355DA3">
          <w:rPr>
            <w:rPrChange w:id="5995" w:author="凡 张" w:date="2019-05-26T07:05:00Z">
              <w:rPr/>
            </w:rPrChange>
          </w:rPr>
          <w:delText>，</w:delText>
        </w:r>
        <w:r w:rsidRPr="00D62216" w:rsidDel="00BA5115">
          <w:rPr>
            <w:rPrChange w:id="5996" w:author="凡 张" w:date="2019-05-26T07:05:00Z">
              <w:rPr/>
            </w:rPrChange>
          </w:rPr>
          <w:delText>集中于竖向空间频率的带状幅度分布</w:delText>
        </w:r>
        <w:r w:rsidRPr="00D62216" w:rsidDel="00355DA3">
          <w:rPr>
            <w:rPrChange w:id="5997" w:author="凡 张" w:date="2019-05-26T07:05:00Z">
              <w:rPr/>
            </w:rPrChange>
          </w:rPr>
          <w:delText>，</w:delText>
        </w:r>
      </w:del>
      <w:ins w:id="5998" w:author="凡 张" w:date="2019-05-26T09:06:00Z">
        <w:r w:rsidR="00BA5115" w:rsidRPr="00D62216" w:rsidDel="00BA5115">
          <w:rPr>
            <w:rPrChange w:id="5999" w:author="凡 张" w:date="2019-05-26T07:05:00Z">
              <w:rPr/>
            </w:rPrChange>
          </w:rPr>
          <w:t xml:space="preserve"> </w:t>
        </w:r>
      </w:ins>
      <w:del w:id="6000" w:author="凡 张" w:date="2019-05-26T09:06:00Z">
        <w:r w:rsidRPr="00D62216" w:rsidDel="00BA5115">
          <w:rPr>
            <w:rPrChange w:id="6001" w:author="凡 张" w:date="2019-05-26T07:05:00Z">
              <w:rPr/>
            </w:rPrChange>
          </w:rPr>
          <w:delText>这表明在最后得到的图样中，依然有条纹出现，只是频率较低。</w:delText>
        </w:r>
      </w:del>
    </w:p>
    <w:p w:rsidR="00C40A34" w:rsidRPr="00D62216" w:rsidRDefault="00C40A34" w:rsidP="00BA3AAF">
      <w:pPr>
        <w:pStyle w:val="aff8"/>
        <w:ind w:firstLine="480"/>
        <w:rPr>
          <w:rPrChange w:id="6002" w:author="凡 张" w:date="2019-05-26T07:05:00Z">
            <w:rPr/>
          </w:rPrChange>
        </w:rPr>
        <w:pPrChange w:id="6003" w:author="凡 张" w:date="2019-05-26T09:11:00Z">
          <w:pPr>
            <w:pStyle w:val="aff8"/>
            <w:ind w:firstLine="480"/>
          </w:pPr>
        </w:pPrChange>
      </w:pPr>
      <w:r w:rsidRPr="00D62216">
        <w:rPr>
          <w:rPrChange w:id="6004" w:author="凡 张" w:date="2019-05-26T07:05:00Z">
            <w:rPr>
              <w:rFonts w:hint="eastAsia"/>
            </w:rPr>
          </w:rPrChange>
        </w:rPr>
        <w:t>在图</w:t>
      </w:r>
      <w:r w:rsidRPr="00D62216">
        <w:rPr>
          <w:rPrChange w:id="6005" w:author="凡 张" w:date="2019-05-26T07:05:00Z">
            <w:rPr/>
          </w:rPrChange>
        </w:rPr>
        <w:t>15</w:t>
      </w:r>
      <w:ins w:id="6006" w:author="凡 张" w:date="2019-05-26T09:11:00Z">
        <w:r w:rsidR="00BA3AAF">
          <w:rPr>
            <w:rFonts w:hint="eastAsia"/>
          </w:rPr>
          <w:t>(</w:t>
        </w:r>
      </w:ins>
      <w:ins w:id="6007" w:author="凡 张" w:date="2019-05-26T09:12:00Z">
        <w:r w:rsidR="003C6FD9">
          <w:t>b</w:t>
        </w:r>
      </w:ins>
      <w:ins w:id="6008" w:author="凡 张" w:date="2019-05-26T09:11:00Z">
        <w:r w:rsidR="00BA3AAF">
          <w:t>)</w:t>
        </w:r>
      </w:ins>
      <w:del w:id="6009" w:author="凡 张" w:date="2019-05-26T09:11:00Z">
        <w:r w:rsidR="00EE2219" w:rsidRPr="00D62216" w:rsidDel="00BA3AAF">
          <w:rPr>
            <w:rPrChange w:id="6010" w:author="凡 张" w:date="2019-05-26T07:05:00Z">
              <w:rPr>
                <w:rFonts w:hint="eastAsia"/>
              </w:rPr>
            </w:rPrChange>
          </w:rPr>
          <w:delText>（</w:delText>
        </w:r>
        <w:r w:rsidRPr="00D62216" w:rsidDel="00BA3AAF">
          <w:rPr>
            <w:rPrChange w:id="6011" w:author="凡 张" w:date="2019-05-26T07:05:00Z">
              <w:rPr/>
            </w:rPrChange>
          </w:rPr>
          <w:delText>b</w:delText>
        </w:r>
        <w:r w:rsidR="00EE2219" w:rsidRPr="00D62216" w:rsidDel="00BA3AAF">
          <w:rPr>
            <w:rPrChange w:id="6012" w:author="凡 张" w:date="2019-05-26T07:05:00Z">
              <w:rPr>
                <w:rFonts w:hint="eastAsia"/>
              </w:rPr>
            </w:rPrChange>
          </w:rPr>
          <w:delText>）</w:delText>
        </w:r>
      </w:del>
      <w:r w:rsidRPr="00D62216">
        <w:rPr>
          <w:rPrChange w:id="6013" w:author="凡 张" w:date="2019-05-26T07:05:00Z">
            <w:rPr>
              <w:rFonts w:hint="eastAsia"/>
            </w:rPr>
          </w:rPrChange>
        </w:rPr>
        <w:t>中</w:t>
      </w:r>
      <w:r w:rsidRPr="00D62216">
        <w:rPr>
          <w:rPrChange w:id="6014" w:author="凡 张" w:date="2019-05-26T07:05:00Z">
            <w:rPr/>
          </w:rPrChange>
        </w:rPr>
        <w:t>，可观察到莫尔等高线</w:t>
      </w:r>
      <w:del w:id="6015" w:author="凡 张" w:date="2019-05-26T09:12:00Z">
        <w:r w:rsidRPr="00D62216" w:rsidDel="003C6FD9">
          <w:rPr>
            <w:rPrChange w:id="6016" w:author="凡 张" w:date="2019-05-26T07:05:00Z">
              <w:rPr/>
            </w:rPrChange>
          </w:rPr>
          <w:delText>，以及在背景中未去除中的条纹噪声</w:delText>
        </w:r>
      </w:del>
      <w:r w:rsidRPr="00D62216">
        <w:rPr>
          <w:rPrChange w:id="6017" w:author="凡 张" w:date="2019-05-26T07:05:00Z">
            <w:rPr/>
          </w:rPrChange>
        </w:rPr>
        <w:t>。最后，将经过</w:t>
      </w:r>
      <w:del w:id="6018" w:author="凡 张" w:date="2019-05-26T09:12:00Z">
        <w:r w:rsidRPr="00D62216" w:rsidDel="003C6FD9">
          <w:rPr>
            <w:rPrChange w:id="6019" w:author="凡 张" w:date="2019-05-26T07:05:00Z">
              <w:rPr/>
            </w:rPrChange>
          </w:rPr>
          <w:delText>高斯</w:delText>
        </w:r>
      </w:del>
      <w:r w:rsidRPr="00D62216">
        <w:rPr>
          <w:rPrChange w:id="6020" w:author="凡 张" w:date="2019-05-26T07:05:00Z">
            <w:rPr/>
          </w:rPrChange>
        </w:rPr>
        <w:t>低通滤波后的水平系数和其他系数，回带到</w:t>
      </w:r>
      <w:r w:rsidRPr="00D62216">
        <w:rPr>
          <w:rPrChange w:id="6021" w:author="凡 张" w:date="2019-05-26T07:05:00Z">
            <w:rPr/>
          </w:rPrChange>
        </w:rPr>
        <w:t>MATLAB</w:t>
      </w:r>
      <w:r w:rsidRPr="00D62216">
        <w:rPr>
          <w:rPrChange w:id="6022" w:author="凡 张" w:date="2019-05-26T07:05:00Z">
            <w:rPr/>
          </w:rPrChange>
        </w:rPr>
        <w:t>平稳小波逆变化中，得到最终强度分布结果，如图</w:t>
      </w:r>
      <w:r w:rsidRPr="00D62216">
        <w:rPr>
          <w:rPrChange w:id="6023" w:author="凡 张" w:date="2019-05-26T07:05:00Z">
            <w:rPr/>
          </w:rPrChange>
        </w:rPr>
        <w:t>16</w:t>
      </w:r>
      <w:r w:rsidRPr="00D62216">
        <w:rPr>
          <w:rPrChange w:id="6024" w:author="凡 张" w:date="2019-05-26T07:05:00Z">
            <w:rPr/>
          </w:rPrChange>
        </w:rPr>
        <w:t>。</w:t>
      </w:r>
    </w:p>
    <w:p w:rsidR="00EE2219" w:rsidRPr="00D62216" w:rsidDel="003C6FD9" w:rsidRDefault="00AC3D9E" w:rsidP="00D5535B">
      <w:pPr>
        <w:pStyle w:val="aff8"/>
        <w:ind w:firstLine="480"/>
        <w:rPr>
          <w:del w:id="6025" w:author="凡 张" w:date="2019-05-26T09:13:00Z"/>
          <w:rPrChange w:id="6026" w:author="凡 张" w:date="2019-05-26T07:05:00Z">
            <w:rPr>
              <w:del w:id="6027" w:author="凡 张" w:date="2019-05-26T09:13:00Z"/>
            </w:rPr>
          </w:rPrChange>
        </w:rPr>
      </w:pPr>
      <w:ins w:id="6028" w:author="凡 张" w:date="2019-05-26T09:17:00Z">
        <w:r w:rsidRPr="00D62216">
          <w:rPr>
            <w:noProof/>
            <w:rPrChange w:id="6029" w:author="凡 张" w:date="2019-05-26T07:05:00Z">
              <w:rPr>
                <w:noProof/>
              </w:rPr>
            </w:rPrChange>
          </w:rPr>
          <mc:AlternateContent>
            <mc:Choice Requires="wpg">
              <w:drawing>
                <wp:anchor distT="0" distB="0" distL="114300" distR="114300" simplePos="0" relativeHeight="251765760" behindDoc="0" locked="0" layoutInCell="1" allowOverlap="1" wp14:anchorId="5DD623C0" wp14:editId="7B265EAE">
                  <wp:simplePos x="0" y="0"/>
                  <wp:positionH relativeFrom="margin">
                    <wp:align>center</wp:align>
                  </wp:positionH>
                  <wp:positionV relativeFrom="paragraph">
                    <wp:posOffset>2116455</wp:posOffset>
                  </wp:positionV>
                  <wp:extent cx="5040192" cy="5442359"/>
                  <wp:effectExtent l="0" t="0" r="8255" b="6350"/>
                  <wp:wrapTopAndBottom/>
                  <wp:docPr id="149" name="组合 1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442359"/>
                            <a:chOff x="0" y="0"/>
                            <a:chExt cx="5427552" cy="5861488"/>
                          </a:xfrm>
                        </wpg:grpSpPr>
                        <wpg:grpSp>
                          <wpg:cNvPr id="152" name="组合 152"/>
                          <wpg:cNvGrpSpPr/>
                          <wpg:grpSpPr>
                            <a:xfrm>
                              <a:off x="0" y="0"/>
                              <a:ext cx="5427552" cy="4550807"/>
                              <a:chOff x="0" y="0"/>
                              <a:chExt cx="5427552" cy="4550807"/>
                            </a:xfrm>
                          </wpg:grpSpPr>
                          <wpg:grpSp>
                            <wpg:cNvPr id="153" name="组合 153"/>
                            <wpg:cNvGrpSpPr/>
                            <wpg:grpSpPr>
                              <a:xfrm>
                                <a:off x="0" y="0"/>
                                <a:ext cx="5427552" cy="2103045"/>
                                <a:chOff x="0" y="0"/>
                                <a:chExt cx="5427552" cy="2103045"/>
                              </a:xfrm>
                            </wpg:grpSpPr>
                            <wpg:grpSp>
                              <wpg:cNvPr id="159" name="组合 159"/>
                              <wpg:cNvGrpSpPr/>
                              <wpg:grpSpPr>
                                <a:xfrm>
                                  <a:off x="0" y="0"/>
                                  <a:ext cx="5427345" cy="1614170"/>
                                  <a:chOff x="0" y="0"/>
                                  <a:chExt cx="5427345" cy="1614170"/>
                                </a:xfrm>
                              </wpg:grpSpPr>
                              <pic:pic xmlns:pic="http://schemas.openxmlformats.org/drawingml/2006/picture">
                                <pic:nvPicPr>
                                  <pic:cNvPr id="160" name="图片 160" descr="D:\Undergraduate-Thesis\pictures\2-db5-10.png"/>
                                  <pic:cNvPicPr>
                                    <a:picLocks noChangeAspect="1"/>
                                  </pic:cNvPicPr>
                                </pic:nvPicPr>
                                <pic:blipFill rotWithShape="1">
                                  <a:blip r:embed="rId61">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 name="图片 161" descr="D:\Undergraduate-Thesis\pictures\5-db5-10.png"/>
                                  <pic:cNvPicPr>
                                    <a:picLocks noChangeAspect="1"/>
                                  </pic:cNvPicPr>
                                </pic:nvPicPr>
                                <pic:blipFill rotWithShape="1">
                                  <a:blip r:embed="rId62">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 name="图片 162"/>
                                  <pic:cNvPicPr>
                                    <a:picLocks noChangeAspect="1"/>
                                  </pic:cNvPicPr>
                                </pic:nvPicPr>
                                <pic:blipFill rotWithShape="1">
                                  <a:blip r:embed="rId63">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3" name="图片 163"/>
                                  <pic:cNvPicPr>
                                    <a:picLocks noChangeAspect="1"/>
                                  </pic:cNvPicPr>
                                </pic:nvPicPr>
                                <pic:blipFill rotWithShape="1">
                                  <a:blip r:embed="rId64">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64" name="组合 164"/>
                              <wpg:cNvGrpSpPr/>
                              <wpg:grpSpPr>
                                <a:xfrm>
                                  <a:off x="0" y="1666765"/>
                                  <a:ext cx="5427552" cy="436280"/>
                                  <a:chOff x="0" y="-110"/>
                                  <a:chExt cx="5427552" cy="436280"/>
                                </a:xfrm>
                              </wpg:grpSpPr>
                              <wps:wsp>
                                <wps:cNvPr id="165" name="文本框 165"/>
                                <wps:cNvSpPr txBox="1"/>
                                <wps:spPr>
                                  <a:xfrm>
                                    <a:off x="0" y="9414"/>
                                    <a:ext cx="1282813" cy="426755"/>
                                  </a:xfrm>
                                  <a:prstGeom prst="rect">
                                    <a:avLst/>
                                  </a:prstGeom>
                                  <a:solidFill>
                                    <a:prstClr val="white"/>
                                  </a:solidFill>
                                  <a:ln>
                                    <a:noFill/>
                                  </a:ln>
                                </wps:spPr>
                                <wps:txbx>
                                  <w:txbxContent>
                                    <w:p w:rsidR="000D29F8" w:rsidRPr="00775843" w:rsidRDefault="000D29F8" w:rsidP="00AC3D9E">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8" name="文本框 168"/>
                                <wps:cNvSpPr txBox="1"/>
                                <wps:spPr>
                                  <a:xfrm>
                                    <a:off x="1381124" y="9414"/>
                                    <a:ext cx="1284865" cy="426756"/>
                                  </a:xfrm>
                                  <a:prstGeom prst="rect">
                                    <a:avLst/>
                                  </a:prstGeom>
                                  <a:solidFill>
                                    <a:prstClr val="white"/>
                                  </a:solidFill>
                                  <a:ln>
                                    <a:noFill/>
                                  </a:ln>
                                </wps:spPr>
                                <wps:txbx>
                                  <w:txbxContent>
                                    <w:p w:rsidR="000D29F8" w:rsidRPr="00F825F9" w:rsidRDefault="000D29F8" w:rsidP="00AC3D9E">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9" name="文本框 169"/>
                                <wps:cNvSpPr txBox="1"/>
                                <wps:spPr>
                                  <a:xfrm>
                                    <a:off x="2762247" y="-110"/>
                                    <a:ext cx="1283497" cy="426756"/>
                                  </a:xfrm>
                                  <a:prstGeom prst="rect">
                                    <a:avLst/>
                                  </a:prstGeom>
                                  <a:solidFill>
                                    <a:prstClr val="white"/>
                                  </a:solidFill>
                                  <a:ln>
                                    <a:noFill/>
                                  </a:ln>
                                </wps:spPr>
                                <wps:txbx>
                                  <w:txbxContent>
                                    <w:p w:rsidR="000D29F8" w:rsidRPr="00BB75F0" w:rsidRDefault="000D29F8" w:rsidP="00AC3D9E">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 name="文本框 170"/>
                                <wps:cNvSpPr txBox="1"/>
                                <wps:spPr>
                                  <a:xfrm>
                                    <a:off x="4143371" y="-110"/>
                                    <a:ext cx="1284181" cy="426756"/>
                                  </a:xfrm>
                                  <a:prstGeom prst="rect">
                                    <a:avLst/>
                                  </a:prstGeom>
                                  <a:solidFill>
                                    <a:prstClr val="white"/>
                                  </a:solidFill>
                                  <a:ln>
                                    <a:noFill/>
                                  </a:ln>
                                </wps:spPr>
                                <wps:txbx>
                                  <w:txbxContent>
                                    <w:p w:rsidR="000D29F8" w:rsidRPr="00DF3D40" w:rsidRDefault="000D29F8" w:rsidP="00AC3D9E">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171" name="组合 171"/>
                            <wpg:cNvGrpSpPr/>
                            <wpg:grpSpPr>
                              <a:xfrm>
                                <a:off x="1000086" y="2447925"/>
                                <a:ext cx="3046237" cy="2102882"/>
                                <a:chOff x="-39" y="0"/>
                                <a:chExt cx="3046237" cy="2102882"/>
                              </a:xfrm>
                            </wpg:grpSpPr>
                            <pic:pic xmlns:pic="http://schemas.openxmlformats.org/drawingml/2006/picture">
                              <pic:nvPicPr>
                                <pic:cNvPr id="174" name="图片 174"/>
                                <pic:cNvPicPr>
                                  <a:picLocks noChangeAspect="1"/>
                                </pic:cNvPicPr>
                              </pic:nvPicPr>
                              <pic:blipFill rotWithShape="1">
                                <a:blip r:embed="rId65">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图片 175"/>
                                <pic:cNvPicPr>
                                  <a:picLocks noChangeAspect="1"/>
                                </pic:cNvPicPr>
                              </pic:nvPicPr>
                              <pic:blipFill rotWithShape="1">
                                <a:blip r:embed="rId66">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176" name="文本框 176"/>
                              <wps:cNvSpPr txBox="1"/>
                              <wps:spPr>
                                <a:xfrm>
                                  <a:off x="-39" y="1676127"/>
                                  <a:ext cx="1283497" cy="426755"/>
                                </a:xfrm>
                                <a:prstGeom prst="rect">
                                  <a:avLst/>
                                </a:prstGeom>
                                <a:solidFill>
                                  <a:prstClr val="white"/>
                                </a:solidFill>
                                <a:ln>
                                  <a:noFill/>
                                </a:ln>
                              </wps:spPr>
                              <wps:txbx>
                                <w:txbxContent>
                                  <w:p w:rsidR="000D29F8" w:rsidRPr="007F2E3C" w:rsidRDefault="000D29F8" w:rsidP="00AC3D9E">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文本框 177"/>
                              <wps:cNvSpPr txBox="1"/>
                              <wps:spPr>
                                <a:xfrm>
                                  <a:off x="1762017" y="1666603"/>
                                  <a:ext cx="1284181" cy="426755"/>
                                </a:xfrm>
                                <a:prstGeom prst="rect">
                                  <a:avLst/>
                                </a:prstGeom>
                                <a:solidFill>
                                  <a:prstClr val="white"/>
                                </a:solidFill>
                                <a:ln>
                                  <a:noFill/>
                                </a:ln>
                              </wps:spPr>
                              <wps:txbx>
                                <w:txbxContent>
                                  <w:p w:rsidR="000D29F8" w:rsidRPr="009B06F7" w:rsidRDefault="000D29F8" w:rsidP="00AC3D9E">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78" name="文本框 178"/>
                          <wps:cNvSpPr txBox="1"/>
                          <wps:spPr>
                            <a:xfrm>
                              <a:off x="0" y="4581222"/>
                              <a:ext cx="5427340" cy="1280266"/>
                            </a:xfrm>
                            <a:prstGeom prst="rect">
                              <a:avLst/>
                            </a:prstGeom>
                            <a:solidFill>
                              <a:prstClr val="white"/>
                            </a:solidFill>
                            <a:ln>
                              <a:noFill/>
                            </a:ln>
                          </wps:spPr>
                          <wps:txbx>
                            <w:txbxContent>
                              <w:p w:rsidR="000D29F8" w:rsidRPr="00333414" w:rsidRDefault="000D29F8" w:rsidP="00AC3D9E">
                                <w:pPr>
                                  <w:pStyle w:val="af1"/>
                                  <w:spacing w:before="156" w:after="156"/>
                                  <w:ind w:left="230" w:hangingChars="100" w:hanging="230"/>
                                  <w:jc w:val="left"/>
                                  <w:rPr>
                                    <w:rFonts w:ascii="宋体" w:hAnsi="宋体" w:cs="宋体"/>
                                    <w:noProof/>
                                    <w:kern w:val="0"/>
                                  </w:rPr>
                                </w:pPr>
                                <w:r>
                                  <w:t>图</w:t>
                                </w:r>
                                <w:r>
                                  <w:fldChar w:fldCharType="begin"/>
                                </w:r>
                                <w:r>
                                  <w:instrText xml:space="preserve"> SEQ </w:instrText>
                                </w:r>
                                <w:r>
                                  <w:instrText>图</w:instrText>
                                </w:r>
                                <w:r>
                                  <w:instrText xml:space="preserve"> \* ARABIC </w:instrText>
                                </w:r>
                                <w:r>
                                  <w:fldChar w:fldCharType="separate"/>
                                </w:r>
                                <w:ins w:id="6030" w:author="凡 张" w:date="2019-05-26T09:18:00Z">
                                  <w:r>
                                    <w:rPr>
                                      <w:noProof/>
                                    </w:rPr>
                                    <w:t>17</w:t>
                                  </w:r>
                                </w:ins>
                                <w:del w:id="6031" w:author="凡 张" w:date="2019-05-26T06:16:00Z">
                                  <w:r w:rsidDel="008F2CC6">
                                    <w:rPr>
                                      <w:noProof/>
                                    </w:rPr>
                                    <w:delText>16</w:delText>
                                  </w:r>
                                </w:del>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D623C0" id="组合 149" o:spid="_x0000_s1147" style="position:absolute;left:0;text-align:left;margin-left:0;margin-top:166.65pt;width:396.85pt;height:428.55pt;z-index:251765760;mso-position-horizontal:center;mso-position-horizontal-relative:margin" coordsize="54275,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">
                  <o:lock v:ext="edit" aspectratio="t"/>
                  <v:group id="组合 152" o:spid="_x0000_s1148"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组合 153" o:spid="_x0000_s1149"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59" o:spid="_x0000_s1150"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151"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">
                          <v:imagedata r:id="rId67" o:title="2-db5-10" croptop="17623f" cropbottom="18449f" cropleft="27674f" cropright="20308f"/>
                        </v:shape>
                        <v:shape id="图片 161" o:spid="_x0000_s1152"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">
                          <v:imagedata r:id="rId68" o:title="5-db5-10" croptop="12934f" cropbottom=".125" cropleft="21298f" cropright="17368f"/>
                        </v:shape>
                        <v:shape id="图片 162" o:spid="_x0000_s1153"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">
                          <v:imagedata r:id="rId69" o:title="" croptop="16661f" cropbottom="36043f" cropleft="34616f" cropright="23033f"/>
                        </v:shape>
                        <v:shape id="图片 163" o:spid="_x0000_s1154"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">
                          <v:imagedata r:id="rId70" o:title="" croptop="16305f" cropbottom="36290f" cropleft="34709f" cropright="23238f"/>
                        </v:shape>
                      </v:group>
                      <v:group id="组合 164" o:spid="_x0000_s1155"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文本框 165" o:spid="_x0000_s1156"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rsidR="000D29F8" w:rsidRPr="00775843" w:rsidRDefault="000D29F8" w:rsidP="00AC3D9E">
                                <w:pPr>
                                  <w:pStyle w:val="af1"/>
                                  <w:spacing w:before="156" w:after="156"/>
                                  <w:rPr>
                                    <w:sz w:val="24"/>
                                    <w:szCs w:val="20"/>
                                  </w:rPr>
                                </w:pPr>
                                <w:r>
                                  <w:rPr>
                                    <w:rFonts w:hint="eastAsia"/>
                                  </w:rPr>
                                  <w:t>(</w:t>
                                </w:r>
                                <w:r>
                                  <w:t>a)</w:t>
                                </w:r>
                              </w:p>
                            </w:txbxContent>
                          </v:textbox>
                        </v:shape>
                        <v:shape id="文本框 168" o:spid="_x0000_s1157"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0D29F8" w:rsidRPr="00F825F9" w:rsidRDefault="000D29F8" w:rsidP="00AC3D9E">
                                <w:pPr>
                                  <w:pStyle w:val="af1"/>
                                  <w:spacing w:before="156" w:after="156"/>
                                  <w:rPr>
                                    <w:rFonts w:ascii="宋体" w:hAnsi="宋体"/>
                                    <w:noProof/>
                                    <w:sz w:val="24"/>
                                    <w:szCs w:val="20"/>
                                  </w:rPr>
                                </w:pPr>
                                <w:r>
                                  <w:rPr>
                                    <w:rFonts w:hint="eastAsia"/>
                                  </w:rPr>
                                  <w:t>(</w:t>
                                </w:r>
                                <w:r>
                                  <w:t>b)</w:t>
                                </w:r>
                              </w:p>
                            </w:txbxContent>
                          </v:textbox>
                        </v:shape>
                        <v:shape id="文本框 169" o:spid="_x0000_s1158"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0D29F8" w:rsidRPr="00BB75F0" w:rsidRDefault="000D29F8" w:rsidP="00AC3D9E">
                                <w:pPr>
                                  <w:pStyle w:val="af1"/>
                                  <w:spacing w:before="156" w:after="156"/>
                                  <w:rPr>
                                    <w:rFonts w:ascii="宋体" w:hAnsi="宋体"/>
                                    <w:noProof/>
                                    <w:sz w:val="24"/>
                                    <w:szCs w:val="20"/>
                                  </w:rPr>
                                </w:pPr>
                                <w:r>
                                  <w:rPr>
                                    <w:rFonts w:hint="eastAsia"/>
                                  </w:rPr>
                                  <w:t>(</w:t>
                                </w:r>
                                <w:r>
                                  <w:t>c)</w:t>
                                </w:r>
                              </w:p>
                            </w:txbxContent>
                          </v:textbox>
                        </v:shape>
                        <v:shape id="文本框 170" o:spid="_x0000_s1159"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0D29F8" w:rsidRPr="00DF3D40" w:rsidRDefault="000D29F8" w:rsidP="00AC3D9E">
                                <w:pPr>
                                  <w:pStyle w:val="af1"/>
                                  <w:spacing w:before="156" w:after="156"/>
                                  <w:rPr>
                                    <w:rFonts w:ascii="宋体" w:hAnsi="宋体"/>
                                    <w:noProof/>
                                    <w:sz w:val="24"/>
                                    <w:szCs w:val="20"/>
                                  </w:rPr>
                                </w:pPr>
                                <w:r>
                                  <w:rPr>
                                    <w:rFonts w:hint="eastAsia"/>
                                  </w:rPr>
                                  <w:t>(</w:t>
                                </w:r>
                                <w:r>
                                  <w:t>d)</w:t>
                                </w:r>
                              </w:p>
                            </w:txbxContent>
                          </v:textbox>
                        </v:shape>
                      </v:group>
                    </v:group>
                    <v:group id="组合 171" o:spid="_x0000_s1160"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图片 174" o:spid="_x0000_s1161"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">
                        <v:imagedata r:id="rId71" o:title="" croptop="24823f" cropbottom="27643f" cropleft="35565f" cropright="22625f"/>
                      </v:shape>
                      <v:shape id="图片 175" o:spid="_x0000_s1162"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">
                        <v:imagedata r:id="rId72" o:title="" croptop="22310f" cropbottom="31018f" cropleft="37061f" cropright="21184f"/>
                      </v:shape>
                      <v:shape id="文本框 176" o:spid="_x0000_s1163"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rsidR="000D29F8" w:rsidRPr="007F2E3C" w:rsidRDefault="000D29F8" w:rsidP="00AC3D9E">
                              <w:pPr>
                                <w:pStyle w:val="af1"/>
                                <w:spacing w:before="156" w:after="156"/>
                                <w:rPr>
                                  <w:noProof/>
                                  <w:kern w:val="0"/>
                                  <w:sz w:val="24"/>
                                  <w:szCs w:val="24"/>
                                </w:rPr>
                              </w:pPr>
                              <w:r>
                                <w:rPr>
                                  <w:rFonts w:hint="eastAsia"/>
                                </w:rPr>
                                <w:t>(</w:t>
                              </w:r>
                              <w:r>
                                <w:t>e)</w:t>
                              </w:r>
                            </w:p>
                          </w:txbxContent>
                        </v:textbox>
                      </v:shape>
                      <v:shape id="文本框 177" o:spid="_x0000_s1164"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0D29F8" w:rsidRPr="009B06F7" w:rsidRDefault="000D29F8" w:rsidP="00AC3D9E">
                              <w:pPr>
                                <w:pStyle w:val="af1"/>
                                <w:spacing w:before="156" w:after="156"/>
                                <w:rPr>
                                  <w:noProof/>
                                  <w:kern w:val="0"/>
                                  <w:sz w:val="24"/>
                                  <w:szCs w:val="24"/>
                                </w:rPr>
                              </w:pPr>
                              <w:r>
                                <w:rPr>
                                  <w:rFonts w:hint="eastAsia"/>
                                </w:rPr>
                                <w:t>(</w:t>
                              </w:r>
                              <w:r>
                                <w:t>f)</w:t>
                              </w:r>
                            </w:p>
                          </w:txbxContent>
                        </v:textbox>
                      </v:shape>
                    </v:group>
                  </v:group>
                  <v:shape id="文本框 178" o:spid="_x0000_s1165" type="#_x0000_t202" style="position:absolute;top:45812;width:54273;height:1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rsidR="000D29F8" w:rsidRPr="00333414" w:rsidRDefault="000D29F8" w:rsidP="00AC3D9E">
                          <w:pPr>
                            <w:pStyle w:val="af1"/>
                            <w:spacing w:before="156" w:after="156"/>
                            <w:ind w:left="230" w:hangingChars="100" w:hanging="230"/>
                            <w:jc w:val="left"/>
                            <w:rPr>
                              <w:rFonts w:ascii="宋体" w:hAnsi="宋体" w:cs="宋体"/>
                              <w:noProof/>
                              <w:kern w:val="0"/>
                            </w:rPr>
                          </w:pPr>
                          <w:r>
                            <w:t>图</w:t>
                          </w:r>
                          <w:r>
                            <w:fldChar w:fldCharType="begin"/>
                          </w:r>
                          <w:r>
                            <w:instrText xml:space="preserve"> SEQ </w:instrText>
                          </w:r>
                          <w:r>
                            <w:instrText>图</w:instrText>
                          </w:r>
                          <w:r>
                            <w:instrText xml:space="preserve"> \* ARABIC </w:instrText>
                          </w:r>
                          <w:r>
                            <w:fldChar w:fldCharType="separate"/>
                          </w:r>
                          <w:ins w:id="6032" w:author="凡 张" w:date="2019-05-26T09:18:00Z">
                            <w:r>
                              <w:rPr>
                                <w:noProof/>
                              </w:rPr>
                              <w:t>17</w:t>
                            </w:r>
                          </w:ins>
                          <w:del w:id="6033" w:author="凡 张" w:date="2019-05-26T06:16:00Z">
                            <w:r w:rsidDel="008F2CC6">
                              <w:rPr>
                                <w:noProof/>
                              </w:rPr>
                              <w:delText>16</w:delText>
                            </w:r>
                          </w:del>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p>
                      </w:txbxContent>
                    </v:textbox>
                  </v:shape>
                  <w10:wrap type="topAndBottom" anchorx="margin"/>
                </v:group>
              </w:pict>
            </mc:Fallback>
          </mc:AlternateContent>
        </w:r>
      </w:ins>
      <w:del w:id="6034" w:author="凡 张" w:date="2019-05-26T09:15:00Z">
        <w:r w:rsidR="00E24367" w:rsidRPr="00D62216" w:rsidDel="00E24367">
          <w:rPr>
            <w:noProof/>
            <w:rPrChange w:id="6035" w:author="凡 张" w:date="2019-05-26T07:05:00Z">
              <w:rPr>
                <w:noProof/>
              </w:rPr>
            </w:rPrChange>
          </w:rPr>
          <mc:AlternateContent>
            <mc:Choice Requires="wpg">
              <w:drawing>
                <wp:anchor distT="0" distB="0" distL="114300" distR="114300" simplePos="0" relativeHeight="251617280" behindDoc="0" locked="0" layoutInCell="1" allowOverlap="1" wp14:anchorId="191000BB" wp14:editId="15F8CFAA">
                  <wp:simplePos x="0" y="0"/>
                  <wp:positionH relativeFrom="margin">
                    <wp:posOffset>557554</wp:posOffset>
                  </wp:positionH>
                  <wp:positionV relativeFrom="paragraph">
                    <wp:posOffset>3411963</wp:posOffset>
                  </wp:positionV>
                  <wp:extent cx="5040192" cy="5442359"/>
                  <wp:effectExtent l="0" t="0" r="8255" b="6350"/>
                  <wp:wrapTopAndBottom/>
                  <wp:docPr id="3" name="组合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192" cy="5442359"/>
                            <a:chOff x="0" y="0"/>
                            <a:chExt cx="5427552" cy="5861488"/>
                          </a:xfrm>
                        </wpg:grpSpPr>
                        <wpg:grpSp>
                          <wpg:cNvPr id="209" name="组合 209"/>
                          <wpg:cNvGrpSpPr/>
                          <wpg:grpSpPr>
                            <a:xfrm>
                              <a:off x="0" y="0"/>
                              <a:ext cx="5427552" cy="4550807"/>
                              <a:chOff x="0" y="0"/>
                              <a:chExt cx="5427552" cy="4550807"/>
                            </a:xfrm>
                          </wpg:grpSpPr>
                          <wpg:grpSp>
                            <wpg:cNvPr id="200" name="组合 200"/>
                            <wpg:cNvGrpSpPr/>
                            <wpg:grpSpPr>
                              <a:xfrm>
                                <a:off x="0" y="0"/>
                                <a:ext cx="5427552" cy="2103045"/>
                                <a:chOff x="0" y="0"/>
                                <a:chExt cx="5427552" cy="2103045"/>
                              </a:xfrm>
                            </wpg:grpSpPr>
                            <wpg:grpSp>
                              <wpg:cNvPr id="198" name="组合 198"/>
                              <wpg:cNvGrpSpPr/>
                              <wpg:grpSpPr>
                                <a:xfrm>
                                  <a:off x="0" y="0"/>
                                  <a:ext cx="5427345" cy="1614170"/>
                                  <a:chOff x="0" y="0"/>
                                  <a:chExt cx="5427345" cy="1614170"/>
                                </a:xfrm>
                              </wpg:grpSpPr>
                              <pic:pic xmlns:pic="http://schemas.openxmlformats.org/drawingml/2006/picture">
                                <pic:nvPicPr>
                                  <pic:cNvPr id="185" name="图片 185" descr="D:\Undergraduate-Thesis\pictures\2-db5-10.png"/>
                                  <pic:cNvPicPr>
                                    <a:picLocks noChangeAspect="1"/>
                                  </pic:cNvPicPr>
                                </pic:nvPicPr>
                                <pic:blipFill rotWithShape="1">
                                  <a:blip r:embed="rId61">
                                    <a:extLst>
                                      <a:ext uri="{28A0092B-C50C-407E-A947-70E740481C1C}">
                                        <a14:useLocalDpi xmlns:a14="http://schemas.microsoft.com/office/drawing/2010/main" val="0"/>
                                      </a:ext>
                                    </a:extLst>
                                  </a:blip>
                                  <a:srcRect l="42227" t="26891" r="30987" b="28151"/>
                                  <a:stretch/>
                                </pic:blipFill>
                                <pic:spPr bwMode="auto">
                                  <a:xfrm>
                                    <a:off x="0" y="0"/>
                                    <a:ext cx="128270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6" name="图片 186" descr="D:\Undergraduate-Thesis\pictures\5-db5-10.png"/>
                                  <pic:cNvPicPr>
                                    <a:picLocks noChangeAspect="1"/>
                                  </pic:cNvPicPr>
                                </pic:nvPicPr>
                                <pic:blipFill rotWithShape="1">
                                  <a:blip r:embed="rId62">
                                    <a:extLst>
                                      <a:ext uri="{28A0092B-C50C-407E-A947-70E740481C1C}">
                                        <a14:useLocalDpi xmlns:a14="http://schemas.microsoft.com/office/drawing/2010/main" val="0"/>
                                      </a:ext>
                                    </a:extLst>
                                  </a:blip>
                                  <a:srcRect l="32498" t="19736" r="26501" b="12500"/>
                                  <a:stretch/>
                                </pic:blipFill>
                                <pic:spPr bwMode="auto">
                                  <a:xfrm>
                                    <a:off x="1381125" y="0"/>
                                    <a:ext cx="1285240" cy="1614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 name="图片 187"/>
                                  <pic:cNvPicPr>
                                    <a:picLocks noChangeAspect="1"/>
                                  </pic:cNvPicPr>
                                </pic:nvPicPr>
                                <pic:blipFill rotWithShape="1">
                                  <a:blip r:embed="rId63">
                                    <a:extLst>
                                      <a:ext uri="{28A0092B-C50C-407E-A947-70E740481C1C}">
                                        <a14:useLocalDpi xmlns:a14="http://schemas.microsoft.com/office/drawing/2010/main" val="0"/>
                                      </a:ext>
                                    </a:extLst>
                                  </a:blip>
                                  <a:srcRect l="52820" t="25422" r="35145" b="54998"/>
                                  <a:stretch/>
                                </pic:blipFill>
                                <pic:spPr bwMode="auto">
                                  <a:xfrm>
                                    <a:off x="4143375"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图片 188"/>
                                  <pic:cNvPicPr>
                                    <a:picLocks noChangeAspect="1"/>
                                  </pic:cNvPicPr>
                                </pic:nvPicPr>
                                <pic:blipFill rotWithShape="1">
                                  <a:blip r:embed="rId64">
                                    <a:extLst>
                                      <a:ext uri="{28A0092B-C50C-407E-A947-70E740481C1C}">
                                        <a14:useLocalDpi xmlns:a14="http://schemas.microsoft.com/office/drawing/2010/main" val="0"/>
                                      </a:ext>
                                    </a:extLst>
                                  </a:blip>
                                  <a:srcRect l="52961" t="24879" r="35459" b="55374"/>
                                  <a:stretch/>
                                </pic:blipFill>
                                <pic:spPr bwMode="auto">
                                  <a:xfrm>
                                    <a:off x="2762250" y="0"/>
                                    <a:ext cx="1283970" cy="1613535"/>
                                  </a:xfrm>
                                  <a:prstGeom prst="rect">
                                    <a:avLst/>
                                  </a:prstGeom>
                                  <a:ln>
                                    <a:noFill/>
                                  </a:ln>
                                  <a:extLst>
                                    <a:ext uri="{53640926-AAD7-44D8-BBD7-CCE9431645EC}">
                                      <a14:shadowObscured xmlns:a14="http://schemas.microsoft.com/office/drawing/2010/main"/>
                                    </a:ext>
                                  </a:extLst>
                                </pic:spPr>
                              </pic:pic>
                            </wpg:grpSp>
                            <wpg:grpSp>
                              <wpg:cNvPr id="199" name="组合 199"/>
                              <wpg:cNvGrpSpPr/>
                              <wpg:grpSpPr>
                                <a:xfrm>
                                  <a:off x="0" y="1666765"/>
                                  <a:ext cx="5427552" cy="436280"/>
                                  <a:chOff x="0" y="-110"/>
                                  <a:chExt cx="5427552" cy="436280"/>
                                </a:xfrm>
                              </wpg:grpSpPr>
                              <wps:wsp>
                                <wps:cNvPr id="189" name="文本框 189"/>
                                <wps:cNvSpPr txBox="1"/>
                                <wps:spPr>
                                  <a:xfrm>
                                    <a:off x="0" y="9414"/>
                                    <a:ext cx="1282813" cy="426755"/>
                                  </a:xfrm>
                                  <a:prstGeom prst="rect">
                                    <a:avLst/>
                                  </a:prstGeom>
                                  <a:solidFill>
                                    <a:prstClr val="white"/>
                                  </a:solidFill>
                                  <a:ln>
                                    <a:noFill/>
                                  </a:ln>
                                </wps:spPr>
                                <wps:txbx>
                                  <w:txbxContent>
                                    <w:p w:rsidR="000D29F8" w:rsidRPr="00775843" w:rsidRDefault="000D29F8" w:rsidP="00F416FB">
                                      <w:pPr>
                                        <w:pStyle w:val="af1"/>
                                        <w:spacing w:before="156" w:after="156"/>
                                        <w:rPr>
                                          <w:sz w:val="24"/>
                                          <w:szCs w:val="20"/>
                                        </w:rPr>
                                      </w:pPr>
                                      <w:r>
                                        <w:rPr>
                                          <w:rFonts w:hint="eastAsia"/>
                                        </w:rPr>
                                        <w: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0" name="文本框 190"/>
                                <wps:cNvSpPr txBox="1"/>
                                <wps:spPr>
                                  <a:xfrm>
                                    <a:off x="1381124" y="9414"/>
                                    <a:ext cx="1284865" cy="426756"/>
                                  </a:xfrm>
                                  <a:prstGeom prst="rect">
                                    <a:avLst/>
                                  </a:prstGeom>
                                  <a:solidFill>
                                    <a:prstClr val="white"/>
                                  </a:solidFill>
                                  <a:ln>
                                    <a:noFill/>
                                  </a:ln>
                                </wps:spPr>
                                <wps:txbx>
                                  <w:txbxContent>
                                    <w:p w:rsidR="000D29F8" w:rsidRPr="00F825F9" w:rsidRDefault="000D29F8" w:rsidP="00F416FB">
                                      <w:pPr>
                                        <w:pStyle w:val="af1"/>
                                        <w:spacing w:before="156" w:after="156"/>
                                        <w:rPr>
                                          <w:rFonts w:ascii="宋体" w:hAnsi="宋体"/>
                                          <w:noProof/>
                                          <w:sz w:val="24"/>
                                          <w:szCs w:val="20"/>
                                        </w:rPr>
                                      </w:pPr>
                                      <w:r>
                                        <w:rPr>
                                          <w:rFonts w:hint="eastAsia"/>
                                        </w:rPr>
                                        <w:t>(</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1" name="文本框 191"/>
                                <wps:cNvSpPr txBox="1"/>
                                <wps:spPr>
                                  <a:xfrm>
                                    <a:off x="2762247" y="-110"/>
                                    <a:ext cx="1283497" cy="426756"/>
                                  </a:xfrm>
                                  <a:prstGeom prst="rect">
                                    <a:avLst/>
                                  </a:prstGeom>
                                  <a:solidFill>
                                    <a:prstClr val="white"/>
                                  </a:solidFill>
                                  <a:ln>
                                    <a:noFill/>
                                  </a:ln>
                                </wps:spPr>
                                <wps:txbx>
                                  <w:txbxContent>
                                    <w:p w:rsidR="000D29F8" w:rsidRPr="00BB75F0" w:rsidRDefault="000D29F8" w:rsidP="00F416FB">
                                      <w:pPr>
                                        <w:pStyle w:val="af1"/>
                                        <w:spacing w:before="156" w:after="156"/>
                                        <w:rPr>
                                          <w:rFonts w:ascii="宋体" w:hAnsi="宋体"/>
                                          <w:noProof/>
                                          <w:sz w:val="24"/>
                                          <w:szCs w:val="20"/>
                                        </w:rPr>
                                      </w:pPr>
                                      <w:r>
                                        <w:rPr>
                                          <w:rFonts w:hint="eastAsia"/>
                                        </w:rPr>
                                        <w: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2" name="文本框 192"/>
                                <wps:cNvSpPr txBox="1"/>
                                <wps:spPr>
                                  <a:xfrm>
                                    <a:off x="4143371" y="-110"/>
                                    <a:ext cx="1284181" cy="426756"/>
                                  </a:xfrm>
                                  <a:prstGeom prst="rect">
                                    <a:avLst/>
                                  </a:prstGeom>
                                  <a:solidFill>
                                    <a:prstClr val="white"/>
                                  </a:solidFill>
                                  <a:ln>
                                    <a:noFill/>
                                  </a:ln>
                                </wps:spPr>
                                <wps:txbx>
                                  <w:txbxContent>
                                    <w:p w:rsidR="000D29F8" w:rsidRPr="00DF3D40" w:rsidRDefault="000D29F8" w:rsidP="00F416FB">
                                      <w:pPr>
                                        <w:pStyle w:val="af1"/>
                                        <w:spacing w:before="156" w:after="156"/>
                                        <w:rPr>
                                          <w:rFonts w:ascii="宋体" w:hAnsi="宋体"/>
                                          <w:noProof/>
                                          <w:sz w:val="24"/>
                                          <w:szCs w:val="20"/>
                                        </w:rPr>
                                      </w:pPr>
                                      <w:r>
                                        <w:rPr>
                                          <w:rFonts w:hint="eastAsia"/>
                                        </w:rPr>
                                        <w:t>(</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208" name="组合 208"/>
                            <wpg:cNvGrpSpPr/>
                            <wpg:grpSpPr>
                              <a:xfrm>
                                <a:off x="1000086" y="2447925"/>
                                <a:ext cx="3046237" cy="2102882"/>
                                <a:chOff x="-39" y="0"/>
                                <a:chExt cx="3046237" cy="2102882"/>
                              </a:xfrm>
                            </wpg:grpSpPr>
                            <pic:pic xmlns:pic="http://schemas.openxmlformats.org/drawingml/2006/picture">
                              <pic:nvPicPr>
                                <pic:cNvPr id="203" name="图片 203"/>
                                <pic:cNvPicPr>
                                  <a:picLocks noChangeAspect="1"/>
                                </pic:cNvPicPr>
                              </pic:nvPicPr>
                              <pic:blipFill rotWithShape="1">
                                <a:blip r:embed="rId65">
                                  <a:extLst>
                                    <a:ext uri="{28A0092B-C50C-407E-A947-70E740481C1C}">
                                      <a14:useLocalDpi xmlns:a14="http://schemas.microsoft.com/office/drawing/2010/main" val="0"/>
                                    </a:ext>
                                  </a:extLst>
                                </a:blip>
                                <a:srcRect l="54268" t="37877" r="34523" b="42180"/>
                                <a:stretch/>
                              </pic:blipFill>
                              <pic:spPr bwMode="auto">
                                <a:xfrm>
                                  <a:off x="0" y="0"/>
                                  <a:ext cx="1283970"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图片 204"/>
                                <pic:cNvPicPr>
                                  <a:picLocks noChangeAspect="1"/>
                                </pic:cNvPicPr>
                              </pic:nvPicPr>
                              <pic:blipFill rotWithShape="1">
                                <a:blip r:embed="rId66">
                                  <a:extLst>
                                    <a:ext uri="{28A0092B-C50C-407E-A947-70E740481C1C}">
                                      <a14:useLocalDpi xmlns:a14="http://schemas.microsoft.com/office/drawing/2010/main" val="0"/>
                                    </a:ext>
                                  </a:extLst>
                                </a:blip>
                                <a:srcRect l="56550" t="34043" r="32324" b="47329"/>
                                <a:stretch/>
                              </pic:blipFill>
                              <pic:spPr bwMode="auto">
                                <a:xfrm>
                                  <a:off x="1762125" y="0"/>
                                  <a:ext cx="1283970" cy="1613535"/>
                                </a:xfrm>
                                <a:prstGeom prst="rect">
                                  <a:avLst/>
                                </a:prstGeom>
                                <a:ln>
                                  <a:noFill/>
                                </a:ln>
                                <a:extLst>
                                  <a:ext uri="{53640926-AAD7-44D8-BBD7-CCE9431645EC}">
                                    <a14:shadowObscured xmlns:a14="http://schemas.microsoft.com/office/drawing/2010/main"/>
                                  </a:ext>
                                </a:extLst>
                              </pic:spPr>
                            </pic:pic>
                            <wps:wsp>
                              <wps:cNvPr id="206" name="文本框 206"/>
                              <wps:cNvSpPr txBox="1"/>
                              <wps:spPr>
                                <a:xfrm>
                                  <a:off x="-39" y="1676127"/>
                                  <a:ext cx="1283497" cy="426755"/>
                                </a:xfrm>
                                <a:prstGeom prst="rect">
                                  <a:avLst/>
                                </a:prstGeom>
                                <a:solidFill>
                                  <a:prstClr val="white"/>
                                </a:solidFill>
                                <a:ln>
                                  <a:noFill/>
                                </a:ln>
                              </wps:spPr>
                              <wps:txbx>
                                <w:txbxContent>
                                  <w:p w:rsidR="000D29F8" w:rsidRPr="007F2E3C" w:rsidRDefault="000D29F8" w:rsidP="00F416FB">
                                    <w:pPr>
                                      <w:pStyle w:val="af1"/>
                                      <w:spacing w:before="156" w:after="156"/>
                                      <w:rPr>
                                        <w:noProof/>
                                        <w:kern w:val="0"/>
                                        <w:sz w:val="24"/>
                                        <w:szCs w:val="24"/>
                                      </w:rPr>
                                    </w:pPr>
                                    <w:r>
                                      <w:rPr>
                                        <w:rFonts w:hint="eastAsia"/>
                                      </w:rPr>
                                      <w:t>(</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7" name="文本框 207"/>
                              <wps:cNvSpPr txBox="1"/>
                              <wps:spPr>
                                <a:xfrm>
                                  <a:off x="1762017" y="1666603"/>
                                  <a:ext cx="1284181" cy="426755"/>
                                </a:xfrm>
                                <a:prstGeom prst="rect">
                                  <a:avLst/>
                                </a:prstGeom>
                                <a:solidFill>
                                  <a:prstClr val="white"/>
                                </a:solidFill>
                                <a:ln>
                                  <a:noFill/>
                                </a:ln>
                              </wps:spPr>
                              <wps:txbx>
                                <w:txbxContent>
                                  <w:p w:rsidR="000D29F8" w:rsidRPr="009B06F7" w:rsidRDefault="000D29F8" w:rsidP="00F416FB">
                                    <w:pPr>
                                      <w:pStyle w:val="af1"/>
                                      <w:spacing w:before="156" w:after="156"/>
                                      <w:rPr>
                                        <w:noProof/>
                                        <w:kern w:val="0"/>
                                        <w:sz w:val="24"/>
                                        <w:szCs w:val="24"/>
                                      </w:rPr>
                                    </w:pPr>
                                    <w:r>
                                      <w:rPr>
                                        <w:rFonts w:hint="eastAsia"/>
                                      </w:rPr>
                                      <w:t>(</w:t>
                                    </w: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10" name="文本框 210"/>
                          <wps:cNvSpPr txBox="1"/>
                          <wps:spPr>
                            <a:xfrm>
                              <a:off x="0" y="4581222"/>
                              <a:ext cx="5427340" cy="1280266"/>
                            </a:xfrm>
                            <a:prstGeom prst="rect">
                              <a:avLst/>
                            </a:prstGeom>
                            <a:solidFill>
                              <a:prstClr val="white"/>
                            </a:solidFill>
                            <a:ln>
                              <a:noFill/>
                            </a:ln>
                          </wps:spPr>
                          <wps:txbx>
                            <w:txbxContent>
                              <w:p w:rsidR="000D29F8" w:rsidRPr="00333414" w:rsidRDefault="000D29F8" w:rsidP="00735543">
                                <w:pPr>
                                  <w:pStyle w:val="af1"/>
                                  <w:spacing w:before="156" w:after="156"/>
                                  <w:ind w:left="230" w:hangingChars="100" w:hanging="230"/>
                                  <w:jc w:val="left"/>
                                  <w:rPr>
                                    <w:rFonts w:ascii="宋体" w:hAnsi="宋体" w:cs="宋体"/>
                                    <w:noProof/>
                                    <w:kern w:val="0"/>
                                  </w:rPr>
                                </w:pPr>
                                <w:bookmarkStart w:id="6036" w:name="_Toc9746635"/>
                                <w:r>
                                  <w:t>图</w:t>
                                </w:r>
                                <w:r>
                                  <w:fldChar w:fldCharType="begin"/>
                                </w:r>
                                <w:r>
                                  <w:instrText xml:space="preserve"> SEQ </w:instrText>
                                </w:r>
                                <w:r>
                                  <w:instrText>图</w:instrText>
                                </w:r>
                                <w:r>
                                  <w:instrText xml:space="preserve"> \* ARABIC </w:instrText>
                                </w:r>
                                <w:r>
                                  <w:fldChar w:fldCharType="separate"/>
                                </w:r>
                                <w:ins w:id="6037" w:author="凡 张" w:date="2019-05-26T09:18:00Z">
                                  <w:r>
                                    <w:rPr>
                                      <w:noProof/>
                                    </w:rPr>
                                    <w:t>18</w:t>
                                  </w:r>
                                </w:ins>
                                <w:del w:id="6038" w:author="凡 张" w:date="2019-05-26T06:16:00Z">
                                  <w:r w:rsidDel="008F2CC6">
                                    <w:rPr>
                                      <w:noProof/>
                                    </w:rPr>
                                    <w:delText>16</w:delText>
                                  </w:r>
                                </w:del>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6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91000BB" id="组合 3" o:spid="_x0000_s1166" style="position:absolute;left:0;text-align:left;margin-left:43.9pt;margin-top:268.65pt;width:396.85pt;height:428.55pt;z-index:251617280;mso-position-horizontal-relative:margin" coordsize="54275,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">
                  <o:lock v:ext="edit" aspectratio="t"/>
                  <v:group id="组合 209" o:spid="_x0000_s1167" style="position:absolute;width:54275;height:45508" coordsize="54275,4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组合 200" o:spid="_x0000_s1168" style="position:absolute;width:54275;height:21030" coordsize="54275,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组合 198" o:spid="_x0000_s1169" style="position:absolute;width:54273;height:16141" coordsize="54273,1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图片 185" o:spid="_x0000_s1170" type="#_x0000_t75" style="position:absolute;width:12827;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">
                          <v:imagedata r:id="rId67" o:title="2-db5-10" croptop="17623f" cropbottom="18449f" cropleft="27674f" cropright="20308f"/>
                        </v:shape>
                        <v:shape id="图片 186" o:spid="_x0000_s1171" type="#_x0000_t75" style="position:absolute;left:13811;width:128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">
                          <v:imagedata r:id="rId68" o:title="5-db5-10" croptop="12934f" cropbottom=".125" cropleft="21298f" cropright="17368f"/>
                        </v:shape>
                        <v:shape id="图片 187" o:spid="_x0000_s1172" type="#_x0000_t75" style="position:absolute;left:41433;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">
                          <v:imagedata r:id="rId69" o:title="" croptop="16661f" cropbottom="36043f" cropleft="34616f" cropright="23033f"/>
                        </v:shape>
                        <v:shape id="图片 188" o:spid="_x0000_s1173" type="#_x0000_t75" style="position:absolute;left:27622;width:12840;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">
                          <v:imagedata r:id="rId70" o:title="" croptop="16305f" cropbottom="36290f" cropleft="34709f" cropright="23238f"/>
                        </v:shape>
                      </v:group>
                      <v:group id="组合 199" o:spid="_x0000_s1174" style="position:absolute;top:16667;width:54275;height:4363" coordorigin=",-1" coordsize="5427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文本框 189" o:spid="_x0000_s1175" type="#_x0000_t202" style="position:absolute;top:94;width:1282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rsidR="000D29F8" w:rsidRPr="00775843" w:rsidRDefault="000D29F8" w:rsidP="00F416FB">
                                <w:pPr>
                                  <w:pStyle w:val="af1"/>
                                  <w:spacing w:before="156" w:after="156"/>
                                  <w:rPr>
                                    <w:sz w:val="24"/>
                                    <w:szCs w:val="20"/>
                                  </w:rPr>
                                </w:pPr>
                                <w:r>
                                  <w:rPr>
                                    <w:rFonts w:hint="eastAsia"/>
                                  </w:rPr>
                                  <w:t>(</w:t>
                                </w:r>
                                <w:r>
                                  <w:t>a)</w:t>
                                </w:r>
                              </w:p>
                            </w:txbxContent>
                          </v:textbox>
                        </v:shape>
                        <v:shape id="文本框 190" o:spid="_x0000_s1176" type="#_x0000_t202" style="position:absolute;left:13811;top:94;width:128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rsidR="000D29F8" w:rsidRPr="00F825F9" w:rsidRDefault="000D29F8" w:rsidP="00F416FB">
                                <w:pPr>
                                  <w:pStyle w:val="af1"/>
                                  <w:spacing w:before="156" w:after="156"/>
                                  <w:rPr>
                                    <w:rFonts w:ascii="宋体" w:hAnsi="宋体"/>
                                    <w:noProof/>
                                    <w:sz w:val="24"/>
                                    <w:szCs w:val="20"/>
                                  </w:rPr>
                                </w:pPr>
                                <w:r>
                                  <w:rPr>
                                    <w:rFonts w:hint="eastAsia"/>
                                  </w:rPr>
                                  <w:t>(</w:t>
                                </w:r>
                                <w:r>
                                  <w:t>b)</w:t>
                                </w:r>
                              </w:p>
                            </w:txbxContent>
                          </v:textbox>
                        </v:shape>
                        <v:shape id="文本框 191" o:spid="_x0000_s1177" type="#_x0000_t202" style="position:absolute;left:27622;top:-1;width:1283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rsidR="000D29F8" w:rsidRPr="00BB75F0" w:rsidRDefault="000D29F8" w:rsidP="00F416FB">
                                <w:pPr>
                                  <w:pStyle w:val="af1"/>
                                  <w:spacing w:before="156" w:after="156"/>
                                  <w:rPr>
                                    <w:rFonts w:ascii="宋体" w:hAnsi="宋体"/>
                                    <w:noProof/>
                                    <w:sz w:val="24"/>
                                    <w:szCs w:val="20"/>
                                  </w:rPr>
                                </w:pPr>
                                <w:r>
                                  <w:rPr>
                                    <w:rFonts w:hint="eastAsia"/>
                                  </w:rPr>
                                  <w:t>(</w:t>
                                </w:r>
                                <w:r>
                                  <w:t>c)</w:t>
                                </w:r>
                              </w:p>
                            </w:txbxContent>
                          </v:textbox>
                        </v:shape>
                        <v:shape id="文本框 192" o:spid="_x0000_s1178" type="#_x0000_t202" style="position:absolute;left:41433;top:-1;width:128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rsidR="000D29F8" w:rsidRPr="00DF3D40" w:rsidRDefault="000D29F8" w:rsidP="00F416FB">
                                <w:pPr>
                                  <w:pStyle w:val="af1"/>
                                  <w:spacing w:before="156" w:after="156"/>
                                  <w:rPr>
                                    <w:rFonts w:ascii="宋体" w:hAnsi="宋体"/>
                                    <w:noProof/>
                                    <w:sz w:val="24"/>
                                    <w:szCs w:val="20"/>
                                  </w:rPr>
                                </w:pPr>
                                <w:r>
                                  <w:rPr>
                                    <w:rFonts w:hint="eastAsia"/>
                                  </w:rPr>
                                  <w:t>(</w:t>
                                </w:r>
                                <w:r>
                                  <w:t>d)</w:t>
                                </w:r>
                              </w:p>
                            </w:txbxContent>
                          </v:textbox>
                        </v:shape>
                      </v:group>
                    </v:group>
                    <v:group id="组合 208" o:spid="_x0000_s1179" style="position:absolute;left:10000;top:24479;width:30463;height:21029" coordorigin="" coordsize="30462,2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图片 203" o:spid="_x0000_s1180" type="#_x0000_t75" style="position:absolute;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">
                        <v:imagedata r:id="rId71" o:title="" croptop="24823f" cropbottom="27643f" cropleft="35565f" cropright="22625f"/>
                      </v:shape>
                      <v:shape id="图片 204" o:spid="_x0000_s1181" type="#_x0000_t75" style="position:absolute;left:17621;width:1283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">
                        <v:imagedata r:id="rId72" o:title="" croptop="22310f" cropbottom="31018f" cropleft="37061f" cropright="21184f"/>
                      </v:shape>
                      <v:shape id="文本框 206" o:spid="_x0000_s1182" type="#_x0000_t202" style="position:absolute;top:16761;width:1283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rsidR="000D29F8" w:rsidRPr="007F2E3C" w:rsidRDefault="000D29F8" w:rsidP="00F416FB">
                              <w:pPr>
                                <w:pStyle w:val="af1"/>
                                <w:spacing w:before="156" w:after="156"/>
                                <w:rPr>
                                  <w:noProof/>
                                  <w:kern w:val="0"/>
                                  <w:sz w:val="24"/>
                                  <w:szCs w:val="24"/>
                                </w:rPr>
                              </w:pPr>
                              <w:r>
                                <w:rPr>
                                  <w:rFonts w:hint="eastAsia"/>
                                </w:rPr>
                                <w:t>(</w:t>
                              </w:r>
                              <w:r>
                                <w:t>e)</w:t>
                              </w:r>
                            </w:p>
                          </w:txbxContent>
                        </v:textbox>
                      </v:shape>
                      <v:shape id="文本框 207" o:spid="_x0000_s1183" type="#_x0000_t202" style="position:absolute;left:17620;top:16666;width:12841;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rsidR="000D29F8" w:rsidRPr="009B06F7" w:rsidRDefault="000D29F8" w:rsidP="00F416FB">
                              <w:pPr>
                                <w:pStyle w:val="af1"/>
                                <w:spacing w:before="156" w:after="156"/>
                                <w:rPr>
                                  <w:noProof/>
                                  <w:kern w:val="0"/>
                                  <w:sz w:val="24"/>
                                  <w:szCs w:val="24"/>
                                </w:rPr>
                              </w:pPr>
                              <w:r>
                                <w:rPr>
                                  <w:rFonts w:hint="eastAsia"/>
                                </w:rPr>
                                <w:t>(</w:t>
                              </w:r>
                              <w:r>
                                <w:t>f)</w:t>
                              </w:r>
                            </w:p>
                          </w:txbxContent>
                        </v:textbox>
                      </v:shape>
                    </v:group>
                  </v:group>
                  <v:shape id="文本框 210" o:spid="_x0000_s1184" type="#_x0000_t202" style="position:absolute;top:45812;width:54273;height:1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rsidR="000D29F8" w:rsidRPr="00333414" w:rsidRDefault="000D29F8" w:rsidP="00735543">
                          <w:pPr>
                            <w:pStyle w:val="af1"/>
                            <w:spacing w:before="156" w:after="156"/>
                            <w:ind w:left="230" w:hangingChars="100" w:hanging="230"/>
                            <w:jc w:val="left"/>
                            <w:rPr>
                              <w:rFonts w:ascii="宋体" w:hAnsi="宋体" w:cs="宋体"/>
                              <w:noProof/>
                              <w:kern w:val="0"/>
                            </w:rPr>
                          </w:pPr>
                          <w:bookmarkStart w:id="6039" w:name="_Toc9746635"/>
                          <w:r>
                            <w:t>图</w:t>
                          </w:r>
                          <w:r>
                            <w:fldChar w:fldCharType="begin"/>
                          </w:r>
                          <w:r>
                            <w:instrText xml:space="preserve"> SEQ </w:instrText>
                          </w:r>
                          <w:r>
                            <w:instrText>图</w:instrText>
                          </w:r>
                          <w:r>
                            <w:instrText xml:space="preserve"> \* ARABIC </w:instrText>
                          </w:r>
                          <w:r>
                            <w:fldChar w:fldCharType="separate"/>
                          </w:r>
                          <w:ins w:id="6040" w:author="凡 张" w:date="2019-05-26T09:18:00Z">
                            <w:r>
                              <w:rPr>
                                <w:noProof/>
                              </w:rPr>
                              <w:t>18</w:t>
                            </w:r>
                          </w:ins>
                          <w:del w:id="6041" w:author="凡 张" w:date="2019-05-26T06:16:00Z">
                            <w:r w:rsidDel="008F2CC6">
                              <w:rPr>
                                <w:noProof/>
                              </w:rPr>
                              <w:delText>16</w:delText>
                            </w:r>
                          </w:del>
                          <w:r>
                            <w:fldChar w:fldCharType="end"/>
                          </w:r>
                          <w:r>
                            <w:rPr>
                              <w:rFonts w:hint="eastAsia"/>
                            </w:rPr>
                            <w:t xml:space="preserve"> </w:t>
                          </w:r>
                          <w:r>
                            <w:rPr>
                              <w:rFonts w:hint="eastAsia"/>
                            </w:rPr>
                            <w:t>滤波参数优化</w:t>
                          </w:r>
                          <w:r>
                            <w:rPr>
                              <w:rFonts w:hint="eastAsia"/>
                            </w:rPr>
                            <w:t xml:space="preserve">, </w:t>
                          </w:r>
                          <w:r>
                            <w:rPr>
                              <w:rFonts w:hint="eastAsia"/>
                            </w:rPr>
                            <w:t>除特殊表明，参数为分解层数</w:t>
                          </w:r>
                          <w:r>
                            <w:rPr>
                              <w:rFonts w:hint="eastAsia"/>
                            </w:rPr>
                            <w:t>3</w:t>
                          </w:r>
                          <w:r>
                            <w:rPr>
                              <w:rFonts w:hint="eastAsia"/>
                            </w:rPr>
                            <w:t>，小波函数为</w:t>
                          </w:r>
                          <w:r>
                            <w:rPr>
                              <w:rFonts w:hint="eastAsia"/>
                            </w:rPr>
                            <w:t>db5</w:t>
                          </w:r>
                          <w:r>
                            <w:rPr>
                              <w:rFonts w:hint="eastAsia"/>
                            </w:rPr>
                            <w:t>，高斯低通滤波器标准差为</w:t>
                          </w:r>
                          <w:r>
                            <w:rPr>
                              <w:rFonts w:hint="eastAsia"/>
                            </w:rPr>
                            <w:t>10</w:t>
                          </w:r>
                          <w:r>
                            <w:rPr>
                              <w:rFonts w:hint="eastAsia"/>
                            </w:rPr>
                            <w:t>：</w:t>
                          </w:r>
                          <w:r>
                            <w:rPr>
                              <w:rFonts w:hint="eastAsia"/>
                            </w:rPr>
                            <w:t>(a)</w:t>
                          </w:r>
                          <w:r>
                            <w:rPr>
                              <w:rFonts w:hint="eastAsia"/>
                            </w:rPr>
                            <w:t>分解层数为</w:t>
                          </w:r>
                          <w:r>
                            <w:rPr>
                              <w:rFonts w:hint="eastAsia"/>
                            </w:rPr>
                            <w:t>2</w:t>
                          </w:r>
                          <w:r>
                            <w:rPr>
                              <w:rFonts w:hint="eastAsia"/>
                            </w:rPr>
                            <w:t>，仍有高频噪声；</w:t>
                          </w:r>
                          <w:r>
                            <w:rPr>
                              <w:rFonts w:hint="eastAsia"/>
                            </w:rPr>
                            <w:t>(b)</w:t>
                          </w:r>
                          <w:r>
                            <w:rPr>
                              <w:rFonts w:hint="eastAsia"/>
                            </w:rPr>
                            <w:t>分解层数为</w:t>
                          </w:r>
                          <w:r>
                            <w:rPr>
                              <w:rFonts w:hint="eastAsia"/>
                            </w:rPr>
                            <w:t>5</w:t>
                          </w:r>
                          <w:r>
                            <w:rPr>
                              <w:rFonts w:hint="eastAsia"/>
                            </w:rPr>
                            <w:t>，细节模糊；</w:t>
                          </w:r>
                          <w:r>
                            <w:rPr>
                              <w:rFonts w:hint="eastAsia"/>
                            </w:rPr>
                            <w:t>(c)</w:t>
                          </w:r>
                          <w:r>
                            <w:rPr>
                              <w:rFonts w:hint="eastAsia"/>
                            </w:rPr>
                            <w:t>标准差为</w:t>
                          </w:r>
                          <w:r>
                            <w:rPr>
                              <w:rFonts w:hint="eastAsia"/>
                            </w:rPr>
                            <w:t>1000</w:t>
                          </w:r>
                          <w:r>
                            <w:rPr>
                              <w:rFonts w:hint="eastAsia"/>
                            </w:rPr>
                            <w:t>，物体边缘变形；</w:t>
                          </w:r>
                          <w:r>
                            <w:rPr>
                              <w:rFonts w:hint="eastAsia"/>
                            </w:rPr>
                            <w:t>(d)</w:t>
                          </w:r>
                          <w:r>
                            <w:rPr>
                              <w:rFonts w:hint="eastAsia"/>
                            </w:rPr>
                            <w:t>标准差为</w:t>
                          </w:r>
                          <w:r>
                            <w:rPr>
                              <w:rFonts w:hint="eastAsia"/>
                            </w:rPr>
                            <w:t>1000</w:t>
                          </w:r>
                          <w:r>
                            <w:rPr>
                              <w:rFonts w:hint="eastAsia"/>
                            </w:rPr>
                            <w:t>，物体边缘变形；</w:t>
                          </w:r>
                          <w:r>
                            <w:rPr>
                              <w:rFonts w:hint="eastAsia"/>
                            </w:rPr>
                            <w:t>(e)</w:t>
                          </w:r>
                          <w:r>
                            <w:rPr>
                              <w:rFonts w:hint="eastAsia"/>
                            </w:rPr>
                            <w:t>小波函数为</w:t>
                          </w:r>
                          <w:r>
                            <w:rPr>
                              <w:rFonts w:hint="eastAsia"/>
                            </w:rPr>
                            <w:t>db1</w:t>
                          </w:r>
                          <w:r>
                            <w:rPr>
                              <w:rFonts w:hint="eastAsia"/>
                            </w:rPr>
                            <w:t>，保留了大量高频条纹；</w:t>
                          </w:r>
                          <w:r>
                            <w:rPr>
                              <w:rFonts w:hint="eastAsia"/>
                            </w:rPr>
                            <w:t>(f)</w:t>
                          </w:r>
                          <w:r>
                            <w:rPr>
                              <w:rFonts w:hint="eastAsia"/>
                            </w:rPr>
                            <w:t>小波函数为</w:t>
                          </w:r>
                          <w:r>
                            <w:rPr>
                              <w:rFonts w:hint="eastAsia"/>
                            </w:rPr>
                            <w:t>db8</w:t>
                          </w:r>
                          <w:r>
                            <w:rPr>
                              <w:rFonts w:hint="eastAsia"/>
                            </w:rPr>
                            <w:t>，边缘变形</w:t>
                          </w:r>
                          <w:bookmarkEnd w:id="6039"/>
                        </w:p>
                      </w:txbxContent>
                    </v:textbox>
                  </v:shape>
                  <w10:wrap type="topAndBottom" anchorx="margin"/>
                </v:group>
              </w:pict>
            </mc:Fallback>
          </mc:AlternateContent>
        </w:r>
      </w:del>
      <w:del w:id="6042" w:author="凡 张" w:date="2019-05-26T09:13:00Z">
        <w:r w:rsidR="00C40A34" w:rsidRPr="00D62216" w:rsidDel="003C6FD9">
          <w:rPr>
            <w:rPrChange w:id="6043" w:author="凡 张" w:date="2019-05-26T07:05:00Z">
              <w:rPr/>
            </w:rPrChange>
          </w:rPr>
          <w:delText>在图</w:delText>
        </w:r>
        <w:r w:rsidR="00EE2219" w:rsidRPr="00D62216" w:rsidDel="003C6FD9">
          <w:rPr>
            <w:rPrChange w:id="6044" w:author="凡 张" w:date="2019-05-26T07:05:00Z">
              <w:rPr>
                <w:rFonts w:hint="eastAsia"/>
              </w:rPr>
            </w:rPrChange>
          </w:rPr>
          <w:delText>16</w:delText>
        </w:r>
        <w:r w:rsidR="00C40A34" w:rsidRPr="00D62216" w:rsidDel="003C6FD9">
          <w:rPr>
            <w:rPrChange w:id="6045" w:author="凡 张" w:date="2019-05-26T07:05:00Z">
              <w:rPr/>
            </w:rPrChange>
          </w:rPr>
          <w:delText>中，发现有对应低频噪声的背景条纹，该条纹频率小于所需的莫尔等高线频率，无法直接通过</w:delText>
        </w:r>
        <w:r w:rsidR="00333414" w:rsidRPr="00D62216" w:rsidDel="003C6FD9">
          <w:rPr>
            <w:rPrChange w:id="6046" w:author="凡 张" w:date="2019-05-26T07:05:00Z">
              <w:rPr/>
            </w:rPrChange>
          </w:rPr>
          <w:delText>高斯低通滤波器</w:delText>
        </w:r>
        <w:r w:rsidR="00C40A34" w:rsidRPr="00D62216" w:rsidDel="003C6FD9">
          <w:rPr>
            <w:rPrChange w:id="6047" w:author="凡 张" w:date="2019-05-26T07:05:00Z">
              <w:rPr/>
            </w:rPrChange>
          </w:rPr>
          <w:delText>滤除</w:delText>
        </w:r>
        <w:r w:rsidR="00333414" w:rsidRPr="00D62216" w:rsidDel="003C6FD9">
          <w:rPr>
            <w:rPrChange w:id="6048" w:author="凡 张" w:date="2019-05-26T07:05:00Z">
              <w:rPr/>
            </w:rPrChange>
          </w:rPr>
          <w:delText>。如果选择</w:delText>
        </w:r>
        <w:r w:rsidR="00C40A34" w:rsidRPr="00D62216" w:rsidDel="003C6FD9">
          <w:rPr>
            <w:rPrChange w:id="6049" w:author="凡 张" w:date="2019-05-26T07:05:00Z">
              <w:rPr/>
            </w:rPrChange>
          </w:rPr>
          <w:delText>选择带通，</w:delText>
        </w:r>
        <w:r w:rsidR="00333414" w:rsidRPr="00D62216" w:rsidDel="003C6FD9">
          <w:rPr>
            <w:rPrChange w:id="6050" w:author="凡 张" w:date="2019-05-26T07:05:00Z">
              <w:rPr/>
            </w:rPrChange>
          </w:rPr>
          <w:delText>该滤波方法</w:delText>
        </w:r>
        <w:r w:rsidR="00C40A34" w:rsidRPr="00D62216" w:rsidDel="003C6FD9">
          <w:rPr>
            <w:rPrChange w:id="6051" w:author="凡 张" w:date="2019-05-26T07:05:00Z">
              <w:rPr/>
            </w:rPrChange>
          </w:rPr>
          <w:delText>无法</w:delText>
        </w:r>
        <w:r w:rsidR="00333414" w:rsidRPr="00D62216" w:rsidDel="003C6FD9">
          <w:rPr>
            <w:rPrChange w:id="6052" w:author="凡 张" w:date="2019-05-26T07:05:00Z">
              <w:rPr/>
            </w:rPrChange>
          </w:rPr>
          <w:delText>适用于多样的测量任务。而</w:delText>
        </w:r>
        <w:r w:rsidR="00C40A34" w:rsidRPr="00D62216" w:rsidDel="003C6FD9">
          <w:rPr>
            <w:rPrChange w:id="6053" w:author="凡 张" w:date="2019-05-26T07:05:00Z">
              <w:rPr/>
            </w:rPrChange>
          </w:rPr>
          <w:delText>关于滤波参数的优化，</w:delText>
        </w:r>
        <w:r w:rsidR="00333414" w:rsidRPr="00D62216" w:rsidDel="003C6FD9">
          <w:rPr>
            <w:rPrChange w:id="6054" w:author="凡 张" w:date="2019-05-26T07:05:00Z">
              <w:rPr/>
            </w:rPrChange>
          </w:rPr>
          <w:delText>本就</w:delText>
        </w:r>
        <w:r w:rsidR="00C40A34" w:rsidRPr="00D62216" w:rsidDel="003C6FD9">
          <w:rPr>
            <w:rPrChange w:id="6055" w:author="凡 张" w:date="2019-05-26T07:05:00Z">
              <w:rPr/>
            </w:rPrChange>
          </w:rPr>
          <w:delText>需要针对单一测量物体来进行</w:delText>
        </w:r>
        <w:r w:rsidR="00333414" w:rsidRPr="00D62216" w:rsidDel="003C6FD9">
          <w:rPr>
            <w:rPrChange w:id="6056" w:author="凡 张" w:date="2019-05-26T07:05:00Z">
              <w:rPr/>
            </w:rPrChange>
          </w:rPr>
          <w:delText>。</w:delText>
        </w:r>
        <w:r w:rsidR="00C40A34" w:rsidRPr="00D62216" w:rsidDel="003C6FD9">
          <w:rPr>
            <w:rPrChange w:id="6057" w:author="凡 张" w:date="2019-05-26T07:05:00Z">
              <w:rPr/>
            </w:rPrChange>
          </w:rPr>
          <w:delText>这也是该滤波方法的缺陷。</w:delText>
        </w:r>
      </w:del>
    </w:p>
    <w:p w:rsidR="00333414" w:rsidRPr="00D62216" w:rsidDel="00AC3D9E" w:rsidRDefault="00333414" w:rsidP="00D5535B">
      <w:pPr>
        <w:pStyle w:val="aff8"/>
        <w:ind w:firstLine="480"/>
        <w:rPr>
          <w:del w:id="6058" w:author="凡 张" w:date="2019-05-26T09:16:00Z"/>
          <w:rPrChange w:id="6059" w:author="凡 张" w:date="2019-05-26T07:05:00Z">
            <w:rPr>
              <w:del w:id="6060" w:author="凡 张" w:date="2019-05-26T09:16:00Z"/>
            </w:rPr>
          </w:rPrChange>
        </w:rPr>
      </w:pPr>
      <w:r w:rsidRPr="00D62216">
        <w:rPr>
          <w:rPrChange w:id="6061" w:author="凡 张" w:date="2019-05-26T07:05:00Z">
            <w:rPr/>
          </w:rPrChange>
        </w:rPr>
        <w:t>在</w:t>
      </w:r>
      <w:r w:rsidR="00C40A34" w:rsidRPr="00D62216">
        <w:rPr>
          <w:rPrChange w:id="6062" w:author="凡 张" w:date="2019-05-26T07:05:00Z">
            <w:rPr/>
          </w:rPrChange>
        </w:rPr>
        <w:t>优化滤波参数过程中，</w:t>
      </w:r>
      <w:del w:id="6063" w:author="凡 张" w:date="2019-05-26T09:13:00Z">
        <w:r w:rsidR="00C40A34" w:rsidRPr="00D62216" w:rsidDel="003C6FD9">
          <w:rPr>
            <w:rPrChange w:id="6064" w:author="凡 张" w:date="2019-05-26T07:05:00Z">
              <w:rPr/>
            </w:rPrChange>
          </w:rPr>
          <w:delText>高斯</w:delText>
        </w:r>
      </w:del>
      <w:r w:rsidR="00C40A34" w:rsidRPr="00D62216">
        <w:rPr>
          <w:rPrChange w:id="6065" w:author="凡 张" w:date="2019-05-26T07:05:00Z">
            <w:rPr/>
          </w:rPrChange>
        </w:rPr>
        <w:t>低通滤波的</w:t>
      </w:r>
      <w:r w:rsidRPr="00D62216">
        <w:rPr>
          <w:rPrChange w:id="6066" w:author="凡 张" w:date="2019-05-26T07:05:00Z">
            <w:rPr/>
          </w:rPrChange>
        </w:rPr>
        <w:t>器</w:t>
      </w:r>
      <w:r w:rsidR="00C40A34" w:rsidRPr="00D62216">
        <w:rPr>
          <w:rPrChange w:id="6067" w:author="凡 张" w:date="2019-05-26T07:05:00Z">
            <w:rPr/>
          </w:rPrChange>
        </w:rPr>
        <w:t>标准差</w:t>
      </w:r>
      <m:oMath>
        <m:r>
          <m:rPr>
            <m:sty m:val="p"/>
          </m:rPr>
          <w:rPr>
            <w:rFonts w:ascii="Cambria Math" w:hAnsi="Cambria Math"/>
            <w:rPrChange w:id="6068" w:author="凡 张" w:date="2019-05-26T07:05:00Z">
              <w:rPr>
                <w:rFonts w:ascii="Cambria Math" w:hAnsi="Cambria Math"/>
              </w:rPr>
            </w:rPrChange>
          </w:rPr>
          <m:t>σ</m:t>
        </m:r>
      </m:oMath>
      <w:r w:rsidR="00C40A34" w:rsidRPr="00D62216">
        <w:rPr>
          <w:rPrChange w:id="6069" w:author="凡 张" w:date="2019-05-26T07:05:00Z">
            <w:rPr/>
          </w:rPrChange>
        </w:rPr>
        <w:t>确定了低通带的带宽</w:t>
      </w:r>
      <w:bookmarkStart w:id="6070" w:name="_Hlk9414498"/>
      <w:r w:rsidRPr="00D62216">
        <w:rPr>
          <w:rPrChange w:id="6071" w:author="凡 张" w:date="2019-05-26T07:05:00Z">
            <w:rPr/>
          </w:rPrChange>
        </w:rPr>
        <w:t>。</w:t>
      </w:r>
      <w:bookmarkEnd w:id="6070"/>
      <m:oMath>
        <m:r>
          <m:rPr>
            <m:sty m:val="p"/>
          </m:rPr>
          <w:rPr>
            <w:rFonts w:ascii="Cambria Math" w:hAnsi="Cambria Math"/>
            <w:rPrChange w:id="6072" w:author="凡 张" w:date="2019-05-26T07:05:00Z">
              <w:rPr>
                <w:rFonts w:ascii="Cambria Math" w:hAnsi="Cambria Math"/>
              </w:rPr>
            </w:rPrChange>
          </w:rPr>
          <m:t>σ</m:t>
        </m:r>
      </m:oMath>
      <w:r w:rsidR="00712B34" w:rsidRPr="00D62216">
        <w:rPr>
          <w:rPrChange w:id="6073" w:author="凡 张" w:date="2019-05-26T07:05:00Z">
            <w:rPr/>
          </w:rPrChange>
        </w:rPr>
        <w:t>太小</w:t>
      </w:r>
      <w:r w:rsidR="00C40A34" w:rsidRPr="00D62216">
        <w:rPr>
          <w:rPrChange w:id="6074" w:author="凡 张" w:date="2019-05-26T07:05:00Z">
            <w:rPr/>
          </w:rPrChange>
        </w:rPr>
        <w:t>，对高频过滤作用</w:t>
      </w:r>
      <w:r w:rsidRPr="00D62216">
        <w:rPr>
          <w:rPrChange w:id="6075" w:author="凡 张" w:date="2019-05-26T07:05:00Z">
            <w:rPr/>
          </w:rPrChange>
        </w:rPr>
        <w:t>有限。</w:t>
      </w:r>
      <m:oMath>
        <m:r>
          <m:rPr>
            <m:sty m:val="p"/>
          </m:rPr>
          <w:rPr>
            <w:rFonts w:ascii="Cambria Math" w:hAnsi="Cambria Math"/>
            <w:rPrChange w:id="6076" w:author="凡 张" w:date="2019-05-26T07:05:00Z">
              <w:rPr>
                <w:rFonts w:ascii="Cambria Math" w:hAnsi="Cambria Math"/>
              </w:rPr>
            </w:rPrChange>
          </w:rPr>
          <m:t>σ</m:t>
        </m:r>
      </m:oMath>
      <w:r w:rsidR="00712B34" w:rsidRPr="00D62216">
        <w:rPr>
          <w:rPrChange w:id="6077" w:author="凡 张" w:date="2019-05-26T07:05:00Z">
            <w:rPr/>
          </w:rPrChange>
        </w:rPr>
        <w:t>太大</w:t>
      </w:r>
      <w:r w:rsidR="00C40A34" w:rsidRPr="00D62216">
        <w:rPr>
          <w:rPrChange w:id="6078" w:author="凡 张" w:date="2019-05-26T07:05:00Z">
            <w:rPr/>
          </w:rPrChange>
        </w:rPr>
        <w:t>，无法让莫尔</w:t>
      </w:r>
      <w:ins w:id="6079" w:author="凡 张" w:date="2019-05-26T09:13:00Z">
        <w:r w:rsidR="007076A3">
          <w:rPr>
            <w:rFonts w:hint="eastAsia"/>
          </w:rPr>
          <w:t>等</w:t>
        </w:r>
      </w:ins>
      <w:del w:id="6080" w:author="凡 张" w:date="2019-05-26T09:13:00Z">
        <w:r w:rsidR="00C40A34" w:rsidRPr="00D62216" w:rsidDel="007076A3">
          <w:rPr>
            <w:rPrChange w:id="6081" w:author="凡 张" w:date="2019-05-26T07:05:00Z">
              <w:rPr/>
            </w:rPrChange>
          </w:rPr>
          <w:delText>登</w:delText>
        </w:r>
      </w:del>
      <w:r w:rsidR="00C40A34" w:rsidRPr="00D62216">
        <w:rPr>
          <w:rPrChange w:id="6082" w:author="凡 张" w:date="2019-05-26T07:05:00Z">
            <w:rPr/>
          </w:rPrChange>
        </w:rPr>
        <w:t>高线的频谱通过</w:t>
      </w:r>
      <w:r w:rsidRPr="00D62216">
        <w:rPr>
          <w:rPrChange w:id="6083" w:author="凡 张" w:date="2019-05-26T07:05:00Z">
            <w:rPr/>
          </w:rPrChange>
        </w:rPr>
        <w:t>。</w:t>
      </w:r>
      <w:r w:rsidR="00C40A34" w:rsidRPr="00D62216">
        <w:rPr>
          <w:rPrChange w:id="6084" w:author="凡 张" w:date="2019-05-26T07:05:00Z">
            <w:rPr/>
          </w:rPrChange>
        </w:rPr>
        <w:t>分解层数</w:t>
      </w:r>
      <w:r w:rsidR="00C40A34" w:rsidRPr="00D62216">
        <w:rPr>
          <w:rPrChange w:id="6085" w:author="凡 张" w:date="2019-05-26T07:05:00Z">
            <w:rPr/>
          </w:rPrChange>
        </w:rPr>
        <w:t>N</w:t>
      </w:r>
      <w:r w:rsidR="00C40A34" w:rsidRPr="00D62216">
        <w:rPr>
          <w:rPrChange w:id="6086" w:author="凡 张" w:date="2019-05-26T07:05:00Z">
            <w:rPr/>
          </w:rPrChange>
        </w:rPr>
        <w:t>决定了</w:t>
      </w:r>
      <w:r w:rsidRPr="00D62216">
        <w:rPr>
          <w:rPrChange w:id="6087" w:author="凡 张" w:date="2019-05-26T07:05:00Z">
            <w:rPr/>
          </w:rPrChange>
        </w:rPr>
        <w:t>经过</w:t>
      </w:r>
      <w:del w:id="6088" w:author="凡 张" w:date="2019-05-26T09:13:00Z">
        <w:r w:rsidRPr="00D62216" w:rsidDel="007076A3">
          <w:rPr>
            <w:rPrChange w:id="6089" w:author="凡 张" w:date="2019-05-26T07:05:00Z">
              <w:rPr/>
            </w:rPrChange>
          </w:rPr>
          <w:delText>多少</w:delText>
        </w:r>
      </w:del>
      <w:r w:rsidRPr="00D62216">
        <w:rPr>
          <w:rPrChange w:id="6090" w:author="凡 张" w:date="2019-05-26T07:05:00Z">
            <w:rPr/>
          </w:rPrChange>
        </w:rPr>
        <w:t>子带二分</w:t>
      </w:r>
      <w:ins w:id="6091" w:author="凡 张" w:date="2019-05-26T09:14:00Z">
        <w:r w:rsidR="007076A3">
          <w:rPr>
            <w:rFonts w:hint="eastAsia"/>
          </w:rPr>
          <w:t>数量</w:t>
        </w:r>
      </w:ins>
      <w:r w:rsidRPr="00D62216">
        <w:rPr>
          <w:rPrChange w:id="6092" w:author="凡 张" w:date="2019-05-26T07:05:00Z">
            <w:rPr/>
          </w:rPrChange>
        </w:rPr>
        <w:t>，当分解层数恰好能</w:t>
      </w:r>
      <w:r w:rsidR="00C40A34" w:rsidRPr="00D62216">
        <w:rPr>
          <w:rPrChange w:id="6093" w:author="凡 张" w:date="2019-05-26T07:05:00Z">
            <w:rPr/>
          </w:rPrChange>
        </w:rPr>
        <w:t>分离出水平参数里的高频信号</w:t>
      </w:r>
      <w:r w:rsidRPr="00D62216">
        <w:rPr>
          <w:rPrChange w:id="6094" w:author="凡 张" w:date="2019-05-26T07:05:00Z">
            <w:rPr/>
          </w:rPrChange>
        </w:rPr>
        <w:t>而保留莫尔图样</w:t>
      </w:r>
      <w:ins w:id="6095" w:author="凡 张" w:date="2019-05-26T09:14:00Z">
        <w:r w:rsidR="007076A3">
          <w:rPr>
            <w:rFonts w:hint="eastAsia"/>
          </w:rPr>
          <w:t>，滤波效果最小</w:t>
        </w:r>
      </w:ins>
      <w:r w:rsidRPr="00D62216">
        <w:rPr>
          <w:rPrChange w:id="6096" w:author="凡 张" w:date="2019-05-26T07:05:00Z">
            <w:rPr/>
          </w:rPrChange>
        </w:rPr>
        <w:t>。</w:t>
      </w:r>
      <w:r w:rsidR="00C40A34" w:rsidRPr="00D62216">
        <w:rPr>
          <w:rPrChange w:id="6097" w:author="凡 张" w:date="2019-05-26T07:05:00Z">
            <w:rPr/>
          </w:rPrChange>
        </w:rPr>
        <w:t>该参数过小，高频成分过滤效果差</w:t>
      </w:r>
      <w:ins w:id="6098" w:author="凡 张" w:date="2019-05-26T09:14:00Z">
        <w:r w:rsidR="007076A3">
          <w:rPr>
            <w:rFonts w:hint="eastAsia"/>
          </w:rPr>
          <w:t>；</w:t>
        </w:r>
      </w:ins>
      <w:del w:id="6099" w:author="凡 张" w:date="2019-05-26T09:14:00Z">
        <w:r w:rsidR="00EE2219" w:rsidRPr="00D62216" w:rsidDel="007076A3">
          <w:rPr>
            <w:rPrChange w:id="6100" w:author="凡 张" w:date="2019-05-26T07:05:00Z">
              <w:rPr>
                <w:rFonts w:hint="eastAsia"/>
              </w:rPr>
            </w:rPrChange>
          </w:rPr>
          <w:delText>;</w:delText>
        </w:r>
      </w:del>
      <w:r w:rsidR="00C40A34" w:rsidRPr="00D62216">
        <w:rPr>
          <w:rPrChange w:id="6101" w:author="凡 张" w:date="2019-05-26T07:05:00Z">
            <w:rPr/>
          </w:rPrChange>
        </w:rPr>
        <w:t>该参数过大，得到的图像会严重变形</w:t>
      </w:r>
      <w:r w:rsidRPr="00D62216">
        <w:rPr>
          <w:rPrChange w:id="6102" w:author="凡 张" w:date="2019-05-26T07:05:00Z">
            <w:rPr/>
          </w:rPrChange>
        </w:rPr>
        <w:t>。</w:t>
      </w:r>
      <w:del w:id="6103" w:author="凡 张" w:date="2019-05-26T09:14:00Z">
        <w:r w:rsidR="00C40A34" w:rsidRPr="00D62216" w:rsidDel="00E24367">
          <w:rPr>
            <w:rPrChange w:id="6104" w:author="凡 张" w:date="2019-05-26T07:05:00Z">
              <w:rPr/>
            </w:rPrChange>
          </w:rPr>
          <w:delText>同时，</w:delText>
        </w:r>
      </w:del>
      <w:r w:rsidR="00C40A34" w:rsidRPr="00D62216">
        <w:rPr>
          <w:rPrChange w:id="6105" w:author="凡 张" w:date="2019-05-26T07:05:00Z">
            <w:rPr/>
          </w:rPrChange>
        </w:rPr>
        <w:t>由于小波变换和傅立叶变化不同，完备正交对是具有局部特性的小波函数系，</w:t>
      </w:r>
      <w:del w:id="6106" w:author="凡 张" w:date="2019-05-26T09:14:00Z">
        <w:r w:rsidR="00C40A34" w:rsidRPr="00D62216" w:rsidDel="00E24367">
          <w:rPr>
            <w:rPrChange w:id="6107" w:author="凡 张" w:date="2019-05-26T07:05:00Z">
              <w:rPr/>
            </w:rPrChange>
          </w:rPr>
          <w:delText>在使用</w:delText>
        </w:r>
      </w:del>
      <w:r w:rsidR="00C40A34" w:rsidRPr="00D62216">
        <w:rPr>
          <w:rPrChange w:id="6108" w:author="凡 张" w:date="2019-05-26T07:05:00Z">
            <w:rPr/>
          </w:rPrChange>
        </w:rPr>
        <w:t>不同小波函数</w:t>
      </w:r>
      <w:ins w:id="6109" w:author="凡 张" w:date="2019-05-26T09:15:00Z">
        <w:r w:rsidR="00E24367">
          <w:rPr>
            <w:rFonts w:hint="eastAsia"/>
          </w:rPr>
          <w:t>也会对</w:t>
        </w:r>
      </w:ins>
      <w:del w:id="6110" w:author="凡 张" w:date="2019-05-26T09:14:00Z">
        <w:r w:rsidR="00C40A34" w:rsidRPr="00D62216" w:rsidDel="00E24367">
          <w:rPr>
            <w:rPrChange w:id="6111" w:author="凡 张" w:date="2019-05-26T07:05:00Z">
              <w:rPr/>
            </w:rPrChange>
          </w:rPr>
          <w:delText>时，对于</w:delText>
        </w:r>
      </w:del>
      <w:r w:rsidR="00C40A34" w:rsidRPr="00D62216">
        <w:rPr>
          <w:rPrChange w:id="6112" w:author="凡 张" w:date="2019-05-26T07:05:00Z">
            <w:rPr/>
          </w:rPrChange>
        </w:rPr>
        <w:t>图像细节产生影响</w:t>
      </w:r>
      <w:del w:id="6113" w:author="凡 张" w:date="2019-05-26T09:14:00Z">
        <w:r w:rsidRPr="00D62216" w:rsidDel="00E24367">
          <w:rPr>
            <w:rPrChange w:id="6114" w:author="凡 张" w:date="2019-05-26T07:05:00Z">
              <w:rPr/>
            </w:rPrChange>
          </w:rPr>
          <w:delText>也就大</w:delText>
        </w:r>
      </w:del>
      <w:r w:rsidR="00C40A34" w:rsidRPr="00D62216">
        <w:rPr>
          <w:rPrChange w:id="6115" w:author="凡 张" w:date="2019-05-26T07:05:00Z">
            <w:rPr/>
          </w:rPrChange>
        </w:rPr>
        <w:t>。</w:t>
      </w:r>
    </w:p>
    <w:p w:rsidR="00AC3D9E" w:rsidRPr="00D62216" w:rsidDel="00AC3D9E" w:rsidRDefault="00333414" w:rsidP="00AC3D9E">
      <w:pPr>
        <w:pStyle w:val="aff8"/>
        <w:ind w:firstLine="480"/>
        <w:rPr>
          <w:del w:id="6116" w:author="凡 张" w:date="2019-05-26T09:17:00Z"/>
          <w:rFonts w:hint="eastAsia"/>
          <w:rPrChange w:id="6117" w:author="凡 张" w:date="2019-05-26T07:05:00Z">
            <w:rPr>
              <w:del w:id="6118" w:author="凡 张" w:date="2019-05-26T09:17:00Z"/>
            </w:rPr>
          </w:rPrChange>
        </w:rPr>
        <w:pPrChange w:id="6119" w:author="凡 张" w:date="2019-05-26T09:17:00Z">
          <w:pPr>
            <w:pStyle w:val="aff8"/>
            <w:ind w:firstLine="480"/>
          </w:pPr>
        </w:pPrChange>
      </w:pPr>
      <w:r w:rsidRPr="00D62216">
        <w:rPr>
          <w:rPrChange w:id="6120" w:author="凡 张" w:date="2019-05-26T07:05:00Z">
            <w:rPr/>
          </w:rPrChange>
        </w:rPr>
        <w:t>确定滤波参数的优化过</w:t>
      </w:r>
      <w:r w:rsidR="00AC3D9E" w:rsidRPr="00D62216">
        <w:rPr>
          <w:noProof/>
          <w:rPrChange w:id="6121" w:author="凡 张" w:date="2019-05-26T07:05:00Z">
            <w:rPr>
              <w:noProof/>
            </w:rPr>
          </w:rPrChange>
        </w:rPr>
        <mc:AlternateContent>
          <mc:Choice Requires="wpg">
            <w:drawing>
              <wp:anchor distT="0" distB="0" distL="114300" distR="114300" simplePos="0" relativeHeight="251616256" behindDoc="0" locked="0" layoutInCell="1" allowOverlap="1" wp14:anchorId="5FD07ECC" wp14:editId="5C9D4940">
                <wp:simplePos x="0" y="0"/>
                <wp:positionH relativeFrom="margin">
                  <wp:posOffset>34386</wp:posOffset>
                </wp:positionH>
                <wp:positionV relativeFrom="paragraph">
                  <wp:posOffset>366311</wp:posOffset>
                </wp:positionV>
                <wp:extent cx="4926965" cy="4149090"/>
                <wp:effectExtent l="0" t="0" r="6985" b="3810"/>
                <wp:wrapTopAndBottom/>
                <wp:docPr id="184" name="组合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6965" cy="4149090"/>
                          <a:chOff x="0" y="238"/>
                          <a:chExt cx="4926965" cy="4148852"/>
                        </a:xfrm>
                      </wpg:grpSpPr>
                      <pic:pic xmlns:pic="http://schemas.openxmlformats.org/drawingml/2006/picture">
                        <pic:nvPicPr>
                          <pic:cNvPr id="182" name="图片 18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238"/>
                            <a:ext cx="4926965" cy="3695223"/>
                          </a:xfrm>
                          <a:prstGeom prst="rect">
                            <a:avLst/>
                          </a:prstGeom>
                        </pic:spPr>
                      </pic:pic>
                      <wps:wsp>
                        <wps:cNvPr id="183" name="文本框 183"/>
                        <wps:cNvSpPr txBox="1"/>
                        <wps:spPr>
                          <a:xfrm>
                            <a:off x="0" y="3752850"/>
                            <a:ext cx="4926965" cy="396240"/>
                          </a:xfrm>
                          <a:prstGeom prst="rect">
                            <a:avLst/>
                          </a:prstGeom>
                          <a:solidFill>
                            <a:prstClr val="white"/>
                          </a:solidFill>
                          <a:ln>
                            <a:noFill/>
                          </a:ln>
                        </wps:spPr>
                        <wps:txbx>
                          <w:txbxContent>
                            <w:p w:rsidR="000D29F8" w:rsidRPr="00682E2A" w:rsidRDefault="000D29F8" w:rsidP="00F416FB">
                              <w:pPr>
                                <w:pStyle w:val="af1"/>
                                <w:spacing w:before="156" w:after="156"/>
                                <w:rPr>
                                  <w:noProof/>
                                  <w:kern w:val="0"/>
                                  <w:sz w:val="24"/>
                                  <w:szCs w:val="24"/>
                                </w:rPr>
                              </w:pPr>
                              <w:bookmarkStart w:id="6122" w:name="_Toc9746634"/>
                              <w:r>
                                <w:t>图</w:t>
                              </w:r>
                              <w:r>
                                <w:fldChar w:fldCharType="begin"/>
                              </w:r>
                              <w:r>
                                <w:instrText xml:space="preserve"> SEQ </w:instrText>
                              </w:r>
                              <w:r>
                                <w:instrText>图</w:instrText>
                              </w:r>
                              <w:r>
                                <w:instrText xml:space="preserve"> \* ARABIC </w:instrText>
                              </w:r>
                              <w:r>
                                <w:fldChar w:fldCharType="separate"/>
                              </w:r>
                              <w:ins w:id="6123" w:author="凡 张" w:date="2019-05-26T09:18:00Z">
                                <w:r>
                                  <w:rPr>
                                    <w:noProof/>
                                  </w:rPr>
                                  <w:t>20</w:t>
                                </w:r>
                              </w:ins>
                              <w:del w:id="6124" w:author="凡 张" w:date="2019-05-26T06:16:00Z">
                                <w:r w:rsidDel="008F2CC6">
                                  <w:rPr>
                                    <w:noProof/>
                                  </w:rPr>
                                  <w:delText>15</w:delText>
                                </w:r>
                              </w:del>
                              <w:r>
                                <w:fldChar w:fldCharType="end"/>
                              </w:r>
                              <w:r>
                                <w:rPr>
                                  <w:rFonts w:hint="eastAsia"/>
                                </w:rPr>
                                <w:t xml:space="preserve"> </w:t>
                              </w:r>
                              <w:r>
                                <w:rPr>
                                  <w:rFonts w:hint="eastAsia"/>
                                </w:rPr>
                                <w:t>经平稳小波傅立叶滤波后的强度分布图</w:t>
                              </w:r>
                              <w:bookmarkEnd w:id="6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FD07ECC" id="组合 184" o:spid="_x0000_s1185" style="position:absolute;left:0;text-align:left;margin-left:2.7pt;margin-top:28.85pt;width:387.95pt;height:326.7pt;z-index:251616256;mso-position-horizontal-relative:margin" coordorigin=",2" coordsize="49269,4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">
                <v:shape id="图片 182" o:spid="_x0000_s1186" type="#_x0000_t75" style="position:absolute;top:2;width:49269;height:36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">
                  <v:imagedata r:id="rId74" o:title=""/>
                </v:shape>
                <v:shape id="文本框 183" o:spid="_x0000_s1187" type="#_x0000_t202" style="position:absolute;top:37528;width:4926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rsidR="000D29F8" w:rsidRPr="00682E2A" w:rsidRDefault="000D29F8" w:rsidP="00F416FB">
                        <w:pPr>
                          <w:pStyle w:val="af1"/>
                          <w:spacing w:before="156" w:after="156"/>
                          <w:rPr>
                            <w:noProof/>
                            <w:kern w:val="0"/>
                            <w:sz w:val="24"/>
                            <w:szCs w:val="24"/>
                          </w:rPr>
                        </w:pPr>
                        <w:bookmarkStart w:id="6125" w:name="_Toc9746634"/>
                        <w:r>
                          <w:t>图</w:t>
                        </w:r>
                        <w:r>
                          <w:fldChar w:fldCharType="begin"/>
                        </w:r>
                        <w:r>
                          <w:instrText xml:space="preserve"> SEQ </w:instrText>
                        </w:r>
                        <w:r>
                          <w:instrText>图</w:instrText>
                        </w:r>
                        <w:r>
                          <w:instrText xml:space="preserve"> \* ARABIC </w:instrText>
                        </w:r>
                        <w:r>
                          <w:fldChar w:fldCharType="separate"/>
                        </w:r>
                        <w:ins w:id="6126" w:author="凡 张" w:date="2019-05-26T09:18:00Z">
                          <w:r>
                            <w:rPr>
                              <w:noProof/>
                            </w:rPr>
                            <w:t>20</w:t>
                          </w:r>
                        </w:ins>
                        <w:del w:id="6127" w:author="凡 张" w:date="2019-05-26T06:16:00Z">
                          <w:r w:rsidDel="008F2CC6">
                            <w:rPr>
                              <w:noProof/>
                            </w:rPr>
                            <w:delText>15</w:delText>
                          </w:r>
                        </w:del>
                        <w:r>
                          <w:fldChar w:fldCharType="end"/>
                        </w:r>
                        <w:r>
                          <w:rPr>
                            <w:rFonts w:hint="eastAsia"/>
                          </w:rPr>
                          <w:t xml:space="preserve"> </w:t>
                        </w:r>
                        <w:r>
                          <w:rPr>
                            <w:rFonts w:hint="eastAsia"/>
                          </w:rPr>
                          <w:t>经平稳小波傅立叶滤波后的强度分布图</w:t>
                        </w:r>
                        <w:bookmarkEnd w:id="6125"/>
                      </w:p>
                    </w:txbxContent>
                  </v:textbox>
                </v:shape>
                <w10:wrap type="topAndBottom" anchorx="margin"/>
              </v:group>
            </w:pict>
          </mc:Fallback>
        </mc:AlternateContent>
      </w:r>
      <w:r w:rsidRPr="00D62216">
        <w:rPr>
          <w:rPrChange w:id="6128" w:author="凡 张" w:date="2019-05-26T07:05:00Z">
            <w:rPr/>
          </w:rPrChange>
        </w:rPr>
        <w:t>程</w:t>
      </w:r>
      <w:bookmarkStart w:id="6129" w:name="_Toc9065212"/>
      <w:bookmarkStart w:id="6130" w:name="_Toc9421034"/>
      <w:r w:rsidR="001828B3" w:rsidRPr="00D62216">
        <w:rPr>
          <w:rPrChange w:id="6131" w:author="凡 张" w:date="2019-05-26T07:05:00Z">
            <w:rPr/>
          </w:rPrChange>
        </w:rPr>
        <w:t>一般可采取网格搜索优化，或先大致确定参数范围</w:t>
      </w:r>
      <w:ins w:id="6132" w:author="凡 张" w:date="2019-05-26T09:16:00Z">
        <w:r w:rsidR="00AC3D9E">
          <w:rPr>
            <w:rFonts w:hint="eastAsia"/>
          </w:rPr>
          <w:t>。</w:t>
        </w:r>
      </w:ins>
    </w:p>
    <w:p w:rsidR="005C634D" w:rsidRPr="00D62216" w:rsidRDefault="005C634D" w:rsidP="00AC3D9E">
      <w:pPr>
        <w:pStyle w:val="aff8"/>
        <w:ind w:firstLineChars="0" w:firstLine="0"/>
        <w:rPr>
          <w:rPrChange w:id="6133" w:author="凡 张" w:date="2019-05-26T07:05:00Z">
            <w:rPr>
              <w:rFonts w:eastAsia="宋体"/>
              <w:szCs w:val="20"/>
            </w:rPr>
          </w:rPrChange>
        </w:rPr>
        <w:pPrChange w:id="6134" w:author="凡 张" w:date="2019-05-26T09:17:00Z">
          <w:pPr>
            <w:pStyle w:val="2"/>
            <w:spacing w:before="156" w:after="156"/>
          </w:pPr>
        </w:pPrChange>
      </w:pPr>
      <w:r w:rsidRPr="00D62216">
        <w:rPr>
          <w:rPrChange w:id="6135" w:author="凡 张" w:date="2019-05-26T07:05:00Z">
            <w:rPr/>
          </w:rPrChange>
        </w:rPr>
        <w:br w:type="page"/>
      </w:r>
    </w:p>
    <w:p w:rsidR="00333414" w:rsidRPr="00D62216" w:rsidRDefault="008470C8" w:rsidP="005C634D">
      <w:pPr>
        <w:pStyle w:val="1"/>
        <w:spacing w:before="312" w:after="312"/>
        <w:rPr>
          <w:rPrChange w:id="6136" w:author="凡 张" w:date="2019-05-26T07:05:00Z">
            <w:rPr/>
          </w:rPrChange>
        </w:rPr>
      </w:pPr>
      <w:bookmarkStart w:id="6137" w:name="_Toc9746660"/>
      <w:r w:rsidRPr="00D62216">
        <w:rPr>
          <w:noProof/>
          <w:rPrChange w:id="6138" w:author="凡 张" w:date="2019-05-26T07:05:00Z">
            <w:rPr>
              <w:noProof/>
            </w:rPr>
          </w:rPrChange>
        </w:rPr>
        <mc:AlternateContent>
          <mc:Choice Requires="wpg">
            <w:drawing>
              <wp:anchor distT="0" distB="0" distL="114300" distR="114300" simplePos="0" relativeHeight="251746304" behindDoc="0" locked="0" layoutInCell="1" allowOverlap="1" wp14:anchorId="22DB58EF" wp14:editId="53EF8571">
                <wp:simplePos x="0" y="0"/>
                <wp:positionH relativeFrom="column">
                  <wp:posOffset>180340</wp:posOffset>
                </wp:positionH>
                <wp:positionV relativeFrom="paragraph">
                  <wp:posOffset>569595</wp:posOffset>
                </wp:positionV>
                <wp:extent cx="5039995" cy="5744210"/>
                <wp:effectExtent l="0" t="0" r="8255" b="8890"/>
                <wp:wrapTopAndBottom/>
                <wp:docPr id="374" name="组合 3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44210"/>
                          <a:chOff x="0" y="0"/>
                          <a:chExt cx="3750945" cy="4277071"/>
                        </a:xfrm>
                      </wpg:grpSpPr>
                      <wpg:grpSp>
                        <wpg:cNvPr id="372" name="组合 372"/>
                        <wpg:cNvGrpSpPr/>
                        <wpg:grpSpPr>
                          <a:xfrm>
                            <a:off x="0" y="0"/>
                            <a:ext cx="3750945" cy="3826299"/>
                            <a:chOff x="0" y="0"/>
                            <a:chExt cx="3751545" cy="3826332"/>
                          </a:xfrm>
                        </wpg:grpSpPr>
                        <wpg:grpSp>
                          <wpg:cNvPr id="365" name="组合 365"/>
                          <wpg:cNvGrpSpPr/>
                          <wpg:grpSpPr>
                            <a:xfrm>
                              <a:off x="0" y="0"/>
                              <a:ext cx="1722329" cy="1628291"/>
                              <a:chOff x="0" y="0"/>
                              <a:chExt cx="1722329" cy="1628291"/>
                            </a:xfrm>
                          </wpg:grpSpPr>
                          <pic:pic xmlns:pic="http://schemas.openxmlformats.org/drawingml/2006/picture">
                            <pic:nvPicPr>
                              <pic:cNvPr id="213" name="图片 213"/>
                              <pic:cNvPicPr>
                                <a:picLocks noChangeAspect="1"/>
                              </pic:cNvPicPr>
                            </pic:nvPicPr>
                            <pic:blipFill rotWithShape="1">
                              <a:blip r:embed="rId75" cstate="print">
                                <a:extLst>
                                  <a:ext uri="{28A0092B-C50C-407E-A947-70E740481C1C}">
                                    <a14:useLocalDpi xmlns:a14="http://schemas.microsoft.com/office/drawing/2010/main" val="0"/>
                                  </a:ext>
                                </a:extLst>
                              </a:blip>
                              <a:srcRect l="12765" t="7227" r="53153" b="58461"/>
                              <a:stretch/>
                            </pic:blipFill>
                            <pic:spPr bwMode="auto">
                              <a:xfrm>
                                <a:off x="0" y="0"/>
                                <a:ext cx="1722329" cy="1277654"/>
                              </a:xfrm>
                              <a:prstGeom prst="rect">
                                <a:avLst/>
                              </a:prstGeom>
                              <a:noFill/>
                              <a:ln>
                                <a:noFill/>
                              </a:ln>
                              <a:extLst>
                                <a:ext uri="{53640926-AAD7-44D8-BBD7-CCE9431645EC}">
                                  <a14:shadowObscured xmlns:a14="http://schemas.microsoft.com/office/drawing/2010/main"/>
                                </a:ext>
                              </a:extLst>
                            </pic:spPr>
                          </pic:pic>
                          <wps:wsp>
                            <wps:cNvPr id="363" name="文本框 363"/>
                            <wps:cNvSpPr txBox="1"/>
                            <wps:spPr>
                              <a:xfrm>
                                <a:off x="0" y="1333281"/>
                                <a:ext cx="1721445" cy="295010"/>
                              </a:xfrm>
                              <a:prstGeom prst="rect">
                                <a:avLst/>
                              </a:prstGeom>
                              <a:solidFill>
                                <a:prstClr val="white"/>
                              </a:solidFill>
                              <a:ln>
                                <a:noFill/>
                              </a:ln>
                              <a:effectLst/>
                            </wps:spPr>
                            <wps:txbx>
                              <w:txbxContent>
                                <w:p w:rsidR="000D29F8" w:rsidRPr="00990E60" w:rsidRDefault="000D29F8" w:rsidP="00E2701A">
                                  <w:pPr>
                                    <w:pStyle w:val="af1"/>
                                    <w:spacing w:before="156" w:after="156"/>
                                    <w:ind w:firstLine="480"/>
                                    <w:rPr>
                                      <w:noProof/>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6" name="组合 366"/>
                          <wpg:cNvGrpSpPr/>
                          <wpg:grpSpPr>
                            <a:xfrm>
                              <a:off x="2028880" y="0"/>
                              <a:ext cx="1722665" cy="1628291"/>
                              <a:chOff x="-337" y="0"/>
                              <a:chExt cx="1722665" cy="1628291"/>
                            </a:xfrm>
                          </wpg:grpSpPr>
                          <pic:pic xmlns:pic="http://schemas.openxmlformats.org/drawingml/2006/picture">
                            <pic:nvPicPr>
                              <pic:cNvPr id="352" name="图片 352"/>
                              <pic:cNvPicPr>
                                <a:picLocks/>
                              </pic:cNvPicPr>
                            </pic:nvPicPr>
                            <pic:blipFill rotWithShape="1">
                              <a:blip r:embed="rId75" cstate="print">
                                <a:extLst>
                                  <a:ext uri="{28A0092B-C50C-407E-A947-70E740481C1C}">
                                    <a14:useLocalDpi xmlns:a14="http://schemas.microsoft.com/office/drawing/2010/main" val="0"/>
                                  </a:ext>
                                </a:extLst>
                              </a:blip>
                              <a:srcRect l="56642" t="7227" r="9645" b="58293"/>
                              <a:stretch/>
                            </pic:blipFill>
                            <pic:spPr bwMode="auto">
                              <a:xfrm>
                                <a:off x="0" y="0"/>
                                <a:ext cx="1722328" cy="1277654"/>
                              </a:xfrm>
                              <a:prstGeom prst="rect">
                                <a:avLst/>
                              </a:prstGeom>
                              <a:noFill/>
                              <a:ln>
                                <a:noFill/>
                              </a:ln>
                              <a:extLst>
                                <a:ext uri="{53640926-AAD7-44D8-BBD7-CCE9431645EC}">
                                  <a14:shadowObscured xmlns:a14="http://schemas.microsoft.com/office/drawing/2010/main"/>
                                </a:ext>
                              </a:extLst>
                            </pic:spPr>
                          </pic:pic>
                          <wps:wsp>
                            <wps:cNvPr id="364" name="文本框 364"/>
                            <wps:cNvSpPr txBox="1"/>
                            <wps:spPr>
                              <a:xfrm>
                                <a:off x="-337" y="1333281"/>
                                <a:ext cx="1721445" cy="295010"/>
                              </a:xfrm>
                              <a:prstGeom prst="rect">
                                <a:avLst/>
                              </a:prstGeom>
                              <a:solidFill>
                                <a:prstClr val="white"/>
                              </a:solidFill>
                              <a:ln>
                                <a:noFill/>
                              </a:ln>
                              <a:effectLst/>
                            </wps:spPr>
                            <wps:txbx>
                              <w:txbxContent>
                                <w:p w:rsidR="000D29F8" w:rsidRPr="00834618" w:rsidRDefault="000D29F8" w:rsidP="00E2701A">
                                  <w:pPr>
                                    <w:pStyle w:val="af1"/>
                                    <w:spacing w:before="156" w:after="156"/>
                                    <w:ind w:firstLine="480"/>
                                    <w:rPr>
                                      <w:noProof/>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1" name="组合 371"/>
                          <wpg:cNvGrpSpPr/>
                          <wpg:grpSpPr>
                            <a:xfrm>
                              <a:off x="0" y="2192054"/>
                              <a:ext cx="3751545" cy="1634278"/>
                              <a:chOff x="0" y="0"/>
                              <a:chExt cx="3751545" cy="1634278"/>
                            </a:xfrm>
                          </wpg:grpSpPr>
                          <wpg:grpSp>
                            <wpg:cNvPr id="369" name="组合 369"/>
                            <wpg:cNvGrpSpPr/>
                            <wpg:grpSpPr>
                              <a:xfrm>
                                <a:off x="0" y="0"/>
                                <a:ext cx="1722329" cy="1634278"/>
                                <a:chOff x="0" y="0"/>
                                <a:chExt cx="1722329" cy="1634278"/>
                              </a:xfrm>
                            </wpg:grpSpPr>
                            <pic:pic xmlns:pic="http://schemas.openxmlformats.org/drawingml/2006/picture">
                              <pic:nvPicPr>
                                <pic:cNvPr id="359" name="图片 359"/>
                                <pic:cNvPicPr>
                                  <a:picLocks noChangeAspect="1"/>
                                </pic:cNvPicPr>
                              </pic:nvPicPr>
                              <pic:blipFill rotWithShape="1">
                                <a:blip r:embed="rId75" cstate="print">
                                  <a:extLst>
                                    <a:ext uri="{28A0092B-C50C-407E-A947-70E740481C1C}">
                                      <a14:useLocalDpi xmlns:a14="http://schemas.microsoft.com/office/drawing/2010/main" val="0"/>
                                    </a:ext>
                                  </a:extLst>
                                </a:blip>
                                <a:srcRect l="12765" t="54825" r="53153" b="10695"/>
                                <a:stretch/>
                              </pic:blipFill>
                              <pic:spPr bwMode="auto">
                                <a:xfrm>
                                  <a:off x="0" y="0"/>
                                  <a:ext cx="1722329" cy="1283918"/>
                                </a:xfrm>
                                <a:prstGeom prst="rect">
                                  <a:avLst/>
                                </a:prstGeom>
                                <a:noFill/>
                                <a:ln>
                                  <a:noFill/>
                                </a:ln>
                                <a:extLst>
                                  <a:ext uri="{53640926-AAD7-44D8-BBD7-CCE9431645EC}">
                                    <a14:shadowObscured xmlns:a14="http://schemas.microsoft.com/office/drawing/2010/main"/>
                                  </a:ext>
                                </a:extLst>
                              </pic:spPr>
                            </pic:pic>
                            <wps:wsp>
                              <wps:cNvPr id="367" name="文本框 367"/>
                              <wps:cNvSpPr txBox="1"/>
                              <wps:spPr>
                                <a:xfrm>
                                  <a:off x="0" y="1339268"/>
                                  <a:ext cx="1721445" cy="295010"/>
                                </a:xfrm>
                                <a:prstGeom prst="rect">
                                  <a:avLst/>
                                </a:prstGeom>
                                <a:solidFill>
                                  <a:prstClr val="white"/>
                                </a:solidFill>
                                <a:ln>
                                  <a:noFill/>
                                </a:ln>
                                <a:effectLst/>
                              </wps:spPr>
                              <wps:txbx>
                                <w:txbxContent>
                                  <w:p w:rsidR="000D29F8" w:rsidRPr="00DC40A8" w:rsidRDefault="000D29F8" w:rsidP="00E2701A">
                                    <w:pPr>
                                      <w:pStyle w:val="af1"/>
                                      <w:spacing w:before="156" w:after="156"/>
                                      <w:ind w:firstLine="480"/>
                                      <w:rPr>
                                        <w:noProof/>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0" name="组合 370"/>
                            <wpg:cNvGrpSpPr/>
                            <wpg:grpSpPr>
                              <a:xfrm>
                                <a:off x="2053928" y="0"/>
                                <a:ext cx="1697617" cy="1634278"/>
                                <a:chOff x="-341" y="0"/>
                                <a:chExt cx="1697617" cy="1634278"/>
                              </a:xfrm>
                            </wpg:grpSpPr>
                            <pic:pic xmlns:pic="http://schemas.openxmlformats.org/drawingml/2006/picture">
                              <pic:nvPicPr>
                                <pic:cNvPr id="360" name="图片 360"/>
                                <pic:cNvPicPr>
                                  <a:picLocks noChangeAspect="1"/>
                                </pic:cNvPicPr>
                              </pic:nvPicPr>
                              <pic:blipFill rotWithShape="1">
                                <a:blip r:embed="rId75" cstate="print">
                                  <a:extLst>
                                    <a:ext uri="{28A0092B-C50C-407E-A947-70E740481C1C}">
                                      <a14:useLocalDpi xmlns:a14="http://schemas.microsoft.com/office/drawing/2010/main" val="0"/>
                                    </a:ext>
                                  </a:extLst>
                                </a:blip>
                                <a:srcRect l="57011" t="54825" r="9403" b="10695"/>
                                <a:stretch/>
                              </pic:blipFill>
                              <pic:spPr bwMode="auto">
                                <a:xfrm>
                                  <a:off x="0" y="0"/>
                                  <a:ext cx="1697276" cy="1283918"/>
                                </a:xfrm>
                                <a:prstGeom prst="rect">
                                  <a:avLst/>
                                </a:prstGeom>
                                <a:noFill/>
                                <a:ln>
                                  <a:noFill/>
                                </a:ln>
                                <a:extLst>
                                  <a:ext uri="{53640926-AAD7-44D8-BBD7-CCE9431645EC}">
                                    <a14:shadowObscured xmlns:a14="http://schemas.microsoft.com/office/drawing/2010/main"/>
                                  </a:ext>
                                </a:extLst>
                              </pic:spPr>
                            </pic:pic>
                            <wps:wsp>
                              <wps:cNvPr id="368" name="文本框 368"/>
                              <wps:cNvSpPr txBox="1"/>
                              <wps:spPr>
                                <a:xfrm>
                                  <a:off x="-341" y="1339268"/>
                                  <a:ext cx="1695922" cy="295010"/>
                                </a:xfrm>
                                <a:prstGeom prst="rect">
                                  <a:avLst/>
                                </a:prstGeom>
                                <a:solidFill>
                                  <a:prstClr val="white"/>
                                </a:solidFill>
                                <a:ln>
                                  <a:noFill/>
                                </a:ln>
                                <a:effectLst/>
                              </wps:spPr>
                              <wps:txbx>
                                <w:txbxContent>
                                  <w:p w:rsidR="000D29F8" w:rsidRPr="006A6A2C" w:rsidRDefault="000D29F8" w:rsidP="00E2701A">
                                    <w:pPr>
                                      <w:pStyle w:val="af1"/>
                                      <w:spacing w:before="156" w:after="156"/>
                                      <w:ind w:firstLine="480"/>
                                      <w:rPr>
                                        <w:noProof/>
                                      </w:rPr>
                                    </w:pPr>
                                    <w:r>
                                      <w:rPr>
                                        <w:rFonts w:hint="eastAsia"/>
                                        <w:noProof/>
                                        <w:sz w:val="24"/>
                                        <w:szCs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73" name="文本框 373"/>
                        <wps:cNvSpPr txBox="1"/>
                        <wps:spPr>
                          <a:xfrm>
                            <a:off x="0" y="3982064"/>
                            <a:ext cx="3750469" cy="295007"/>
                          </a:xfrm>
                          <a:prstGeom prst="rect">
                            <a:avLst/>
                          </a:prstGeom>
                          <a:solidFill>
                            <a:prstClr val="white"/>
                          </a:solidFill>
                          <a:ln>
                            <a:noFill/>
                          </a:ln>
                          <a:effectLst/>
                        </wps:spPr>
                        <wps:txbx>
                          <w:txbxContent>
                            <w:p w:rsidR="000D29F8" w:rsidRPr="00E008FF" w:rsidRDefault="000D29F8" w:rsidP="00E2701A">
                              <w:pPr>
                                <w:pStyle w:val="af1"/>
                                <w:spacing w:before="156" w:after="156"/>
                                <w:ind w:firstLine="480"/>
                                <w:rPr>
                                  <w:noProof/>
                                </w:rPr>
                              </w:pPr>
                              <w:bookmarkStart w:id="6139" w:name="_Toc97466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140" w:author="凡 张" w:date="2019-05-26T09:18:00Z">
                                <w:r>
                                  <w:rPr>
                                    <w:noProof/>
                                  </w:rPr>
                                  <w:t>21</w:t>
                                </w:r>
                              </w:ins>
                              <w:del w:id="6141" w:author="凡 张" w:date="2019-05-26T06:16:00Z">
                                <w:r w:rsidDel="008F2CC6">
                                  <w:rPr>
                                    <w:noProof/>
                                  </w:rPr>
                                  <w:delText>17</w:delText>
                                </w:r>
                              </w:del>
                              <w:r>
                                <w:fldChar w:fldCharType="end"/>
                              </w:r>
                              <w:r>
                                <w:rPr>
                                  <w:rFonts w:hint="eastAsia"/>
                                </w:rPr>
                                <w:t xml:space="preserve"> </w:t>
                              </w:r>
                              <w:r>
                                <w:rPr>
                                  <w:rFonts w:hint="eastAsia"/>
                                </w:rPr>
                                <w:t>滤波后的莫尔图样</w:t>
                              </w:r>
                              <w:bookmarkEnd w:id="6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DB58EF" id="组合 374" o:spid="_x0000_s1188" style="position:absolute;left:0;text-align:left;margin-left:14.2pt;margin-top:44.85pt;width:396.85pt;height:452.3pt;z-index:251746304;mso-width-relative:margin;mso-height-relative:margin" coordsize="37509,42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">
                <o:lock v:ext="edit" aspectratio="t"/>
                <v:group id="组合 372" o:spid="_x0000_s1189" style="position:absolute;width:37509;height:38262" coordsize="37515,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组合 365" o:spid="_x0000_s1190" style="position:absolute;width:17223;height:16282" coordsize="17223,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图片 213" o:spid="_x0000_s1191"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">
                      <v:imagedata r:id="rId76" o:title="" croptop="4736f" cropbottom="38313f" cropleft="8366f" cropright="34834f"/>
                    </v:shape>
                    <v:shape id="文本框 363" o:spid="_x0000_s1192" type="#_x0000_t202" style="position:absolute;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xA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RQ5/Z9IRkMsrAAAA//8DAFBLAQItABQABgAIAAAAIQDb4fbL7gAAAIUBAAATAAAAAAAA&#10;AAAAAAAAAAAAAABbQ29udGVudF9UeXBlc10ueG1sUEsBAi0AFAAGAAgAAAAhAFr0LFu/AAAAFQEA&#10;AAsAAAAAAAAAAAAAAAAAHwEAAF9yZWxzLy5yZWxzUEsBAi0AFAAGAAgAAAAhABN/PEDHAAAA3AAA&#10;AA8AAAAAAAAAAAAAAAAABwIAAGRycy9kb3ducmV2LnhtbFBLBQYAAAAAAwADALcAAAD7AgAAAAA=&#10;" stroked="f">
                      <v:textbox style="mso-fit-shape-to-text:t" inset="0,0,0,0">
                        <w:txbxContent>
                          <w:p w:rsidR="000D29F8" w:rsidRPr="00990E60" w:rsidRDefault="000D29F8" w:rsidP="00E2701A">
                            <w:pPr>
                              <w:pStyle w:val="af1"/>
                              <w:spacing w:before="156" w:after="156"/>
                              <w:ind w:firstLine="480"/>
                              <w:rPr>
                                <w:noProof/>
                              </w:rPr>
                            </w:pPr>
                            <w:r>
                              <w:rPr>
                                <w:rFonts w:hint="eastAsia"/>
                              </w:rPr>
                              <w:t>(a)</w:t>
                            </w:r>
                          </w:p>
                        </w:txbxContent>
                      </v:textbox>
                    </v:shape>
                  </v:group>
                  <v:group id="组合 366" o:spid="_x0000_s1193" style="position:absolute;left:20288;width:17227;height:16282" coordorigin="-3" coordsize="17226,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图片 352" o:spid="_x0000_s1194" type="#_x0000_t75" style="position:absolute;width:17223;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">
                      <v:imagedata r:id="rId76" o:title="" croptop="4736f" cropbottom="38203f" cropleft="37121f" cropright="6321f"/>
                      <o:lock v:ext="edit" aspectratio="f"/>
                    </v:shape>
                    <v:shape id="文本框 364" o:spid="_x0000_s1195" type="#_x0000_t202" style="position:absolute;left:-3;top:1333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rsidR="000D29F8" w:rsidRPr="00834618" w:rsidRDefault="000D29F8" w:rsidP="00E2701A">
                            <w:pPr>
                              <w:pStyle w:val="af1"/>
                              <w:spacing w:before="156" w:after="156"/>
                              <w:ind w:firstLine="480"/>
                              <w:rPr>
                                <w:noProof/>
                              </w:rPr>
                            </w:pPr>
                            <w:r>
                              <w:rPr>
                                <w:rFonts w:hint="eastAsia"/>
                              </w:rPr>
                              <w:t>(b)</w:t>
                            </w:r>
                          </w:p>
                        </w:txbxContent>
                      </v:textbox>
                    </v:shape>
                  </v:group>
                  <v:group id="组合 371" o:spid="_x0000_s1196" style="position:absolute;top:21920;width:37515;height:16343" coordsize="37515,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组合 369" o:spid="_x0000_s1197" style="position:absolute;width:17223;height:16342" coordsize="17223,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图片 359" o:spid="_x0000_s1198" type="#_x0000_t75" style="position:absolute;width:17223;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">
                        <v:imagedata r:id="rId76" o:title="" croptop="35930f" cropbottom="7009f" cropleft="8366f" cropright="34834f"/>
                      </v:shape>
                      <v:shape id="文本框 367" o:spid="_x0000_s1199" type="#_x0000_t202" style="position:absolute;top:13392;width:1721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" stroked="f">
                        <v:textbox style="mso-fit-shape-to-text:t" inset="0,0,0,0">
                          <w:txbxContent>
                            <w:p w:rsidR="000D29F8" w:rsidRPr="00DC40A8" w:rsidRDefault="000D29F8" w:rsidP="00E2701A">
                              <w:pPr>
                                <w:pStyle w:val="af1"/>
                                <w:spacing w:before="156" w:after="156"/>
                                <w:ind w:firstLine="480"/>
                                <w:rPr>
                                  <w:noProof/>
                                </w:rPr>
                              </w:pPr>
                              <w:r>
                                <w:rPr>
                                  <w:rFonts w:hint="eastAsia"/>
                                </w:rPr>
                                <w:t>(c)</w:t>
                              </w:r>
                            </w:p>
                          </w:txbxContent>
                        </v:textbox>
                      </v:shape>
                    </v:group>
                    <v:group id="组合 370" o:spid="_x0000_s1200" style="position:absolute;left:20539;width:16976;height:16342" coordorigin="-3" coordsize="16976,1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图片 360" o:spid="_x0000_s1201" type="#_x0000_t75" style="position:absolute;width:16972;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">
                        <v:imagedata r:id="rId76" o:title="" croptop="35930f" cropbottom="7009f" cropleft="37363f" cropright="6162f"/>
                      </v:shape>
                      <v:shape id="文本框 368" o:spid="_x0000_s1202" type="#_x0000_t202" style="position:absolute;left:-3;top:13392;width:16958;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rsidR="000D29F8" w:rsidRPr="006A6A2C" w:rsidRDefault="000D29F8" w:rsidP="00E2701A">
                              <w:pPr>
                                <w:pStyle w:val="af1"/>
                                <w:spacing w:before="156" w:after="156"/>
                                <w:ind w:firstLine="480"/>
                                <w:rPr>
                                  <w:noProof/>
                                </w:rPr>
                              </w:pPr>
                              <w:r>
                                <w:rPr>
                                  <w:rFonts w:hint="eastAsia"/>
                                  <w:noProof/>
                                  <w:sz w:val="24"/>
                                  <w:szCs w:val="20"/>
                                </w:rPr>
                                <w:t>(d)</w:t>
                              </w:r>
                            </w:p>
                          </w:txbxContent>
                        </v:textbox>
                      </v:shape>
                    </v:group>
                  </v:group>
                </v:group>
                <v:shape id="文本框 373" o:spid="_x0000_s1203" type="#_x0000_t202" style="position:absolute;top:39820;width:37504;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rsidR="000D29F8" w:rsidRPr="00E008FF" w:rsidRDefault="000D29F8" w:rsidP="00E2701A">
                        <w:pPr>
                          <w:pStyle w:val="af1"/>
                          <w:spacing w:before="156" w:after="156"/>
                          <w:ind w:firstLine="480"/>
                          <w:rPr>
                            <w:noProof/>
                          </w:rPr>
                        </w:pPr>
                        <w:bookmarkStart w:id="6142" w:name="_Toc974663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143" w:author="凡 张" w:date="2019-05-26T09:18:00Z">
                          <w:r>
                            <w:rPr>
                              <w:noProof/>
                            </w:rPr>
                            <w:t>21</w:t>
                          </w:r>
                        </w:ins>
                        <w:del w:id="6144" w:author="凡 张" w:date="2019-05-26T06:16:00Z">
                          <w:r w:rsidDel="008F2CC6">
                            <w:rPr>
                              <w:noProof/>
                            </w:rPr>
                            <w:delText>17</w:delText>
                          </w:r>
                        </w:del>
                        <w:r>
                          <w:fldChar w:fldCharType="end"/>
                        </w:r>
                        <w:r>
                          <w:rPr>
                            <w:rFonts w:hint="eastAsia"/>
                          </w:rPr>
                          <w:t xml:space="preserve"> </w:t>
                        </w:r>
                        <w:r>
                          <w:rPr>
                            <w:rFonts w:hint="eastAsia"/>
                          </w:rPr>
                          <w:t>滤波后的莫尔图样</w:t>
                        </w:r>
                        <w:bookmarkEnd w:id="6142"/>
                      </w:p>
                    </w:txbxContent>
                  </v:textbox>
                </v:shape>
                <w10:wrap type="topAndBottom"/>
              </v:group>
            </w:pict>
          </mc:Fallback>
        </mc:AlternateContent>
      </w:r>
      <w:r w:rsidR="005D13E8" w:rsidRPr="00D62216">
        <w:rPr>
          <w:rPrChange w:id="6145" w:author="凡 张" w:date="2019-05-26T07:05:00Z">
            <w:rPr>
              <w:rFonts w:hint="eastAsia"/>
            </w:rPr>
          </w:rPrChange>
        </w:rPr>
        <w:t>计算相位分布</w:t>
      </w:r>
      <w:bookmarkEnd w:id="6129"/>
      <w:bookmarkEnd w:id="6130"/>
      <w:bookmarkEnd w:id="6137"/>
    </w:p>
    <w:p w:rsidR="00135940" w:rsidRPr="00D62216" w:rsidRDefault="00135940" w:rsidP="00D5535B">
      <w:pPr>
        <w:pStyle w:val="aff8"/>
        <w:ind w:firstLine="480"/>
        <w:rPr>
          <w:rPrChange w:id="6146" w:author="凡 张" w:date="2019-05-26T07:05:00Z">
            <w:rPr/>
          </w:rPrChange>
        </w:rPr>
      </w:pPr>
      <w:r w:rsidRPr="00D62216">
        <w:rPr>
          <w:rPrChange w:id="6147" w:author="凡 张" w:date="2019-05-26T07:05:00Z">
            <w:rPr/>
          </w:rPrChange>
        </w:rPr>
        <w:t>4.1</w:t>
      </w:r>
      <w:r w:rsidRPr="00D62216">
        <w:rPr>
          <w:rPrChange w:id="6148" w:author="凡 张" w:date="2019-05-26T07:05:00Z">
            <w:rPr/>
          </w:rPrChange>
        </w:rPr>
        <w:t>节中，假设了通过滤波得到的强度分布可由下式</w:t>
      </w:r>
      <w:r w:rsidRPr="00D62216">
        <w:rPr>
          <w:rPrChange w:id="6149" w:author="凡 张" w:date="2019-05-26T07:05:00Z">
            <w:rPr/>
          </w:rPrChange>
        </w:rPr>
        <w:t>(4.4)</w:t>
      </w:r>
      <w:r w:rsidRPr="00D62216">
        <w:rPr>
          <w:rPrChange w:id="6150" w:author="凡 张" w:date="2019-05-26T07:05:00Z">
            <w:rPr/>
          </w:rPrChange>
        </w:rPr>
        <w:t>表述</w:t>
      </w:r>
    </w:p>
    <w:p w:rsidR="008470C8" w:rsidRPr="00D62216" w:rsidRDefault="002926C8" w:rsidP="00E2701A">
      <w:pPr>
        <w:spacing w:before="120" w:after="120"/>
        <w:rPr>
          <w:noProof/>
          <w:rPrChange w:id="6151" w:author="凡 张" w:date="2019-05-26T07:05:00Z">
            <w:rPr>
              <w:noProof/>
            </w:rPr>
          </w:rPrChange>
        </w:rPr>
      </w:pPr>
      <m:oMathPara>
        <m:oMath>
          <m:sSub>
            <m:sSubPr>
              <m:ctrlPr>
                <w:rPr>
                  <w:rFonts w:ascii="Cambria Math" w:hAnsi="Cambria Math"/>
                  <w:szCs w:val="20"/>
                  <w:rPrChange w:id="6152" w:author="凡 张" w:date="2019-05-26T07:05:00Z">
                    <w:rPr>
                      <w:rFonts w:ascii="Cambria Math" w:hAnsi="Cambria Math"/>
                      <w:szCs w:val="20"/>
                    </w:rPr>
                  </w:rPrChange>
                </w:rPr>
              </m:ctrlPr>
            </m:sSubPr>
            <m:e>
              <m:r>
                <w:rPr>
                  <w:rFonts w:ascii="Cambria Math" w:hAnsi="Cambria Math"/>
                  <w:rPrChange w:id="6153" w:author="凡 张" w:date="2019-05-26T07:05:00Z">
                    <w:rPr>
                      <w:rFonts w:ascii="Cambria Math" w:hAnsi="Cambria Math"/>
                    </w:rPr>
                  </w:rPrChange>
                </w:rPr>
                <m:t>I</m:t>
              </m:r>
            </m:e>
            <m:sub>
              <m:r>
                <w:rPr>
                  <w:rFonts w:ascii="Cambria Math" w:hAnsi="Cambria Math"/>
                  <w:rPrChange w:id="6154" w:author="凡 张" w:date="2019-05-26T07:05:00Z">
                    <w:rPr>
                      <w:rFonts w:ascii="Cambria Math" w:hAnsi="Cambria Math"/>
                    </w:rPr>
                  </w:rPrChange>
                </w:rPr>
                <m:t>filtered</m:t>
              </m:r>
            </m:sub>
          </m:sSub>
          <m:r>
            <m:rPr>
              <m:sty m:val="p"/>
            </m:rPr>
            <w:rPr>
              <w:rFonts w:ascii="Cambria Math" w:hAnsi="Cambria Math"/>
              <w:rPrChange w:id="6155" w:author="凡 张" w:date="2019-05-26T07:05:00Z">
                <w:rPr>
                  <w:rFonts w:ascii="Cambria Math" w:hAnsi="Cambria Math"/>
                </w:rPr>
              </w:rPrChange>
            </w:rPr>
            <m:t>=</m:t>
          </m:r>
          <m:func>
            <m:funcPr>
              <m:ctrlPr>
                <w:rPr>
                  <w:rFonts w:ascii="Cambria Math" w:hAnsi="Cambria Math"/>
                  <w:rPrChange w:id="6156" w:author="凡 张" w:date="2019-05-26T07:05:00Z">
                    <w:rPr>
                      <w:rFonts w:ascii="Cambria Math" w:hAnsi="Cambria Math"/>
                    </w:rPr>
                  </w:rPrChange>
                </w:rPr>
              </m:ctrlPr>
            </m:funcPr>
            <m:fName>
              <m:r>
                <m:rPr>
                  <m:sty m:val="p"/>
                </m:rPr>
                <w:rPr>
                  <w:rFonts w:ascii="Cambria Math" w:hAnsi="Cambria Math"/>
                  <w:rPrChange w:id="6157" w:author="凡 张" w:date="2019-05-26T07:05:00Z">
                    <w:rPr>
                      <w:rFonts w:ascii="Cambria Math" w:hAnsi="Cambria Math"/>
                    </w:rPr>
                  </w:rPrChange>
                </w:rPr>
                <m:t>cos</m:t>
              </m:r>
            </m:fName>
            <m:e>
              <m:d>
                <m:dPr>
                  <m:ctrlPr>
                    <w:rPr>
                      <w:rFonts w:ascii="Cambria Math" w:hAnsi="Cambria Math"/>
                      <w:i/>
                      <w:rPrChange w:id="6158" w:author="凡 张" w:date="2019-05-26T07:05:00Z">
                        <w:rPr>
                          <w:rFonts w:ascii="Cambria Math" w:hAnsi="Cambria Math"/>
                          <w:i/>
                        </w:rPr>
                      </w:rPrChange>
                    </w:rPr>
                  </m:ctrlPr>
                </m:dPr>
                <m:e>
                  <m:r>
                    <m:rPr>
                      <m:sty m:val="p"/>
                    </m:rPr>
                    <w:rPr>
                      <w:rFonts w:ascii="Cambria Math" w:hAnsi="Cambria Math"/>
                      <w:rPrChange w:id="6159" w:author="凡 张" w:date="2019-05-26T07:05:00Z">
                        <w:rPr>
                          <w:rFonts w:ascii="Cambria Math" w:hAnsi="Cambria Math"/>
                        </w:rPr>
                      </w:rPrChange>
                    </w:rPr>
                    <m:t>∆φ</m:t>
                  </m:r>
                  <m:d>
                    <m:dPr>
                      <m:ctrlPr>
                        <w:rPr>
                          <w:rFonts w:ascii="Cambria Math" w:hAnsi="Cambria Math"/>
                          <w:rPrChange w:id="6160" w:author="凡 张" w:date="2019-05-26T07:05:00Z">
                            <w:rPr>
                              <w:rFonts w:ascii="Cambria Math" w:hAnsi="Cambria Math"/>
                            </w:rPr>
                          </w:rPrChange>
                        </w:rPr>
                      </m:ctrlPr>
                    </m:dPr>
                    <m:e>
                      <m:r>
                        <m:rPr>
                          <m:sty m:val="p"/>
                        </m:rPr>
                        <w:rPr>
                          <w:rFonts w:ascii="Cambria Math" w:hAnsi="Cambria Math"/>
                          <w:rPrChange w:id="6161" w:author="凡 张" w:date="2019-05-26T07:05:00Z">
                            <w:rPr>
                              <w:rFonts w:ascii="Cambria Math" w:hAnsi="Cambria Math"/>
                            </w:rPr>
                          </w:rPrChange>
                        </w:rPr>
                        <m:t>x, y</m:t>
                      </m:r>
                    </m:e>
                  </m:d>
                  <m:r>
                    <w:rPr>
                      <w:rFonts w:ascii="Cambria Math" w:hAnsi="Cambria Math"/>
                      <w:rPrChange w:id="6162" w:author="凡 张" w:date="2019-05-26T07:05:00Z">
                        <w:rPr>
                          <w:rFonts w:ascii="Cambria Math" w:hAnsi="Cambria Math"/>
                        </w:rPr>
                      </w:rPrChange>
                    </w:rPr>
                    <m:t>-δ</m:t>
                  </m:r>
                </m:e>
              </m:d>
            </m:e>
          </m:func>
        </m:oMath>
      </m:oMathPara>
    </w:p>
    <w:p w:rsidR="005D13E8" w:rsidRPr="00D62216" w:rsidRDefault="005D13E8" w:rsidP="00E2701A">
      <w:pPr>
        <w:pStyle w:val="2"/>
        <w:spacing w:before="156" w:after="156"/>
        <w:rPr>
          <w:rStyle w:val="aff9"/>
          <w:szCs w:val="21"/>
          <w:rPrChange w:id="6163" w:author="凡 张" w:date="2019-05-26T07:05:00Z">
            <w:rPr>
              <w:rStyle w:val="aff9"/>
              <w:szCs w:val="21"/>
            </w:rPr>
          </w:rPrChange>
        </w:rPr>
      </w:pPr>
      <w:bookmarkStart w:id="6164" w:name="_Toc9746661"/>
      <w:r w:rsidRPr="00D62216">
        <w:rPr>
          <w:rStyle w:val="aff9"/>
          <w:rPrChange w:id="6165" w:author="凡 张" w:date="2019-05-26T07:05:00Z">
            <w:rPr>
              <w:rStyle w:val="aff9"/>
              <w:rFonts w:hint="eastAsia"/>
            </w:rPr>
          </w:rPrChange>
        </w:rPr>
        <w:t>相位提取</w:t>
      </w:r>
      <w:bookmarkEnd w:id="6164"/>
    </w:p>
    <w:p w:rsidR="008470C8" w:rsidRPr="000D29F8" w:rsidDel="000D29F8" w:rsidRDefault="00135940" w:rsidP="000D29F8">
      <w:pPr>
        <w:pStyle w:val="aff8"/>
        <w:ind w:firstLine="480"/>
        <w:rPr>
          <w:del w:id="6166" w:author="凡 张" w:date="2019-05-26T09:19:00Z"/>
          <w:rPrChange w:id="6167" w:author="凡 张" w:date="2019-05-26T09:18:00Z">
            <w:rPr>
              <w:del w:id="6168" w:author="凡 张" w:date="2019-05-26T09:19:00Z"/>
              <w:noProof/>
            </w:rPr>
          </w:rPrChange>
        </w:rPr>
        <w:pPrChange w:id="6169" w:author="凡 张" w:date="2019-05-26T09:18:00Z">
          <w:pPr>
            <w:pStyle w:val="aff8"/>
            <w:ind w:firstLine="480"/>
          </w:pPr>
        </w:pPrChange>
      </w:pPr>
      <w:r w:rsidRPr="000D29F8">
        <w:rPr>
          <w:rPrChange w:id="6170" w:author="凡 张" w:date="2019-05-26T09:18:00Z">
            <w:rPr/>
          </w:rPrChange>
        </w:rPr>
        <w:t>观察</w:t>
      </w:r>
      <w:r w:rsidR="008470C8" w:rsidRPr="000D29F8">
        <w:rPr>
          <w:rPrChange w:id="6171" w:author="凡 张" w:date="2019-05-26T09:18:00Z">
            <w:rPr/>
          </w:rPrChange>
        </w:rPr>
        <w:t>图</w:t>
      </w:r>
      <w:r w:rsidR="008470C8" w:rsidRPr="000D29F8">
        <w:rPr>
          <w:rPrChange w:id="6172" w:author="凡 张" w:date="2019-05-26T09:18:00Z">
            <w:rPr/>
          </w:rPrChange>
        </w:rPr>
        <w:t>21</w:t>
      </w:r>
      <w:r w:rsidRPr="000D29F8">
        <w:rPr>
          <w:rPrChange w:id="6173" w:author="凡 张" w:date="2019-05-26T09:18:00Z">
            <w:rPr/>
          </w:rPrChange>
        </w:rPr>
        <w:t>不同初始相位的滤波后的莫尔图样，</w:t>
      </w:r>
      <w:r w:rsidR="00C116DD" w:rsidRPr="000D29F8">
        <w:rPr>
          <w:rPrChange w:id="6174" w:author="凡 张" w:date="2019-05-26T09:18:00Z">
            <w:rPr/>
          </w:rPrChange>
        </w:rPr>
        <w:t>发现，</w:t>
      </w:r>
    </w:p>
    <w:p w:rsidR="00135940" w:rsidRPr="00D62216" w:rsidRDefault="00135940" w:rsidP="000D29F8">
      <w:pPr>
        <w:pStyle w:val="aff8"/>
        <w:ind w:firstLine="480"/>
        <w:rPr>
          <w:rPrChange w:id="6175" w:author="凡 张" w:date="2019-05-26T07:05:00Z">
            <w:rPr/>
          </w:rPrChange>
        </w:rPr>
        <w:pPrChange w:id="6176" w:author="凡 张" w:date="2019-05-26T09:19:00Z">
          <w:pPr>
            <w:pStyle w:val="aff8"/>
            <w:ind w:firstLine="480"/>
          </w:pPr>
        </w:pPrChange>
      </w:pPr>
      <w:r w:rsidRPr="00D62216">
        <w:rPr>
          <w:rPrChange w:id="6177" w:author="凡 张" w:date="2019-05-26T07:05:00Z">
            <w:rPr/>
          </w:rPrChange>
        </w:rPr>
        <w:t>有背景噪声和调制系数项，对</w:t>
      </w:r>
      <w:r w:rsidRPr="00D62216">
        <w:rPr>
          <w:rPrChange w:id="6178" w:author="凡 张" w:date="2019-05-26T07:05:00Z">
            <w:rPr/>
          </w:rPrChange>
        </w:rPr>
        <w:t>(4.4)</w:t>
      </w:r>
      <w:r w:rsidRPr="00D62216">
        <w:rPr>
          <w:rPrChange w:id="6179" w:author="凡 张" w:date="2019-05-26T07:05:00Z">
            <w:rPr/>
          </w:rPrChange>
        </w:rPr>
        <w:t>式进行修正，得，</w:t>
      </w:r>
    </w:p>
    <w:p w:rsidR="000D29F8" w:rsidRPr="000D29F8" w:rsidRDefault="00135940" w:rsidP="000D29F8">
      <w:pPr>
        <w:pStyle w:val="afff3"/>
        <w:rPr>
          <w:rFonts w:hint="eastAsia"/>
          <w:rPrChange w:id="6180" w:author="凡 张" w:date="2019-05-26T09:19:00Z">
            <w:rPr/>
          </w:rPrChange>
        </w:rPr>
        <w:pPrChange w:id="6181" w:author="凡 张" w:date="2019-05-26T09:19:00Z">
          <w:pPr>
            <w:pStyle w:val="afff3"/>
          </w:pPr>
        </w:pPrChange>
      </w:pPr>
      <w:r w:rsidRPr="00D62216">
        <w:rPr>
          <w:rPrChange w:id="6182" w:author="凡 张" w:date="2019-05-26T07:05:00Z">
            <w:rPr/>
          </w:rPrChange>
        </w:rPr>
        <w:tab/>
      </w:r>
      <w:r w:rsidR="000D29F8">
        <w:br/>
      </w:r>
      <m:oMathPara>
        <m:oMath>
          <m:eqArr>
            <m:eqArrPr>
              <m:maxDist m:val="1"/>
              <m:ctrlPr>
                <w:ins w:id="6183" w:author="凡 张" w:date="2019-05-26T09:19:00Z">
                  <w:rPr>
                    <w:rFonts w:ascii="Cambria Math" w:hAnsi="Cambria Math"/>
                    <w:i/>
                  </w:rPr>
                </w:ins>
              </m:ctrlPr>
            </m:eqArrPr>
            <m:e>
              <m:r>
                <m:rPr>
                  <m:sty m:val="p"/>
                </m:rPr>
                <w:rPr>
                  <w:rFonts w:ascii="Cambria Math" w:hAnsi="Cambria Math"/>
                  <w:rPrChange w:id="6184" w:author="凡 张" w:date="2019-05-26T07:05:00Z">
                    <w:rPr>
                      <w:rFonts w:ascii="Cambria Math" w:hAnsi="Cambria Math"/>
                    </w:rPr>
                  </w:rPrChange>
                </w:rPr>
                <m:t>I</m:t>
              </m:r>
              <m:d>
                <m:dPr>
                  <m:ctrlPr>
                    <w:rPr>
                      <w:rFonts w:ascii="Cambria Math" w:hAnsi="Cambria Math"/>
                      <w:rPrChange w:id="6185" w:author="凡 张" w:date="2019-05-26T07:05:00Z">
                        <w:rPr>
                          <w:rFonts w:ascii="Cambria Math" w:hAnsi="Cambria Math"/>
                        </w:rPr>
                      </w:rPrChange>
                    </w:rPr>
                  </m:ctrlPr>
                </m:dPr>
                <m:e>
                  <m:r>
                    <m:rPr>
                      <m:sty m:val="p"/>
                    </m:rPr>
                    <w:rPr>
                      <w:rFonts w:ascii="Cambria Math" w:hAnsi="Cambria Math"/>
                      <w:rPrChange w:id="6186" w:author="凡 张" w:date="2019-05-26T07:05:00Z">
                        <w:rPr>
                          <w:rFonts w:ascii="Cambria Math" w:hAnsi="Cambria Math"/>
                        </w:rPr>
                      </w:rPrChange>
                    </w:rPr>
                    <m:t>x, y</m:t>
                  </m:r>
                </m:e>
              </m:d>
              <m:r>
                <m:rPr>
                  <m:sty m:val="p"/>
                </m:rPr>
                <w:rPr>
                  <w:rFonts w:ascii="Cambria Math" w:hAnsi="Cambria Math"/>
                  <w:rPrChange w:id="6187" w:author="凡 张" w:date="2019-05-26T07:05:00Z">
                    <w:rPr>
                      <w:rFonts w:ascii="Cambria Math" w:hAnsi="Cambria Math"/>
                    </w:rPr>
                  </w:rPrChange>
                </w:rPr>
                <m:t>=a</m:t>
              </m:r>
              <m:d>
                <m:dPr>
                  <m:ctrlPr>
                    <w:rPr>
                      <w:rFonts w:ascii="Cambria Math" w:hAnsi="Cambria Math"/>
                      <w:rPrChange w:id="6188" w:author="凡 张" w:date="2019-05-26T07:05:00Z">
                        <w:rPr>
                          <w:rFonts w:ascii="Cambria Math" w:hAnsi="Cambria Math"/>
                        </w:rPr>
                      </w:rPrChange>
                    </w:rPr>
                  </m:ctrlPr>
                </m:dPr>
                <m:e>
                  <m:r>
                    <m:rPr>
                      <m:sty m:val="p"/>
                    </m:rPr>
                    <w:rPr>
                      <w:rFonts w:ascii="Cambria Math" w:hAnsi="Cambria Math"/>
                      <w:rPrChange w:id="6189" w:author="凡 张" w:date="2019-05-26T07:05:00Z">
                        <w:rPr>
                          <w:rFonts w:ascii="Cambria Math" w:hAnsi="Cambria Math"/>
                        </w:rPr>
                      </w:rPrChange>
                    </w:rPr>
                    <m:t>x, y</m:t>
                  </m:r>
                </m:e>
              </m:d>
              <m:r>
                <m:rPr>
                  <m:sty m:val="p"/>
                </m:rPr>
                <w:rPr>
                  <w:rFonts w:ascii="Cambria Math" w:hAnsi="Cambria Math"/>
                  <w:rPrChange w:id="6190" w:author="凡 张" w:date="2019-05-26T07:05:00Z">
                    <w:rPr>
                      <w:rFonts w:ascii="Cambria Math" w:hAnsi="Cambria Math"/>
                    </w:rPr>
                  </w:rPrChange>
                </w:rPr>
                <m:t>+b</m:t>
              </m:r>
              <m:d>
                <m:dPr>
                  <m:ctrlPr>
                    <w:rPr>
                      <w:rFonts w:ascii="Cambria Math" w:hAnsi="Cambria Math"/>
                      <w:rPrChange w:id="6191" w:author="凡 张" w:date="2019-05-26T07:05:00Z">
                        <w:rPr>
                          <w:rFonts w:ascii="Cambria Math" w:hAnsi="Cambria Math"/>
                        </w:rPr>
                      </w:rPrChange>
                    </w:rPr>
                  </m:ctrlPr>
                </m:dPr>
                <m:e>
                  <m:r>
                    <m:rPr>
                      <m:sty m:val="p"/>
                    </m:rPr>
                    <w:rPr>
                      <w:rFonts w:ascii="Cambria Math" w:hAnsi="Cambria Math"/>
                      <w:rPrChange w:id="6192" w:author="凡 张" w:date="2019-05-26T07:05:00Z">
                        <w:rPr>
                          <w:rFonts w:ascii="Cambria Math" w:hAnsi="Cambria Math"/>
                        </w:rPr>
                      </w:rPrChange>
                    </w:rPr>
                    <m:t>x,y</m:t>
                  </m:r>
                </m:e>
              </m:d>
              <m:func>
                <m:funcPr>
                  <m:ctrlPr>
                    <w:rPr>
                      <w:rFonts w:ascii="Cambria Math" w:hAnsi="Cambria Math"/>
                      <w:rPrChange w:id="6193" w:author="凡 张" w:date="2019-05-26T07:05:00Z">
                        <w:rPr>
                          <w:rFonts w:ascii="Cambria Math" w:hAnsi="Cambria Math"/>
                        </w:rPr>
                      </w:rPrChange>
                    </w:rPr>
                  </m:ctrlPr>
                </m:funcPr>
                <m:fName>
                  <m:r>
                    <m:rPr>
                      <m:sty m:val="p"/>
                    </m:rPr>
                    <w:rPr>
                      <w:rFonts w:ascii="Cambria Math" w:hAnsi="Cambria Math"/>
                      <w:rPrChange w:id="6194" w:author="凡 张" w:date="2019-05-26T07:05:00Z">
                        <w:rPr>
                          <w:rFonts w:ascii="Cambria Math" w:hAnsi="Cambria Math"/>
                        </w:rPr>
                      </w:rPrChange>
                    </w:rPr>
                    <m:t>sin</m:t>
                  </m:r>
                </m:fName>
                <m:e>
                  <m:d>
                    <m:dPr>
                      <m:ctrlPr>
                        <w:rPr>
                          <w:rFonts w:ascii="Cambria Math" w:hAnsi="Cambria Math"/>
                          <w:rPrChange w:id="6195" w:author="凡 张" w:date="2019-05-26T07:05:00Z">
                            <w:rPr>
                              <w:rFonts w:ascii="Cambria Math" w:hAnsi="Cambria Math"/>
                            </w:rPr>
                          </w:rPrChange>
                        </w:rPr>
                      </m:ctrlPr>
                    </m:dPr>
                    <m:e>
                      <m:r>
                        <m:rPr>
                          <m:sty m:val="p"/>
                        </m:rPr>
                        <w:rPr>
                          <w:rFonts w:ascii="Cambria Math" w:hAnsi="Cambria Math"/>
                          <w:rPrChange w:id="6196" w:author="凡 张" w:date="2019-05-26T07:05:00Z">
                            <w:rPr>
                              <w:rFonts w:ascii="Cambria Math" w:hAnsi="Cambria Math"/>
                            </w:rPr>
                          </w:rPrChange>
                        </w:rPr>
                        <m:t>Φ</m:t>
                      </m:r>
                      <m:d>
                        <m:dPr>
                          <m:ctrlPr>
                            <w:rPr>
                              <w:rFonts w:ascii="Cambria Math" w:hAnsi="Cambria Math"/>
                              <w:rPrChange w:id="6197" w:author="凡 张" w:date="2019-05-26T07:05:00Z">
                                <w:rPr>
                                  <w:rFonts w:ascii="Cambria Math" w:hAnsi="Cambria Math"/>
                                </w:rPr>
                              </w:rPrChange>
                            </w:rPr>
                          </m:ctrlPr>
                        </m:dPr>
                        <m:e>
                          <m:r>
                            <m:rPr>
                              <m:sty m:val="p"/>
                            </m:rPr>
                            <w:rPr>
                              <w:rFonts w:ascii="Cambria Math" w:hAnsi="Cambria Math"/>
                              <w:rPrChange w:id="6198" w:author="凡 张" w:date="2019-05-26T07:05:00Z">
                                <w:rPr>
                                  <w:rFonts w:ascii="Cambria Math" w:hAnsi="Cambria Math"/>
                                </w:rPr>
                              </w:rPrChange>
                            </w:rPr>
                            <m:t>x,y</m:t>
                          </m:r>
                        </m:e>
                      </m:d>
                      <m:r>
                        <m:rPr>
                          <m:sty m:val="p"/>
                        </m:rPr>
                        <w:rPr>
                          <w:rFonts w:ascii="Cambria Math" w:hAnsi="Cambria Math"/>
                          <w:rPrChange w:id="6199" w:author="凡 张" w:date="2019-05-26T07:05:00Z">
                            <w:rPr>
                              <w:rFonts w:ascii="Cambria Math" w:hAnsi="Cambria Math"/>
                            </w:rPr>
                          </w:rPrChange>
                        </w:rPr>
                        <m:t>+δ</m:t>
                      </m:r>
                    </m:e>
                  </m:d>
                </m:e>
              </m:func>
              <m:r>
                <w:rPr>
                  <w:rFonts w:ascii="Cambria Math" w:hAnsi="Cambria Math"/>
                </w:rPr>
                <m:t>#</m:t>
              </m:r>
              <m:d>
                <m:dPr>
                  <m:ctrlPr>
                    <w:ins w:id="6200" w:author="凡 张" w:date="2019-05-26T09:19:00Z">
                      <w:rPr>
                        <w:rFonts w:ascii="Cambria Math" w:hAnsi="Cambria Math"/>
                        <w:i/>
                      </w:rPr>
                    </w:ins>
                  </m:ctrlPr>
                </m:dPr>
                <m:e>
                  <m:r>
                    <w:ins w:id="6201" w:author="凡 张" w:date="2019-05-26T09:19:00Z">
                      <w:rPr>
                        <w:rFonts w:ascii="Cambria Math" w:hAnsi="Cambria Math"/>
                      </w:rPr>
                      <m:t>6.1</m:t>
                    </w:ins>
                  </m:r>
                </m:e>
              </m:d>
            </m:e>
          </m:eqArr>
          <m:r>
            <w:br/>
          </m:r>
        </m:oMath>
      </m:oMathPara>
      <w:del w:id="6202" w:author="凡 张" w:date="2019-05-26T09:19:00Z">
        <w:r w:rsidRPr="00D62216" w:rsidDel="000D29F8">
          <w:rPr>
            <w:rPrChange w:id="6203" w:author="凡 张" w:date="2019-05-26T07:05:00Z">
              <w:rPr/>
            </w:rPrChange>
          </w:rPr>
          <w:tab/>
          <w:delText>(6.1)</w:delText>
        </w:r>
      </w:del>
    </w:p>
    <w:p w:rsidR="00135940" w:rsidRPr="00D62216" w:rsidRDefault="00135940" w:rsidP="00D5535B">
      <w:pPr>
        <w:pStyle w:val="aff8"/>
        <w:ind w:firstLine="480"/>
        <w:rPr>
          <w:rPrChange w:id="6204" w:author="凡 张" w:date="2019-05-26T07:05:00Z">
            <w:rPr/>
          </w:rPrChange>
        </w:rPr>
      </w:pPr>
      <w:r w:rsidRPr="00D62216">
        <w:rPr>
          <w:rPrChange w:id="6205" w:author="凡 张" w:date="2019-05-26T07:05:00Z">
            <w:rPr/>
          </w:rPrChange>
        </w:rPr>
        <w:t>根据相位提取公式</w:t>
      </w:r>
      <w:r w:rsidR="005D13E8" w:rsidRPr="00D62216">
        <w:rPr>
          <w:rPrChange w:id="6206" w:author="凡 张" w:date="2019-05-26T07:05:00Z">
            <w:rPr/>
          </w:rPrChange>
        </w:rPr>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rPr>
          <w:rPrChange w:id="6207" w:author="凡 张" w:date="2019-05-26T07:05:00Z">
            <w:rPr/>
          </w:rPrChange>
        </w:rPr>
        <w:instrText xml:space="preserve"> ADDIN EN.CITE </w:instrText>
      </w:r>
      <w:r w:rsidR="005D13E8" w:rsidRPr="00D62216">
        <w:rPr>
          <w:rPrChange w:id="6208" w:author="凡 张" w:date="2019-05-26T07:05:00Z">
            <w:rPr/>
          </w:rPrChange>
        </w:rPr>
        <w:fldChar w:fldCharType="begin">
          <w:fldData xml:space="preserve">PEVuZE5vdGU+PENpdGU+PEF1dGhvcj5EaXJja3g8L0F1dGhvcj48WWVhcj4xOTkwPC9ZZWFyPjxS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</w:fldData>
        </w:fldChar>
      </w:r>
      <w:r w:rsidR="005D13E8" w:rsidRPr="00D62216">
        <w:rPr>
          <w:rPrChange w:id="6209" w:author="凡 张" w:date="2019-05-26T07:05:00Z">
            <w:rPr/>
          </w:rPrChange>
        </w:rPr>
        <w:instrText xml:space="preserve"> ADDIN EN.CITE.DATA </w:instrText>
      </w:r>
      <w:r w:rsidR="005D13E8" w:rsidRPr="00D62216">
        <w:rPr>
          <w:rPrChange w:id="6210" w:author="凡 张" w:date="2019-05-26T07:05:00Z">
            <w:rPr/>
          </w:rPrChange>
        </w:rPr>
      </w:r>
      <w:r w:rsidR="005D13E8" w:rsidRPr="00D62216">
        <w:rPr>
          <w:rPrChange w:id="6211" w:author="凡 张" w:date="2019-05-26T07:05:00Z">
            <w:rPr/>
          </w:rPrChange>
        </w:rPr>
        <w:fldChar w:fldCharType="end"/>
      </w:r>
      <w:r w:rsidR="005D13E8" w:rsidRPr="00D62216">
        <w:rPr>
          <w:rPrChange w:id="6212" w:author="凡 张" w:date="2019-05-26T07:05:00Z">
            <w:rPr/>
          </w:rPrChange>
        </w:rPr>
      </w:r>
      <w:r w:rsidR="005D13E8" w:rsidRPr="00D62216">
        <w:rPr>
          <w:rPrChange w:id="6213" w:author="凡 张" w:date="2019-05-26T07:05:00Z">
            <w:rPr/>
          </w:rPrChange>
        </w:rPr>
        <w:fldChar w:fldCharType="separate"/>
      </w:r>
      <w:r w:rsidR="005D13E8" w:rsidRPr="00D62216">
        <w:rPr>
          <w:noProof/>
          <w:rPrChange w:id="6214" w:author="凡 张" w:date="2019-05-26T07:05:00Z">
            <w:rPr>
              <w:noProof/>
            </w:rPr>
          </w:rPrChange>
        </w:rPr>
        <w:t>[</w:t>
      </w:r>
      <w:r w:rsidR="002926C8" w:rsidRPr="00D62216">
        <w:rPr>
          <w:noProof/>
          <w:rPrChange w:id="6215" w:author="凡 张" w:date="2019-05-26T07:05:00Z">
            <w:rPr>
              <w:noProof/>
            </w:rPr>
          </w:rPrChange>
        </w:rPr>
        <w:fldChar w:fldCharType="begin"/>
      </w:r>
      <w:r w:rsidR="002926C8" w:rsidRPr="00D62216">
        <w:rPr>
          <w:noProof/>
          <w:rPrChange w:id="6216" w:author="凡 张" w:date="2019-05-26T07:05:00Z">
            <w:rPr>
              <w:noProof/>
            </w:rPr>
          </w:rPrChange>
        </w:rPr>
        <w:instrText xml:space="preserve"> HYPERLINK \l "_ENREF_18" \o "Dirckx, 1990 #143" </w:instrText>
      </w:r>
      <w:r w:rsidR="002926C8" w:rsidRPr="00D62216">
        <w:rPr>
          <w:noProof/>
          <w:rPrChange w:id="6217" w:author="凡 张" w:date="2019-05-26T07:05:00Z">
            <w:rPr>
              <w:noProof/>
            </w:rPr>
          </w:rPrChange>
        </w:rPr>
        <w:fldChar w:fldCharType="separate"/>
      </w:r>
      <w:r w:rsidR="00E2701A" w:rsidRPr="00D62216">
        <w:rPr>
          <w:noProof/>
          <w:rPrChange w:id="6218" w:author="凡 张" w:date="2019-05-26T07:05:00Z">
            <w:rPr>
              <w:noProof/>
            </w:rPr>
          </w:rPrChange>
        </w:rPr>
        <w:t>18</w:t>
      </w:r>
      <w:r w:rsidR="002926C8" w:rsidRPr="00D62216">
        <w:rPr>
          <w:noProof/>
          <w:rPrChange w:id="6219" w:author="凡 张" w:date="2019-05-26T07:05:00Z">
            <w:rPr>
              <w:noProof/>
            </w:rPr>
          </w:rPrChange>
        </w:rPr>
        <w:fldChar w:fldCharType="end"/>
      </w:r>
      <w:r w:rsidR="005D13E8" w:rsidRPr="00D62216">
        <w:rPr>
          <w:noProof/>
          <w:rPrChange w:id="6220" w:author="凡 张" w:date="2019-05-26T07:05:00Z">
            <w:rPr>
              <w:noProof/>
            </w:rPr>
          </w:rPrChange>
        </w:rPr>
        <w:t xml:space="preserve">, </w:t>
      </w:r>
      <w:r w:rsidR="002926C8" w:rsidRPr="00D62216">
        <w:rPr>
          <w:noProof/>
          <w:rPrChange w:id="6221" w:author="凡 张" w:date="2019-05-26T07:05:00Z">
            <w:rPr>
              <w:noProof/>
            </w:rPr>
          </w:rPrChange>
        </w:rPr>
        <w:fldChar w:fldCharType="begin"/>
      </w:r>
      <w:r w:rsidR="002926C8" w:rsidRPr="00D62216">
        <w:rPr>
          <w:noProof/>
          <w:rPrChange w:id="6222" w:author="凡 张" w:date="2019-05-26T07:05:00Z">
            <w:rPr>
              <w:noProof/>
            </w:rPr>
          </w:rPrChange>
        </w:rPr>
        <w:instrText xml:space="preserve"> HYPERLINK \l "_ENREF_19" \o "Surrel, 1996 #144" </w:instrText>
      </w:r>
      <w:r w:rsidR="002926C8" w:rsidRPr="00D62216">
        <w:rPr>
          <w:noProof/>
          <w:rPrChange w:id="6223" w:author="凡 张" w:date="2019-05-26T07:05:00Z">
            <w:rPr>
              <w:noProof/>
            </w:rPr>
          </w:rPrChange>
        </w:rPr>
        <w:fldChar w:fldCharType="separate"/>
      </w:r>
      <w:r w:rsidR="00E2701A" w:rsidRPr="00D62216">
        <w:rPr>
          <w:noProof/>
          <w:rPrChange w:id="6224" w:author="凡 张" w:date="2019-05-26T07:05:00Z">
            <w:rPr>
              <w:noProof/>
            </w:rPr>
          </w:rPrChange>
        </w:rPr>
        <w:t>19</w:t>
      </w:r>
      <w:r w:rsidR="002926C8" w:rsidRPr="00D62216">
        <w:rPr>
          <w:noProof/>
          <w:rPrChange w:id="6225" w:author="凡 张" w:date="2019-05-26T07:05:00Z">
            <w:rPr>
              <w:noProof/>
            </w:rPr>
          </w:rPrChange>
        </w:rPr>
        <w:fldChar w:fldCharType="end"/>
      </w:r>
      <w:r w:rsidR="005D13E8" w:rsidRPr="00D62216">
        <w:rPr>
          <w:noProof/>
          <w:rPrChange w:id="6226" w:author="凡 张" w:date="2019-05-26T07:05:00Z">
            <w:rPr>
              <w:noProof/>
            </w:rPr>
          </w:rPrChange>
        </w:rPr>
        <w:t>]</w:t>
      </w:r>
      <w:r w:rsidR="005D13E8" w:rsidRPr="00D62216">
        <w:rPr>
          <w:rPrChange w:id="6227" w:author="凡 张" w:date="2019-05-26T07:05:00Z">
            <w:rPr/>
          </w:rPrChange>
        </w:rPr>
        <w:fldChar w:fldCharType="end"/>
      </w:r>
      <w:r w:rsidRPr="00D62216">
        <w:rPr>
          <w:rPrChange w:id="6228" w:author="凡 张" w:date="2019-05-26T07:05:00Z">
            <w:rPr/>
          </w:rPrChange>
        </w:rPr>
        <w:t>，</w:t>
      </w:r>
    </w:p>
    <w:p w:rsidR="000D29F8" w:rsidRPr="000D29F8" w:rsidRDefault="00135940" w:rsidP="000D29F8">
      <w:pPr>
        <w:pStyle w:val="afff3"/>
        <w:rPr>
          <w:rFonts w:hint="eastAsia"/>
          <w:rPrChange w:id="6229" w:author="凡 张" w:date="2019-05-26T09:20:00Z">
            <w:rPr/>
          </w:rPrChange>
        </w:rPr>
        <w:pPrChange w:id="6230" w:author="凡 张" w:date="2019-05-26T09:20:00Z">
          <w:pPr>
            <w:pStyle w:val="afff3"/>
          </w:pPr>
        </w:pPrChange>
      </w:pPr>
      <w:r w:rsidRPr="00D62216">
        <w:rPr>
          <w:rPrChange w:id="6231" w:author="凡 张" w:date="2019-05-26T07:05:00Z">
            <w:rPr/>
          </w:rPrChange>
        </w:rPr>
        <w:tab/>
      </w:r>
      <w:r w:rsidR="000D29F8">
        <w:br/>
      </w:r>
      <m:oMathPara>
        <m:oMath>
          <m:eqArr>
            <m:eqArrPr>
              <m:maxDist m:val="1"/>
              <m:ctrlPr>
                <w:ins w:id="6232" w:author="凡 张" w:date="2019-05-26T09:20:00Z">
                  <w:rPr>
                    <w:rFonts w:ascii="Cambria Math" w:hAnsi="Cambria Math"/>
                  </w:rPr>
                </w:ins>
              </m:ctrlPr>
            </m:eqArrPr>
            <m:e>
              <m:r>
                <m:rPr>
                  <m:sty m:val="p"/>
                </m:rPr>
                <w:rPr>
                  <w:rFonts w:ascii="Cambria Math" w:hAnsi="Cambria Math"/>
                  <w:rPrChange w:id="6233" w:author="凡 张" w:date="2019-05-26T07:05:00Z">
                    <w:rPr>
                      <w:rFonts w:ascii="Cambria Math" w:hAnsi="Cambria Math"/>
                    </w:rPr>
                  </w:rPrChange>
                </w:rPr>
                <m:t>Φ</m:t>
              </m:r>
              <m:d>
                <m:dPr>
                  <m:ctrlPr>
                    <w:rPr>
                      <w:rFonts w:ascii="Cambria Math" w:hAnsi="Cambria Math"/>
                      <w:rPrChange w:id="6234" w:author="凡 张" w:date="2019-05-26T07:05:00Z">
                        <w:rPr>
                          <w:rFonts w:ascii="Cambria Math" w:hAnsi="Cambria Math"/>
                        </w:rPr>
                      </w:rPrChange>
                    </w:rPr>
                  </m:ctrlPr>
                </m:dPr>
                <m:e>
                  <m:r>
                    <m:rPr>
                      <m:sty m:val="p"/>
                    </m:rPr>
                    <w:rPr>
                      <w:rFonts w:ascii="Cambria Math" w:hAnsi="Cambria Math"/>
                      <w:rPrChange w:id="6235" w:author="凡 张" w:date="2019-05-26T07:05:00Z">
                        <w:rPr>
                          <w:rFonts w:ascii="Cambria Math" w:hAnsi="Cambria Math"/>
                        </w:rPr>
                      </w:rPrChange>
                    </w:rPr>
                    <m:t>x, y</m:t>
                  </m:r>
                </m:e>
              </m:d>
              <m:r>
                <m:rPr>
                  <m:sty m:val="p"/>
                </m:rPr>
                <w:rPr>
                  <w:rFonts w:ascii="Cambria Math" w:hAnsi="Cambria Math"/>
                  <w:rPrChange w:id="6236" w:author="凡 张" w:date="2019-05-26T07:05:00Z">
                    <w:rPr>
                      <w:rFonts w:ascii="Cambria Math" w:hAnsi="Cambria Math"/>
                    </w:rPr>
                  </w:rPrChange>
                </w:rPr>
                <m:t>=-</m:t>
              </m:r>
              <m:sSup>
                <m:sSupPr>
                  <m:ctrlPr>
                    <w:rPr>
                      <w:rFonts w:ascii="Cambria Math" w:hAnsi="Cambria Math"/>
                      <w:rPrChange w:id="6237" w:author="凡 张" w:date="2019-05-26T07:05:00Z">
                        <w:rPr>
                          <w:rFonts w:ascii="Cambria Math" w:hAnsi="Cambria Math"/>
                        </w:rPr>
                      </w:rPrChange>
                    </w:rPr>
                  </m:ctrlPr>
                </m:sSupPr>
                <m:e>
                  <m:r>
                    <w:rPr>
                      <w:rFonts w:ascii="Cambria Math" w:hAnsi="Cambria Math"/>
                      <w:rPrChange w:id="6238" w:author="凡 张" w:date="2019-05-26T07:05:00Z">
                        <w:rPr>
                          <w:rFonts w:ascii="Cambria Math" w:hAnsi="Cambria Math"/>
                        </w:rPr>
                      </w:rPrChange>
                    </w:rPr>
                    <m:t>tan</m:t>
                  </m:r>
                </m:e>
                <m:sup>
                  <m:r>
                    <w:rPr>
                      <w:rFonts w:ascii="Cambria Math" w:hAnsi="Cambria Math"/>
                      <w:rPrChange w:id="6239" w:author="凡 张" w:date="2019-05-26T07:05:00Z">
                        <w:rPr>
                          <w:rFonts w:ascii="Cambria Math" w:hAnsi="Cambria Math"/>
                        </w:rPr>
                      </w:rPrChange>
                    </w:rPr>
                    <m:t>-1</m:t>
                  </m:r>
                </m:sup>
              </m:sSup>
              <m:d>
                <m:dPr>
                  <m:ctrlPr>
                    <w:rPr>
                      <w:rFonts w:ascii="Cambria Math" w:hAnsi="Cambria Math"/>
                      <w:rPrChange w:id="6240" w:author="凡 张" w:date="2019-05-26T07:05:00Z">
                        <w:rPr>
                          <w:rFonts w:ascii="Cambria Math" w:hAnsi="Cambria Math"/>
                        </w:rPr>
                      </w:rPrChange>
                    </w:rPr>
                  </m:ctrlPr>
                </m:dPr>
                <m:e>
                  <m:f>
                    <m:fPr>
                      <m:ctrlPr>
                        <w:rPr>
                          <w:rFonts w:ascii="Cambria Math" w:hAnsi="Cambria Math"/>
                          <w:rPrChange w:id="6241" w:author="凡 张" w:date="2019-05-26T07:05:00Z">
                            <w:rPr>
                              <w:rFonts w:ascii="Cambria Math" w:hAnsi="Cambria Math"/>
                            </w:rPr>
                          </w:rPrChange>
                        </w:rPr>
                      </m:ctrlPr>
                    </m:fPr>
                    <m:num>
                      <m:nary>
                        <m:naryPr>
                          <m:chr m:val="∑"/>
                          <m:limLoc m:val="undOvr"/>
                          <m:ctrlPr>
                            <w:rPr>
                              <w:rFonts w:ascii="Cambria Math" w:hAnsi="Cambria Math"/>
                              <w:rPrChange w:id="6242" w:author="凡 张" w:date="2019-05-26T07:05:00Z">
                                <w:rPr>
                                  <w:rFonts w:ascii="Cambria Math" w:hAnsi="Cambria Math"/>
                                </w:rPr>
                              </w:rPrChange>
                            </w:rPr>
                          </m:ctrlPr>
                        </m:naryPr>
                        <m:sub>
                          <m:r>
                            <m:rPr>
                              <m:sty m:val="p"/>
                            </m:rPr>
                            <w:rPr>
                              <w:rFonts w:ascii="Cambria Math" w:hAnsi="Cambria Math"/>
                              <w:rPrChange w:id="6243" w:author="凡 张" w:date="2019-05-26T07:05:00Z">
                                <w:rPr>
                                  <w:rFonts w:ascii="Cambria Math" w:hAnsi="Cambria Math"/>
                                </w:rPr>
                              </w:rPrChange>
                            </w:rPr>
                            <m:t>i=1</m:t>
                          </m:r>
                        </m:sub>
                        <m:sup>
                          <m:r>
                            <m:rPr>
                              <m:sty m:val="p"/>
                            </m:rPr>
                            <w:rPr>
                              <w:rFonts w:ascii="Cambria Math" w:hAnsi="Cambria Math"/>
                              <w:rPrChange w:id="6244" w:author="凡 张" w:date="2019-05-26T07:05:00Z">
                                <w:rPr>
                                  <w:rFonts w:ascii="Cambria Math" w:hAnsi="Cambria Math"/>
                                </w:rPr>
                              </w:rPrChange>
                            </w:rPr>
                            <m:t>N</m:t>
                          </m:r>
                        </m:sup>
                        <m:e>
                          <m:sSub>
                            <m:sSubPr>
                              <m:ctrlPr>
                                <w:rPr>
                                  <w:rFonts w:ascii="Cambria Math" w:hAnsi="Cambria Math"/>
                                  <w:rPrChange w:id="6245" w:author="凡 张" w:date="2019-05-26T07:05:00Z">
                                    <w:rPr>
                                      <w:rFonts w:ascii="Cambria Math" w:hAnsi="Cambria Math"/>
                                    </w:rPr>
                                  </w:rPrChange>
                                </w:rPr>
                              </m:ctrlPr>
                            </m:sSubPr>
                            <m:e>
                              <m:r>
                                <m:rPr>
                                  <m:sty m:val="p"/>
                                </m:rPr>
                                <w:rPr>
                                  <w:rFonts w:ascii="Cambria Math" w:hAnsi="Cambria Math"/>
                                  <w:rPrChange w:id="6246" w:author="凡 张" w:date="2019-05-26T07:05:00Z">
                                    <w:rPr>
                                      <w:rFonts w:ascii="Cambria Math" w:hAnsi="Cambria Math"/>
                                    </w:rPr>
                                  </w:rPrChange>
                                </w:rPr>
                                <m:t>I</m:t>
                              </m:r>
                            </m:e>
                            <m:sub>
                              <m:r>
                                <m:rPr>
                                  <m:sty m:val="p"/>
                                </m:rPr>
                                <w:rPr>
                                  <w:rFonts w:ascii="Cambria Math" w:hAnsi="Cambria Math"/>
                                  <w:rPrChange w:id="6247" w:author="凡 张" w:date="2019-05-26T07:05:00Z">
                                    <w:rPr>
                                      <w:rFonts w:ascii="Cambria Math" w:hAnsi="Cambria Math"/>
                                    </w:rPr>
                                  </w:rPrChange>
                                </w:rPr>
                                <m:t>i</m:t>
                              </m:r>
                            </m:sub>
                          </m:sSub>
                          <m:d>
                            <m:dPr>
                              <m:ctrlPr>
                                <w:rPr>
                                  <w:rFonts w:ascii="Cambria Math" w:hAnsi="Cambria Math"/>
                                  <w:rPrChange w:id="6248" w:author="凡 张" w:date="2019-05-26T07:05:00Z">
                                    <w:rPr>
                                      <w:rFonts w:ascii="Cambria Math" w:hAnsi="Cambria Math"/>
                                    </w:rPr>
                                  </w:rPrChange>
                                </w:rPr>
                              </m:ctrlPr>
                            </m:dPr>
                            <m:e>
                              <m:r>
                                <m:rPr>
                                  <m:sty m:val="p"/>
                                </m:rPr>
                                <w:rPr>
                                  <w:rFonts w:ascii="Cambria Math" w:hAnsi="Cambria Math"/>
                                  <w:rPrChange w:id="6249" w:author="凡 张" w:date="2019-05-26T07:05:00Z">
                                    <w:rPr>
                                      <w:rFonts w:ascii="Cambria Math" w:hAnsi="Cambria Math"/>
                                    </w:rPr>
                                  </w:rPrChange>
                                </w:rPr>
                                <m:t>x, y</m:t>
                              </m:r>
                            </m:e>
                          </m:d>
                          <m:r>
                            <m:rPr>
                              <m:sty m:val="p"/>
                            </m:rPr>
                            <w:rPr>
                              <w:rFonts w:ascii="Cambria Math" w:hAnsi="Cambria Math"/>
                              <w:rPrChange w:id="6250" w:author="凡 张" w:date="2019-05-26T07:05:00Z">
                                <w:rPr>
                                  <w:rFonts w:ascii="Cambria Math" w:hAnsi="Cambria Math"/>
                                </w:rPr>
                              </w:rPrChange>
                            </w:rPr>
                            <m:t>sin</m:t>
                          </m:r>
                          <m:sSub>
                            <m:sSubPr>
                              <m:ctrlPr>
                                <w:rPr>
                                  <w:rFonts w:ascii="Cambria Math" w:hAnsi="Cambria Math"/>
                                  <w:rPrChange w:id="6251" w:author="凡 张" w:date="2019-05-26T07:05:00Z">
                                    <w:rPr>
                                      <w:rFonts w:ascii="Cambria Math" w:hAnsi="Cambria Math"/>
                                    </w:rPr>
                                  </w:rPrChange>
                                </w:rPr>
                              </m:ctrlPr>
                            </m:sSubPr>
                            <m:e>
                              <m:r>
                                <m:rPr>
                                  <m:sty m:val="p"/>
                                </m:rPr>
                                <w:rPr>
                                  <w:rFonts w:ascii="Cambria Math" w:hAnsi="Cambria Math"/>
                                  <w:rPrChange w:id="6252" w:author="凡 张" w:date="2019-05-26T07:05:00Z">
                                    <w:rPr>
                                      <w:rFonts w:ascii="Cambria Math" w:hAnsi="Cambria Math"/>
                                    </w:rPr>
                                  </w:rPrChange>
                                </w:rPr>
                                <m:t>δ</m:t>
                              </m:r>
                            </m:e>
                            <m:sub>
                              <m:r>
                                <m:rPr>
                                  <m:sty m:val="p"/>
                                </m:rPr>
                                <w:rPr>
                                  <w:rFonts w:ascii="Cambria Math" w:hAnsi="Cambria Math"/>
                                  <w:rPrChange w:id="6253" w:author="凡 张" w:date="2019-05-26T07:05:00Z">
                                    <w:rPr>
                                      <w:rFonts w:ascii="Cambria Math" w:hAnsi="Cambria Math"/>
                                    </w:rPr>
                                  </w:rPrChange>
                                </w:rPr>
                                <m:t>i</m:t>
                              </m:r>
                            </m:sub>
                          </m:sSub>
                        </m:e>
                      </m:nary>
                    </m:num>
                    <m:den>
                      <m:nary>
                        <m:naryPr>
                          <m:chr m:val="∑"/>
                          <m:limLoc m:val="undOvr"/>
                          <m:ctrlPr>
                            <w:rPr>
                              <w:rFonts w:ascii="Cambria Math" w:hAnsi="Cambria Math"/>
                              <w:rPrChange w:id="6254" w:author="凡 张" w:date="2019-05-26T07:05:00Z">
                                <w:rPr>
                                  <w:rFonts w:ascii="Cambria Math" w:hAnsi="Cambria Math"/>
                                </w:rPr>
                              </w:rPrChange>
                            </w:rPr>
                          </m:ctrlPr>
                        </m:naryPr>
                        <m:sub>
                          <m:r>
                            <m:rPr>
                              <m:sty m:val="p"/>
                            </m:rPr>
                            <w:rPr>
                              <w:rFonts w:ascii="Cambria Math" w:hAnsi="Cambria Math"/>
                              <w:rPrChange w:id="6255" w:author="凡 张" w:date="2019-05-26T07:05:00Z">
                                <w:rPr>
                                  <w:rFonts w:ascii="Cambria Math" w:hAnsi="Cambria Math"/>
                                </w:rPr>
                              </w:rPrChange>
                            </w:rPr>
                            <m:t>i=1</m:t>
                          </m:r>
                        </m:sub>
                        <m:sup>
                          <m:r>
                            <m:rPr>
                              <m:sty m:val="p"/>
                            </m:rPr>
                            <w:rPr>
                              <w:rFonts w:ascii="Cambria Math" w:hAnsi="Cambria Math"/>
                              <w:rPrChange w:id="6256" w:author="凡 张" w:date="2019-05-26T07:05:00Z">
                                <w:rPr>
                                  <w:rFonts w:ascii="Cambria Math" w:hAnsi="Cambria Math"/>
                                </w:rPr>
                              </w:rPrChange>
                            </w:rPr>
                            <m:t>N</m:t>
                          </m:r>
                        </m:sup>
                        <m:e>
                          <m:sSub>
                            <m:sSubPr>
                              <m:ctrlPr>
                                <w:rPr>
                                  <w:rFonts w:ascii="Cambria Math" w:hAnsi="Cambria Math"/>
                                  <w:rPrChange w:id="6257" w:author="凡 张" w:date="2019-05-26T07:05:00Z">
                                    <w:rPr>
                                      <w:rFonts w:ascii="Cambria Math" w:hAnsi="Cambria Math"/>
                                    </w:rPr>
                                  </w:rPrChange>
                                </w:rPr>
                              </m:ctrlPr>
                            </m:sSubPr>
                            <m:e>
                              <m:r>
                                <m:rPr>
                                  <m:sty m:val="p"/>
                                </m:rPr>
                                <w:rPr>
                                  <w:rFonts w:ascii="Cambria Math" w:hAnsi="Cambria Math"/>
                                  <w:rPrChange w:id="6258" w:author="凡 张" w:date="2019-05-26T07:05:00Z">
                                    <w:rPr>
                                      <w:rFonts w:ascii="Cambria Math" w:hAnsi="Cambria Math"/>
                                    </w:rPr>
                                  </w:rPrChange>
                                </w:rPr>
                                <m:t>I</m:t>
                              </m:r>
                            </m:e>
                            <m:sub>
                              <m:r>
                                <m:rPr>
                                  <m:sty m:val="p"/>
                                </m:rPr>
                                <w:rPr>
                                  <w:rFonts w:ascii="Cambria Math" w:hAnsi="Cambria Math"/>
                                  <w:rPrChange w:id="6259" w:author="凡 张" w:date="2019-05-26T07:05:00Z">
                                    <w:rPr>
                                      <w:rFonts w:ascii="Cambria Math" w:hAnsi="Cambria Math"/>
                                    </w:rPr>
                                  </w:rPrChange>
                                </w:rPr>
                                <m:t>i</m:t>
                              </m:r>
                            </m:sub>
                          </m:sSub>
                          <m:d>
                            <m:dPr>
                              <m:ctrlPr>
                                <w:rPr>
                                  <w:rFonts w:ascii="Cambria Math" w:hAnsi="Cambria Math"/>
                                  <w:rPrChange w:id="6260" w:author="凡 张" w:date="2019-05-26T07:05:00Z">
                                    <w:rPr>
                                      <w:rFonts w:ascii="Cambria Math" w:hAnsi="Cambria Math"/>
                                    </w:rPr>
                                  </w:rPrChange>
                                </w:rPr>
                              </m:ctrlPr>
                            </m:dPr>
                            <m:e>
                              <m:r>
                                <m:rPr>
                                  <m:sty m:val="p"/>
                                </m:rPr>
                                <w:rPr>
                                  <w:rFonts w:ascii="Cambria Math" w:hAnsi="Cambria Math"/>
                                  <w:rPrChange w:id="6261" w:author="凡 张" w:date="2019-05-26T07:05:00Z">
                                    <w:rPr>
                                      <w:rFonts w:ascii="Cambria Math" w:hAnsi="Cambria Math"/>
                                    </w:rPr>
                                  </w:rPrChange>
                                </w:rPr>
                                <m:t>x, y</m:t>
                              </m:r>
                            </m:e>
                          </m:d>
                          <m:r>
                            <m:rPr>
                              <m:sty m:val="p"/>
                            </m:rPr>
                            <w:rPr>
                              <w:rFonts w:ascii="Cambria Math" w:hAnsi="Cambria Math"/>
                              <w:rPrChange w:id="6262" w:author="凡 张" w:date="2019-05-26T07:05:00Z">
                                <w:rPr>
                                  <w:rFonts w:ascii="Cambria Math" w:hAnsi="Cambria Math"/>
                                </w:rPr>
                              </w:rPrChange>
                            </w:rPr>
                            <m:t>cos</m:t>
                          </m:r>
                          <m:sSub>
                            <m:sSubPr>
                              <m:ctrlPr>
                                <w:rPr>
                                  <w:rFonts w:ascii="Cambria Math" w:hAnsi="Cambria Math"/>
                                  <w:rPrChange w:id="6263" w:author="凡 张" w:date="2019-05-26T07:05:00Z">
                                    <w:rPr>
                                      <w:rFonts w:ascii="Cambria Math" w:hAnsi="Cambria Math"/>
                                    </w:rPr>
                                  </w:rPrChange>
                                </w:rPr>
                              </m:ctrlPr>
                            </m:sSubPr>
                            <m:e>
                              <m:r>
                                <m:rPr>
                                  <m:sty m:val="p"/>
                                </m:rPr>
                                <w:rPr>
                                  <w:rFonts w:ascii="Cambria Math" w:hAnsi="Cambria Math"/>
                                  <w:rPrChange w:id="6264" w:author="凡 张" w:date="2019-05-26T07:05:00Z">
                                    <w:rPr>
                                      <w:rFonts w:ascii="Cambria Math" w:hAnsi="Cambria Math"/>
                                    </w:rPr>
                                  </w:rPrChange>
                                </w:rPr>
                                <m:t>δ</m:t>
                              </m:r>
                            </m:e>
                            <m:sub>
                              <m:r>
                                <m:rPr>
                                  <m:sty m:val="p"/>
                                </m:rPr>
                                <w:rPr>
                                  <w:rFonts w:ascii="Cambria Math" w:hAnsi="Cambria Math"/>
                                </w:rPr>
                                <m:t>I</m:t>
                              </m:r>
                            </m:sub>
                          </m:sSub>
                        </m:e>
                      </m:nary>
                    </m:den>
                  </m:f>
                </m:e>
              </m:d>
              <m:r>
                <m:rPr>
                  <m:sty m:val="p"/>
                </m:rPr>
                <w:rPr>
                  <w:rFonts w:ascii="Cambria Math" w:hAnsi="Cambria Math"/>
                  <w:rPrChange w:id="6265" w:author="凡 张" w:date="2019-05-26T07:05:00Z">
                    <w:rPr>
                      <w:rFonts w:ascii="Cambria Math" w:hAnsi="Cambria Math"/>
                    </w:rPr>
                  </w:rPrChange>
                </w:rPr>
                <m:t>,i=1,2,…,N</m:t>
              </m:r>
              <m:r>
                <w:rPr>
                  <w:rFonts w:ascii="Cambria Math" w:hAnsi="Cambria Math"/>
                </w:rPr>
                <m:t>#</m:t>
              </m:r>
              <m:d>
                <m:dPr>
                  <m:ctrlPr>
                    <w:ins w:id="6266" w:author="凡 张" w:date="2019-05-26T09:20:00Z">
                      <w:rPr>
                        <w:rFonts w:ascii="Cambria Math" w:hAnsi="Cambria Math"/>
                      </w:rPr>
                    </w:ins>
                  </m:ctrlPr>
                </m:dPr>
                <m:e>
                  <m:r>
                    <w:ins w:id="6267" w:author="凡 张" w:date="2019-05-26T09:20:00Z">
                      <m:rPr>
                        <m:sty m:val="p"/>
                      </m:rPr>
                      <w:rPr>
                        <w:rFonts w:ascii="Cambria Math" w:hAnsi="Cambria Math"/>
                      </w:rPr>
                      <m:t>6.2</m:t>
                    </w:ins>
                  </m:r>
                </m:e>
              </m:d>
              <m:ctrlPr>
                <w:ins w:id="6268" w:author="凡 张" w:date="2019-05-26T09:20:00Z">
                  <w:rPr>
                    <w:rFonts w:ascii="Cambria Math" w:hAnsi="Cambria Math"/>
                    <w:i/>
                  </w:rPr>
                </w:ins>
              </m:ctrlPr>
            </m:e>
          </m:eqArr>
          <m:r>
            <w:br/>
          </m:r>
        </m:oMath>
      </m:oMathPara>
      <w:del w:id="6269" w:author="凡 张" w:date="2019-05-26T09:19:00Z">
        <w:r w:rsidRPr="00D62216" w:rsidDel="000D29F8">
          <w:rPr>
            <w:rPrChange w:id="6270" w:author="凡 张" w:date="2019-05-26T07:05:00Z">
              <w:rPr/>
            </w:rPrChange>
          </w:rPr>
          <w:tab/>
          <w:delText>(6.2)</w:delText>
        </w:r>
      </w:del>
    </w:p>
    <w:p w:rsidR="00135940" w:rsidRPr="00D62216" w:rsidRDefault="00135940" w:rsidP="00D5535B">
      <w:pPr>
        <w:pStyle w:val="aff8"/>
        <w:ind w:firstLine="480"/>
        <w:rPr>
          <w:rPrChange w:id="6271" w:author="凡 张" w:date="2019-05-26T07:05:00Z">
            <w:rPr/>
          </w:rPrChange>
        </w:rPr>
      </w:pPr>
      <w:r w:rsidRPr="00D62216">
        <w:rPr>
          <w:rPrChange w:id="6272" w:author="凡 张" w:date="2019-05-26T07:05:00Z">
            <w:rPr/>
          </w:rPrChange>
        </w:rPr>
        <w:t>在本论文中，采用了四个不同初始相位</w:t>
      </w:r>
      <m:oMath>
        <m:r>
          <m:rPr>
            <m:sty m:val="p"/>
          </m:rPr>
          <w:rPr>
            <w:rFonts w:ascii="Cambria Math" w:hAnsi="Cambria Math"/>
            <w:rPrChange w:id="6273" w:author="凡 张" w:date="2019-05-26T07:05:00Z">
              <w:rPr>
                <w:rFonts w:ascii="Cambria Math" w:hAnsi="Cambria Math"/>
              </w:rPr>
            </w:rPrChange>
          </w:rPr>
          <m:t>0</m:t>
        </m:r>
        <m:r>
          <m:rPr>
            <m:sty m:val="p"/>
          </m:rPr>
          <w:rPr>
            <w:rFonts w:ascii="Cambria Math" w:hAnsi="Cambria Math"/>
            <w:rPrChange w:id="6274" w:author="凡 张" w:date="2019-05-26T07:05:00Z">
              <w:rPr>
                <w:rFonts w:ascii="Cambria Math" w:hAnsi="Cambria Math"/>
              </w:rPr>
            </w:rPrChange>
          </w:rPr>
          <m:t>，</m:t>
        </m:r>
        <m:r>
          <m:rPr>
            <m:sty m:val="p"/>
          </m:rPr>
          <w:rPr>
            <w:rFonts w:ascii="Cambria Math" w:hAnsi="Cambria Math"/>
            <w:rPrChange w:id="6275" w:author="凡 张" w:date="2019-05-26T07:05:00Z">
              <w:rPr>
                <w:rFonts w:ascii="Cambria Math" w:hAnsi="Cambria Math"/>
              </w:rPr>
            </w:rPrChange>
          </w:rPr>
          <m:t>π</m:t>
        </m:r>
        <m:r>
          <m:rPr>
            <m:sty m:val="p"/>
          </m:rPr>
          <w:rPr>
            <w:rFonts w:ascii="Cambria Math" w:hAnsi="Cambria Math"/>
            <w:rPrChange w:id="6276" w:author="凡 张" w:date="2019-05-26T07:05:00Z">
              <w:rPr>
                <w:rFonts w:ascii="Cambria Math" w:hAnsi="Cambria Math"/>
              </w:rPr>
            </w:rPrChange>
          </w:rPr>
          <m:t>，</m:t>
        </m:r>
        <m:r>
          <m:rPr>
            <m:sty m:val="p"/>
          </m:rPr>
          <w:rPr>
            <w:rFonts w:ascii="Cambria Math" w:hAnsi="Cambria Math"/>
            <w:rPrChange w:id="6277" w:author="凡 张" w:date="2019-05-26T07:05:00Z">
              <w:rPr>
                <w:rFonts w:ascii="Cambria Math" w:hAnsi="Cambria Math"/>
              </w:rPr>
            </w:rPrChange>
          </w:rPr>
          <m:t>δ</m:t>
        </m:r>
        <m:r>
          <m:rPr>
            <m:sty m:val="p"/>
          </m:rPr>
          <w:rPr>
            <w:rFonts w:ascii="Cambria Math" w:hAnsi="Cambria Math"/>
            <w:rPrChange w:id="6278" w:author="凡 张" w:date="2019-05-26T07:05:00Z">
              <w:rPr>
                <w:rFonts w:ascii="Cambria Math" w:hAnsi="Cambria Math"/>
              </w:rPr>
            </w:rPrChange>
          </w:rPr>
          <m:t>，</m:t>
        </m:r>
        <m:r>
          <m:rPr>
            <m:sty m:val="p"/>
          </m:rPr>
          <w:rPr>
            <w:rFonts w:ascii="Cambria Math" w:hAnsi="Cambria Math"/>
            <w:rPrChange w:id="6279" w:author="凡 张" w:date="2019-05-26T07:05:00Z">
              <w:rPr>
                <w:rFonts w:ascii="Cambria Math" w:hAnsi="Cambria Math"/>
              </w:rPr>
            </w:rPrChange>
          </w:rPr>
          <m:t xml:space="preserve">δ+π </m:t>
        </m:r>
      </m:oMath>
      <w:r w:rsidRPr="00D62216">
        <w:rPr>
          <w:rPrChange w:id="6280" w:author="凡 张" w:date="2019-05-26T07:05:00Z">
            <w:rPr/>
          </w:rPrChange>
        </w:rPr>
        <w:t>的叠加图，带入计算过滤后的强度分布公式</w:t>
      </w:r>
      <w:r w:rsidRPr="00D62216">
        <w:rPr>
          <w:rPrChange w:id="6281" w:author="凡 张" w:date="2019-05-26T07:05:00Z">
            <w:rPr/>
          </w:rPrChange>
        </w:rPr>
        <w:t>(6.1)</w:t>
      </w:r>
      <w:r w:rsidRPr="00D62216">
        <w:rPr>
          <w:rPrChange w:id="6282" w:author="凡 张" w:date="2019-05-26T07:05:00Z">
            <w:rPr/>
          </w:rPrChange>
        </w:rPr>
        <w:t>，得</w:t>
      </w:r>
      <w:r w:rsidR="00C116DD" w:rsidRPr="00D62216">
        <w:rPr>
          <w:rPrChange w:id="6283" w:author="凡 张" w:date="2019-05-26T07:05:00Z">
            <w:rPr>
              <w:rFonts w:hint="eastAsia"/>
            </w:rPr>
          </w:rPrChange>
        </w:rPr>
        <w:t>,</w:t>
      </w:r>
    </w:p>
    <w:p w:rsidR="00DD412B" w:rsidRPr="00DD412B" w:rsidRDefault="00135940" w:rsidP="00DD412B">
      <w:pPr>
        <w:pStyle w:val="afff3"/>
        <w:ind w:left="840" w:hanging="840"/>
        <w:rPr>
          <w:ins w:id="6284" w:author="凡 张" w:date="2019-05-26T09:21:00Z"/>
          <w:rPrChange w:id="6285" w:author="凡 张" w:date="2019-05-26T09:21:00Z">
            <w:rPr>
              <w:ins w:id="6286" w:author="凡 张" w:date="2019-05-26T09:21:00Z"/>
              <w:rFonts w:ascii="Cambria Math" w:hAnsi="Cambria Math"/>
              <w:i/>
            </w:rPr>
          </w:rPrChange>
        </w:rPr>
      </w:pPr>
      <w:r w:rsidRPr="00D62216">
        <w:rPr>
          <w:rPrChange w:id="6287" w:author="凡 张" w:date="2019-05-26T07:05:00Z">
            <w:rPr/>
          </w:rPrChange>
        </w:rPr>
        <w:tab/>
      </w:r>
      <m:oMath>
        <m:sSub>
          <m:sSubPr>
            <m:ctrlPr>
              <w:rPr>
                <w:rFonts w:ascii="Cambria Math" w:hAnsi="Cambria Math"/>
                <w:rPrChange w:id="6288" w:author="凡 张" w:date="2019-05-26T07:05:00Z">
                  <w:rPr>
                    <w:rFonts w:ascii="Cambria Math" w:hAnsi="Cambria Math"/>
                  </w:rPr>
                </w:rPrChange>
              </w:rPr>
            </m:ctrlPr>
          </m:sSubPr>
          <m:e>
            <m:r>
              <w:rPr>
                <w:rFonts w:ascii="Cambria Math" w:hAnsi="Cambria Math"/>
                <w:rPrChange w:id="6289" w:author="凡 张" w:date="2019-05-26T07:05:00Z">
                  <w:rPr>
                    <w:rFonts w:ascii="Cambria Math" w:hAnsi="Cambria Math"/>
                  </w:rPr>
                </w:rPrChange>
              </w:rPr>
              <m:t>I</m:t>
            </m:r>
          </m:e>
          <m:sub>
            <m:r>
              <m:rPr>
                <m:sty m:val="p"/>
              </m:rPr>
              <w:rPr>
                <w:rFonts w:ascii="Cambria Math" w:hAnsi="Cambria Math"/>
                <w:rPrChange w:id="6290" w:author="凡 张" w:date="2019-05-26T07:05:00Z">
                  <w:rPr>
                    <w:rFonts w:ascii="Cambria Math" w:hAnsi="Cambria Math"/>
                  </w:rPr>
                </w:rPrChange>
              </w:rPr>
              <m:t>1</m:t>
            </m:r>
          </m:sub>
        </m:sSub>
        <m:d>
          <m:dPr>
            <m:ctrlPr>
              <w:rPr>
                <w:rFonts w:ascii="Cambria Math" w:hAnsi="Cambria Math"/>
                <w:rPrChange w:id="6291" w:author="凡 张" w:date="2019-05-26T07:05:00Z">
                  <w:rPr>
                    <w:rFonts w:ascii="Cambria Math" w:hAnsi="Cambria Math"/>
                  </w:rPr>
                </w:rPrChange>
              </w:rPr>
            </m:ctrlPr>
          </m:dPr>
          <m:e>
            <m:r>
              <w:rPr>
                <w:rFonts w:ascii="Cambria Math" w:hAnsi="Cambria Math"/>
                <w:rPrChange w:id="6292" w:author="凡 张" w:date="2019-05-26T07:05:00Z">
                  <w:rPr>
                    <w:rFonts w:ascii="Cambria Math" w:hAnsi="Cambria Math"/>
                  </w:rPr>
                </w:rPrChange>
              </w:rPr>
              <m:t>x</m:t>
            </m:r>
            <m:r>
              <m:rPr>
                <m:sty m:val="p"/>
              </m:rPr>
              <w:rPr>
                <w:rFonts w:ascii="Cambria Math" w:hAnsi="Cambria Math"/>
                <w:rPrChange w:id="6293" w:author="凡 张" w:date="2019-05-26T07:05:00Z">
                  <w:rPr>
                    <w:rFonts w:ascii="Cambria Math" w:hAnsi="Cambria Math"/>
                  </w:rPr>
                </w:rPrChange>
              </w:rPr>
              <m:t xml:space="preserve">, </m:t>
            </m:r>
            <m:r>
              <w:rPr>
                <w:rFonts w:ascii="Cambria Math" w:hAnsi="Cambria Math"/>
                <w:rPrChange w:id="6294" w:author="凡 张" w:date="2019-05-26T07:05:00Z">
                  <w:rPr>
                    <w:rFonts w:ascii="Cambria Math" w:hAnsi="Cambria Math"/>
                  </w:rPr>
                </w:rPrChange>
              </w:rPr>
              <m:t>y</m:t>
            </m:r>
          </m:e>
        </m:d>
        <m:r>
          <m:rPr>
            <m:sty m:val="p"/>
          </m:rPr>
          <w:rPr>
            <w:rFonts w:ascii="Cambria Math" w:hAnsi="Cambria Math"/>
            <w:rPrChange w:id="6295" w:author="凡 张" w:date="2019-05-26T07:05:00Z">
              <w:rPr>
                <w:rFonts w:ascii="Cambria Math" w:hAnsi="Cambria Math"/>
              </w:rPr>
            </w:rPrChange>
          </w:rPr>
          <m:t>=</m:t>
        </m:r>
        <m:r>
          <w:rPr>
            <w:rFonts w:ascii="Cambria Math" w:hAnsi="Cambria Math"/>
            <w:rPrChange w:id="6296" w:author="凡 张" w:date="2019-05-26T07:05:00Z">
              <w:rPr>
                <w:rFonts w:ascii="Cambria Math" w:hAnsi="Cambria Math"/>
              </w:rPr>
            </w:rPrChange>
          </w:rPr>
          <m:t>a</m:t>
        </m:r>
        <m:d>
          <m:dPr>
            <m:ctrlPr>
              <w:rPr>
                <w:rFonts w:ascii="Cambria Math" w:hAnsi="Cambria Math"/>
                <w:rPrChange w:id="6297" w:author="凡 张" w:date="2019-05-26T07:05:00Z">
                  <w:rPr>
                    <w:rFonts w:ascii="Cambria Math" w:hAnsi="Cambria Math"/>
                  </w:rPr>
                </w:rPrChange>
              </w:rPr>
            </m:ctrlPr>
          </m:dPr>
          <m:e>
            <m:r>
              <w:rPr>
                <w:rFonts w:ascii="Cambria Math" w:hAnsi="Cambria Math"/>
                <w:rPrChange w:id="6298" w:author="凡 张" w:date="2019-05-26T07:05:00Z">
                  <w:rPr>
                    <w:rFonts w:ascii="Cambria Math" w:hAnsi="Cambria Math"/>
                  </w:rPr>
                </w:rPrChange>
              </w:rPr>
              <m:t>x</m:t>
            </m:r>
            <m:r>
              <m:rPr>
                <m:sty m:val="p"/>
              </m:rPr>
              <w:rPr>
                <w:rFonts w:ascii="Cambria Math" w:hAnsi="Cambria Math"/>
                <w:rPrChange w:id="6299" w:author="凡 张" w:date="2019-05-26T07:05:00Z">
                  <w:rPr>
                    <w:rFonts w:ascii="Cambria Math" w:hAnsi="Cambria Math"/>
                  </w:rPr>
                </w:rPrChange>
              </w:rPr>
              <m:t>,</m:t>
            </m:r>
            <m:r>
              <w:rPr>
                <w:rFonts w:ascii="Cambria Math" w:hAnsi="Cambria Math"/>
                <w:rPrChange w:id="6300" w:author="凡 张" w:date="2019-05-26T07:05:00Z">
                  <w:rPr>
                    <w:rFonts w:ascii="Cambria Math" w:hAnsi="Cambria Math"/>
                  </w:rPr>
                </w:rPrChange>
              </w:rPr>
              <m:t>y</m:t>
            </m:r>
          </m:e>
        </m:d>
        <m:r>
          <m:rPr>
            <m:sty m:val="p"/>
          </m:rPr>
          <w:rPr>
            <w:rFonts w:ascii="Cambria Math" w:hAnsi="Cambria Math"/>
            <w:rPrChange w:id="6301" w:author="凡 张" w:date="2019-05-26T07:05:00Z">
              <w:rPr>
                <w:rFonts w:ascii="Cambria Math" w:hAnsi="Cambria Math"/>
              </w:rPr>
            </w:rPrChange>
          </w:rPr>
          <m:t>+</m:t>
        </m:r>
        <m:r>
          <w:rPr>
            <w:rFonts w:ascii="Cambria Math" w:hAnsi="Cambria Math"/>
            <w:rPrChange w:id="6302" w:author="凡 张" w:date="2019-05-26T07:05:00Z">
              <w:rPr>
                <w:rFonts w:ascii="Cambria Math" w:hAnsi="Cambria Math"/>
              </w:rPr>
            </w:rPrChange>
          </w:rPr>
          <m:t>b</m:t>
        </m:r>
        <m:d>
          <m:dPr>
            <m:ctrlPr>
              <w:rPr>
                <w:rFonts w:ascii="Cambria Math" w:hAnsi="Cambria Math"/>
                <w:rPrChange w:id="6303" w:author="凡 张" w:date="2019-05-26T07:05:00Z">
                  <w:rPr>
                    <w:rFonts w:ascii="Cambria Math" w:hAnsi="Cambria Math"/>
                  </w:rPr>
                </w:rPrChange>
              </w:rPr>
            </m:ctrlPr>
          </m:dPr>
          <m:e>
            <m:r>
              <w:rPr>
                <w:rFonts w:ascii="Cambria Math" w:hAnsi="Cambria Math"/>
                <w:rPrChange w:id="6304" w:author="凡 张" w:date="2019-05-26T07:05:00Z">
                  <w:rPr>
                    <w:rFonts w:ascii="Cambria Math" w:hAnsi="Cambria Math"/>
                  </w:rPr>
                </w:rPrChange>
              </w:rPr>
              <m:t>x</m:t>
            </m:r>
            <m:r>
              <m:rPr>
                <m:sty m:val="p"/>
              </m:rPr>
              <w:rPr>
                <w:rFonts w:ascii="Cambria Math" w:hAnsi="Cambria Math"/>
                <w:rPrChange w:id="6305" w:author="凡 张" w:date="2019-05-26T07:05:00Z">
                  <w:rPr>
                    <w:rFonts w:ascii="Cambria Math" w:hAnsi="Cambria Math"/>
                  </w:rPr>
                </w:rPrChange>
              </w:rPr>
              <m:t>,</m:t>
            </m:r>
            <m:r>
              <w:rPr>
                <w:rFonts w:ascii="Cambria Math" w:hAnsi="Cambria Math"/>
                <w:rPrChange w:id="6306" w:author="凡 张" w:date="2019-05-26T07:05:00Z">
                  <w:rPr>
                    <w:rFonts w:ascii="Cambria Math" w:hAnsi="Cambria Math"/>
                  </w:rPr>
                </w:rPrChange>
              </w:rPr>
              <m:t>y</m:t>
            </m:r>
          </m:e>
        </m:d>
        <m:fName>
          <m:r>
            <m:rPr>
              <m:sty m:val="p"/>
            </m:rPr>
            <w:rPr>
              <w:rFonts w:ascii="Cambria Math" w:hAnsi="Cambria Math"/>
              <w:rPrChange w:id="6307" w:author="凡 张" w:date="2019-05-26T07:05:00Z">
                <w:rPr>
                  <w:rFonts w:ascii="Cambria Math" w:hAnsi="Cambria Math"/>
                </w:rPr>
              </w:rPrChange>
            </w:rPr>
            <m:t>sin</m:t>
          </m:r>
          <m:ctrlPr>
            <w:rPr>
              <w:rFonts w:ascii="Cambria Math" w:hAnsi="Cambria Math"/>
              <w:rPrChange w:id="6308" w:author="凡 张" w:date="2019-05-26T07:05:00Z">
                <w:rPr>
                  <w:rFonts w:ascii="Cambria Math" w:hAnsi="Cambria Math"/>
                </w:rPr>
              </w:rPrChange>
            </w:rPr>
          </m:ctrlPr>
        </m:fName>
        <m:d>
          <m:dPr>
            <m:ctrlPr>
              <w:rPr>
                <w:rFonts w:ascii="Cambria Math" w:hAnsi="Cambria Math"/>
                <w:rPrChange w:id="6309" w:author="凡 张" w:date="2019-05-26T07:05:00Z">
                  <w:rPr>
                    <w:rFonts w:ascii="Cambria Math" w:hAnsi="Cambria Math"/>
                  </w:rPr>
                </w:rPrChange>
              </w:rPr>
            </m:ctrlPr>
          </m:dPr>
          <m:e>
            <m:r>
              <m:rPr>
                <m:sty m:val="p"/>
              </m:rPr>
              <w:rPr>
                <w:rFonts w:ascii="Cambria Math" w:hAnsi="Cambria Math"/>
                <w:rPrChange w:id="6310" w:author="凡 张" w:date="2019-05-26T07:05:00Z">
                  <w:rPr>
                    <w:rFonts w:ascii="Cambria Math" w:hAnsi="Cambria Math"/>
                  </w:rPr>
                </w:rPrChange>
              </w:rPr>
              <m:t>Φ</m:t>
            </m:r>
            <m:d>
              <m:dPr>
                <m:ctrlPr>
                  <w:rPr>
                    <w:rFonts w:ascii="Cambria Math" w:hAnsi="Cambria Math"/>
                    <w:rPrChange w:id="6311" w:author="凡 张" w:date="2019-05-26T07:05:00Z">
                      <w:rPr>
                        <w:rFonts w:ascii="Cambria Math" w:hAnsi="Cambria Math"/>
                      </w:rPr>
                    </w:rPrChange>
                  </w:rPr>
                </m:ctrlPr>
              </m:dPr>
              <m:e>
                <m:r>
                  <w:rPr>
                    <w:rFonts w:ascii="Cambria Math" w:hAnsi="Cambria Math"/>
                    <w:rPrChange w:id="6312" w:author="凡 张" w:date="2019-05-26T07:05:00Z">
                      <w:rPr>
                        <w:rFonts w:ascii="Cambria Math" w:hAnsi="Cambria Math"/>
                      </w:rPr>
                    </w:rPrChange>
                  </w:rPr>
                  <m:t>x</m:t>
                </m:r>
                <m:r>
                  <m:rPr>
                    <m:sty m:val="p"/>
                  </m:rPr>
                  <w:rPr>
                    <w:rFonts w:ascii="Cambria Math" w:hAnsi="Cambria Math"/>
                    <w:rPrChange w:id="6313" w:author="凡 张" w:date="2019-05-26T07:05:00Z">
                      <w:rPr>
                        <w:rFonts w:ascii="Cambria Math" w:hAnsi="Cambria Math"/>
                      </w:rPr>
                    </w:rPrChange>
                  </w:rPr>
                  <m:t>,</m:t>
                </m:r>
                <m:r>
                  <w:rPr>
                    <w:rFonts w:ascii="Cambria Math" w:hAnsi="Cambria Math"/>
                    <w:rPrChange w:id="6314" w:author="凡 张" w:date="2019-05-26T07:05:00Z">
                      <w:rPr>
                        <w:rFonts w:ascii="Cambria Math" w:hAnsi="Cambria Math"/>
                      </w:rPr>
                    </w:rPrChange>
                  </w:rPr>
                  <m:t>y</m:t>
                </m:r>
              </m:e>
            </m:d>
          </m:e>
        </m:d>
        <m:r>
          <w:ins w:id="6315" w:author="凡 张" w:date="2019-05-26T09:21:00Z">
            <w:rPr>
              <w:rFonts w:ascii="Cambria Math" w:hAnsi="Cambria Math"/>
            </w:rPr>
            <m:t>#(6.3)</m:t>
          </w:ins>
        </m:r>
      </m:oMath>
    </w:p>
    <w:p w:rsidR="00DD412B" w:rsidRPr="00DD412B" w:rsidRDefault="00DD412B" w:rsidP="00DD412B">
      <w:pPr>
        <w:pStyle w:val="afff3"/>
        <w:ind w:left="840" w:hanging="840"/>
        <w:rPr>
          <w:ins w:id="6316" w:author="凡 张" w:date="2019-05-26T09:21:00Z"/>
          <w:rPrChange w:id="6317" w:author="凡 张" w:date="2019-05-26T09:21:00Z">
            <w:rPr>
              <w:ins w:id="6318" w:author="凡 张" w:date="2019-05-26T09:21:00Z"/>
              <w:rFonts w:ascii="Cambria Math" w:hAnsi="Cambria Math"/>
              <w:i/>
            </w:rPr>
          </w:rPrChange>
        </w:rPr>
      </w:pPr>
    </w:p>
    <w:bookmarkStart w:id="6319" w:name="_GoBack"/>
    <w:bookmarkEnd w:id="6319"/>
    <w:p w:rsidR="00DD412B" w:rsidRDefault="00DD412B" w:rsidP="00DD412B">
      <w:pPr>
        <w:pStyle w:val="afff3"/>
        <w:ind w:left="840" w:hanging="840"/>
        <w:rPr>
          <w:ins w:id="6320" w:author="凡 张" w:date="2019-05-26T09:20:00Z"/>
        </w:rPr>
      </w:pPr>
    </w:p>
    <w:p w:rsidR="00135940" w:rsidRPr="00D62216" w:rsidRDefault="00135940" w:rsidP="00DD412B">
      <w:pPr>
        <w:pStyle w:val="afff3"/>
        <w:ind w:left="840" w:hanging="840"/>
        <w:rPr>
          <w:rPrChange w:id="6321" w:author="凡 张" w:date="2019-05-26T07:05:00Z">
            <w:rPr/>
          </w:rPrChange>
        </w:rPr>
        <w:pPrChange w:id="6322" w:author="凡 张" w:date="2019-05-26T09:20:00Z">
          <w:pPr>
            <w:pStyle w:val="afff3"/>
            <w:ind w:left="840" w:hanging="840"/>
          </w:pPr>
        </w:pPrChange>
      </w:pPr>
      <m:oMathPara>
        <m:oMath>
          <m:r>
            <w:del w:id="6323" w:author="凡 张" w:date="2019-05-26T09:20:00Z">
              <m:rPr>
                <m:sty m:val="p"/>
              </m:rPr>
              <w:rPr>
                <w:rFonts w:ascii="Cambria Math" w:hAnsi="Cambria Math"/>
                <w:rPrChange w:id="6324" w:author="凡 张" w:date="2019-05-26T09:20:00Z">
                  <w:rPr/>
                </w:rPrChange>
              </w:rPr>
              <w:tab/>
            </w:del>
          </m:r>
          <m:d>
            <m:dPr>
              <m:ctrlPr>
                <w:del w:id="6325" w:author="凡 张" w:date="2019-05-26T09:20:00Z">
                  <w:rPr>
                    <w:rFonts w:ascii="Cambria Math" w:hAnsi="Cambria Math"/>
                    <w:rPrChange w:id="6326" w:author="凡 张" w:date="2019-05-26T09:20:00Z">
                      <w:rPr>
                        <w:rFonts w:ascii="Cambria Math" w:hAnsi="Cambria Math"/>
                      </w:rPr>
                    </w:rPrChange>
                  </w:rPr>
                </w:del>
              </m:ctrlPr>
            </m:dPr>
            <m:e>
              <m:r>
                <w:del w:id="6327" w:author="凡 张" w:date="2019-05-26T09:20:00Z">
                  <m:rPr>
                    <m:sty m:val="p"/>
                  </m:rPr>
                  <w:rPr>
                    <w:rFonts w:ascii="Cambria Math" w:hAnsi="Cambria Math"/>
                    <w:rPrChange w:id="6328" w:author="凡 张" w:date="2019-05-26T09:20:00Z">
                      <w:rPr>
                        <w:rFonts w:ascii="Cambria Math" w:hAnsi="Cambria Math"/>
                      </w:rPr>
                    </w:rPrChange>
                  </w:rPr>
                  <m:t>6.3</m:t>
                </w:del>
              </m:r>
            </m:e>
          </m:d>
          <m:r>
            <w:rPr>
              <w:rPrChange w:id="6329" w:author="凡 张" w:date="2019-05-26T07:05:00Z">
                <w:rPr>
                  <w:rFonts w:ascii="Cambria Math" w:hAnsi="Cambria Math"/>
                </w:rPr>
              </w:rPrChange>
            </w:rPr>
            <w:br/>
          </m:r>
          <m:r>
            <m:rPr>
              <m:sty m:val="p"/>
            </m:rPr>
            <w:rPr>
              <w:rFonts w:ascii="Cambria Math" w:hAnsi="Cambria Math"/>
              <w:rPrChange w:id="6330" w:author="凡 张" w:date="2019-05-26T07:05:00Z">
                <w:rPr>
                  <w:rFonts w:ascii="Cambria Math" w:hAnsi="Cambria Math"/>
                </w:rPr>
              </w:rPrChange>
            </w:rPr>
            <m:t xml:space="preserve"> </m:t>
          </m:r>
          <m:sSub>
            <m:sSubPr>
              <m:ctrlPr>
                <w:rPr>
                  <w:rFonts w:ascii="Cambria Math" w:hAnsi="Cambria Math"/>
                  <w:rPrChange w:id="6331" w:author="凡 张" w:date="2019-05-26T07:05:00Z">
                    <w:rPr>
                      <w:rFonts w:ascii="Cambria Math" w:hAnsi="Cambria Math"/>
                    </w:rPr>
                  </w:rPrChange>
                </w:rPr>
              </m:ctrlPr>
            </m:sSubPr>
            <m:e>
              <m:r>
                <w:rPr>
                  <w:rFonts w:ascii="Cambria Math" w:hAnsi="Cambria Math"/>
                  <w:rPrChange w:id="6332" w:author="凡 张" w:date="2019-05-26T07:05:00Z">
                    <w:rPr>
                      <w:rFonts w:ascii="Cambria Math" w:hAnsi="Cambria Math"/>
                    </w:rPr>
                  </w:rPrChange>
                </w:rPr>
                <m:t>I</m:t>
              </m:r>
            </m:e>
            <m:sub>
              <m:r>
                <m:rPr>
                  <m:sty m:val="p"/>
                </m:rPr>
                <w:rPr>
                  <w:rFonts w:ascii="Cambria Math" w:hAnsi="Cambria Math"/>
                  <w:rPrChange w:id="6333" w:author="凡 张" w:date="2019-05-26T07:05:00Z">
                    <w:rPr>
                      <w:rFonts w:ascii="Cambria Math" w:hAnsi="Cambria Math"/>
                    </w:rPr>
                  </w:rPrChange>
                </w:rPr>
                <m:t>2</m:t>
              </m:r>
            </m:sub>
          </m:sSub>
          <m:d>
            <m:dPr>
              <m:ctrlPr>
                <w:rPr>
                  <w:rFonts w:ascii="Cambria Math" w:hAnsi="Cambria Math"/>
                  <w:rPrChange w:id="6334" w:author="凡 张" w:date="2019-05-26T07:05:00Z">
                    <w:rPr>
                      <w:rFonts w:ascii="Cambria Math" w:hAnsi="Cambria Math"/>
                    </w:rPr>
                  </w:rPrChange>
                </w:rPr>
              </m:ctrlPr>
            </m:dPr>
            <m:e>
              <m:r>
                <w:rPr>
                  <w:rFonts w:ascii="Cambria Math" w:hAnsi="Cambria Math"/>
                  <w:rPrChange w:id="6335" w:author="凡 张" w:date="2019-05-26T07:05:00Z">
                    <w:rPr>
                      <w:rFonts w:ascii="Cambria Math" w:hAnsi="Cambria Math"/>
                    </w:rPr>
                  </w:rPrChange>
                </w:rPr>
                <m:t>x</m:t>
              </m:r>
              <m:r>
                <m:rPr>
                  <m:sty m:val="p"/>
                </m:rPr>
                <w:rPr>
                  <w:rFonts w:ascii="Cambria Math" w:hAnsi="Cambria Math"/>
                  <w:rPrChange w:id="6336" w:author="凡 张" w:date="2019-05-26T07:05:00Z">
                    <w:rPr>
                      <w:rFonts w:ascii="Cambria Math" w:hAnsi="Cambria Math"/>
                    </w:rPr>
                  </w:rPrChange>
                </w:rPr>
                <m:t xml:space="preserve">, </m:t>
              </m:r>
              <m:r>
                <w:rPr>
                  <w:rFonts w:ascii="Cambria Math" w:hAnsi="Cambria Math"/>
                  <w:rPrChange w:id="6337" w:author="凡 张" w:date="2019-05-26T07:05:00Z">
                    <w:rPr>
                      <w:rFonts w:ascii="Cambria Math" w:hAnsi="Cambria Math"/>
                    </w:rPr>
                  </w:rPrChange>
                </w:rPr>
                <m:t>y</m:t>
              </m:r>
            </m:e>
          </m:d>
          <m:r>
            <m:rPr>
              <m:sty m:val="p"/>
            </m:rPr>
            <w:rPr>
              <w:rFonts w:ascii="Cambria Math" w:hAnsi="Cambria Math"/>
              <w:rPrChange w:id="6338" w:author="凡 张" w:date="2019-05-26T07:05:00Z">
                <w:rPr>
                  <w:rFonts w:ascii="Cambria Math" w:hAnsi="Cambria Math"/>
                </w:rPr>
              </w:rPrChange>
            </w:rPr>
            <m:t>=</m:t>
          </m:r>
          <m:r>
            <w:rPr>
              <w:rFonts w:ascii="Cambria Math" w:hAnsi="Cambria Math"/>
              <w:rPrChange w:id="6339" w:author="凡 张" w:date="2019-05-26T07:05:00Z">
                <w:rPr>
                  <w:rFonts w:ascii="Cambria Math" w:hAnsi="Cambria Math"/>
                </w:rPr>
              </w:rPrChange>
            </w:rPr>
            <m:t>a</m:t>
          </m:r>
          <m:d>
            <m:dPr>
              <m:ctrlPr>
                <w:rPr>
                  <w:rFonts w:ascii="Cambria Math" w:hAnsi="Cambria Math"/>
                  <w:rPrChange w:id="6340" w:author="凡 张" w:date="2019-05-26T07:05:00Z">
                    <w:rPr>
                      <w:rFonts w:ascii="Cambria Math" w:hAnsi="Cambria Math"/>
                    </w:rPr>
                  </w:rPrChange>
                </w:rPr>
              </m:ctrlPr>
            </m:dPr>
            <m:e>
              <m:r>
                <w:rPr>
                  <w:rFonts w:ascii="Cambria Math" w:hAnsi="Cambria Math"/>
                  <w:rPrChange w:id="6341" w:author="凡 张" w:date="2019-05-26T07:05:00Z">
                    <w:rPr>
                      <w:rFonts w:ascii="Cambria Math" w:hAnsi="Cambria Math"/>
                    </w:rPr>
                  </w:rPrChange>
                </w:rPr>
                <m:t>x</m:t>
              </m:r>
              <m:r>
                <m:rPr>
                  <m:sty m:val="p"/>
                </m:rPr>
                <w:rPr>
                  <w:rFonts w:ascii="Cambria Math" w:hAnsi="Cambria Math"/>
                  <w:rPrChange w:id="6342" w:author="凡 张" w:date="2019-05-26T07:05:00Z">
                    <w:rPr>
                      <w:rFonts w:ascii="Cambria Math" w:hAnsi="Cambria Math"/>
                    </w:rPr>
                  </w:rPrChange>
                </w:rPr>
                <m:t>,</m:t>
              </m:r>
              <m:r>
                <w:rPr>
                  <w:rFonts w:ascii="Cambria Math" w:hAnsi="Cambria Math"/>
                  <w:rPrChange w:id="6343" w:author="凡 张" w:date="2019-05-26T07:05:00Z">
                    <w:rPr>
                      <w:rFonts w:ascii="Cambria Math" w:hAnsi="Cambria Math"/>
                    </w:rPr>
                  </w:rPrChange>
                </w:rPr>
                <m:t>y</m:t>
              </m:r>
            </m:e>
          </m:d>
          <m:r>
            <m:rPr>
              <m:sty m:val="p"/>
            </m:rPr>
            <w:rPr>
              <w:rFonts w:ascii="Cambria Math" w:hAnsi="Cambria Math"/>
              <w:rPrChange w:id="6344" w:author="凡 张" w:date="2019-05-26T07:05:00Z">
                <w:rPr>
                  <w:rFonts w:ascii="Cambria Math" w:hAnsi="Cambria Math"/>
                </w:rPr>
              </w:rPrChange>
            </w:rPr>
            <m:t>+</m:t>
          </m:r>
          <m:r>
            <w:rPr>
              <w:rFonts w:ascii="Cambria Math" w:hAnsi="Cambria Math"/>
              <w:rPrChange w:id="6345" w:author="凡 张" w:date="2019-05-26T07:05:00Z">
                <w:rPr>
                  <w:rFonts w:ascii="Cambria Math" w:hAnsi="Cambria Math"/>
                </w:rPr>
              </w:rPrChange>
            </w:rPr>
            <m:t>b</m:t>
          </m:r>
          <m:d>
            <m:dPr>
              <m:ctrlPr>
                <w:rPr>
                  <w:rFonts w:ascii="Cambria Math" w:hAnsi="Cambria Math"/>
                  <w:rPrChange w:id="6346" w:author="凡 张" w:date="2019-05-26T07:05:00Z">
                    <w:rPr>
                      <w:rFonts w:ascii="Cambria Math" w:hAnsi="Cambria Math"/>
                    </w:rPr>
                  </w:rPrChange>
                </w:rPr>
              </m:ctrlPr>
            </m:dPr>
            <m:e>
              <m:r>
                <w:rPr>
                  <w:rFonts w:ascii="Cambria Math" w:hAnsi="Cambria Math"/>
                  <w:rPrChange w:id="6347" w:author="凡 张" w:date="2019-05-26T07:05:00Z">
                    <w:rPr>
                      <w:rFonts w:ascii="Cambria Math" w:hAnsi="Cambria Math"/>
                    </w:rPr>
                  </w:rPrChange>
                </w:rPr>
                <m:t>x</m:t>
              </m:r>
              <m:r>
                <m:rPr>
                  <m:sty m:val="p"/>
                </m:rPr>
                <w:rPr>
                  <w:rFonts w:ascii="Cambria Math" w:hAnsi="Cambria Math"/>
                  <w:rPrChange w:id="6348" w:author="凡 张" w:date="2019-05-26T07:05:00Z">
                    <w:rPr>
                      <w:rFonts w:ascii="Cambria Math" w:hAnsi="Cambria Math"/>
                    </w:rPr>
                  </w:rPrChange>
                </w:rPr>
                <m:t>,</m:t>
              </m:r>
              <m:r>
                <w:rPr>
                  <w:rFonts w:ascii="Cambria Math" w:hAnsi="Cambria Math"/>
                  <w:rPrChange w:id="6349" w:author="凡 张" w:date="2019-05-26T07:05:00Z">
                    <w:rPr>
                      <w:rFonts w:ascii="Cambria Math" w:hAnsi="Cambria Math"/>
                    </w:rPr>
                  </w:rPrChange>
                </w:rPr>
                <m:t>y</m:t>
              </m:r>
            </m:e>
          </m:d>
          <m:func>
            <m:funcPr>
              <m:ctrlPr>
                <w:rPr>
                  <w:rFonts w:ascii="Cambria Math" w:hAnsi="Cambria Math"/>
                  <w:rPrChange w:id="6350" w:author="凡 张" w:date="2019-05-26T07:05:00Z">
                    <w:rPr>
                      <w:rFonts w:ascii="Cambria Math" w:hAnsi="Cambria Math"/>
                    </w:rPr>
                  </w:rPrChange>
                </w:rPr>
              </m:ctrlPr>
            </m:funcPr>
            <m:fName>
              <m:r>
                <m:rPr>
                  <m:sty m:val="p"/>
                </m:rPr>
                <w:rPr>
                  <w:rFonts w:ascii="Cambria Math" w:hAnsi="Cambria Math"/>
                  <w:rPrChange w:id="6351" w:author="凡 张" w:date="2019-05-26T07:05:00Z">
                    <w:rPr>
                      <w:rFonts w:ascii="Cambria Math" w:hAnsi="Cambria Math"/>
                    </w:rPr>
                  </w:rPrChange>
                </w:rPr>
                <m:t>sin</m:t>
              </m:r>
            </m:fName>
            <m:e>
              <m:d>
                <m:dPr>
                  <m:ctrlPr>
                    <w:rPr>
                      <w:rFonts w:ascii="Cambria Math" w:hAnsi="Cambria Math"/>
                      <w:rPrChange w:id="6352" w:author="凡 张" w:date="2019-05-26T07:05:00Z">
                        <w:rPr>
                          <w:rFonts w:ascii="Cambria Math" w:hAnsi="Cambria Math"/>
                        </w:rPr>
                      </w:rPrChange>
                    </w:rPr>
                  </m:ctrlPr>
                </m:dPr>
                <m:e>
                  <m:r>
                    <m:rPr>
                      <m:sty m:val="p"/>
                    </m:rPr>
                    <w:rPr>
                      <w:rFonts w:ascii="Cambria Math" w:hAnsi="Cambria Math"/>
                      <w:rPrChange w:id="6353" w:author="凡 张" w:date="2019-05-26T07:05:00Z">
                        <w:rPr>
                          <w:rFonts w:ascii="Cambria Math" w:hAnsi="Cambria Math"/>
                        </w:rPr>
                      </w:rPrChange>
                    </w:rPr>
                    <m:t>Φ</m:t>
                  </m:r>
                  <m:d>
                    <m:dPr>
                      <m:ctrlPr>
                        <w:rPr>
                          <w:rFonts w:ascii="Cambria Math" w:hAnsi="Cambria Math"/>
                          <w:rPrChange w:id="6354" w:author="凡 张" w:date="2019-05-26T07:05:00Z">
                            <w:rPr>
                              <w:rFonts w:ascii="Cambria Math" w:hAnsi="Cambria Math"/>
                            </w:rPr>
                          </w:rPrChange>
                        </w:rPr>
                      </m:ctrlPr>
                    </m:dPr>
                    <m:e>
                      <m:r>
                        <w:rPr>
                          <w:rFonts w:ascii="Cambria Math" w:hAnsi="Cambria Math"/>
                          <w:rPrChange w:id="6355" w:author="凡 张" w:date="2019-05-26T07:05:00Z">
                            <w:rPr>
                              <w:rFonts w:ascii="Cambria Math" w:hAnsi="Cambria Math"/>
                            </w:rPr>
                          </w:rPrChange>
                        </w:rPr>
                        <m:t>x</m:t>
                      </m:r>
                      <m:r>
                        <m:rPr>
                          <m:sty m:val="p"/>
                        </m:rPr>
                        <w:rPr>
                          <w:rFonts w:ascii="Cambria Math" w:hAnsi="Cambria Math"/>
                          <w:rPrChange w:id="6356" w:author="凡 张" w:date="2019-05-26T07:05:00Z">
                            <w:rPr>
                              <w:rFonts w:ascii="Cambria Math" w:hAnsi="Cambria Math"/>
                            </w:rPr>
                          </w:rPrChange>
                        </w:rPr>
                        <m:t>,</m:t>
                      </m:r>
                      <m:r>
                        <w:rPr>
                          <w:rFonts w:ascii="Cambria Math" w:hAnsi="Cambria Math"/>
                          <w:rPrChange w:id="6357" w:author="凡 张" w:date="2019-05-26T07:05:00Z">
                            <w:rPr>
                              <w:rFonts w:ascii="Cambria Math" w:hAnsi="Cambria Math"/>
                            </w:rPr>
                          </w:rPrChange>
                        </w:rPr>
                        <m:t>y</m:t>
                      </m:r>
                    </m:e>
                  </m:d>
                  <m:r>
                    <m:rPr>
                      <m:sty m:val="p"/>
                    </m:rPr>
                    <w:rPr>
                      <w:rFonts w:ascii="Cambria Math" w:hAnsi="Cambria Math"/>
                      <w:rPrChange w:id="6358" w:author="凡 张" w:date="2019-05-26T07:05:00Z">
                        <w:rPr>
                          <w:rFonts w:ascii="Cambria Math" w:hAnsi="Cambria Math"/>
                        </w:rPr>
                      </w:rPrChange>
                    </w:rPr>
                    <m:t>+</m:t>
                  </m:r>
                  <m:r>
                    <w:rPr>
                      <w:rFonts w:ascii="Cambria Math" w:hAnsi="Cambria Math"/>
                      <w:rPrChange w:id="6359" w:author="凡 张" w:date="2019-05-26T07:05:00Z">
                        <w:rPr>
                          <w:rFonts w:ascii="Cambria Math" w:hAnsi="Cambria Math"/>
                        </w:rPr>
                      </w:rPrChange>
                    </w:rPr>
                    <m:t>π</m:t>
                  </m:r>
                </m:e>
              </m:d>
            </m:e>
          </m:func>
        </m:oMath>
      </m:oMathPara>
      <w:r w:rsidRPr="00D62216">
        <w:rPr>
          <w:rPrChange w:id="6360" w:author="凡 张" w:date="2019-05-26T07:05:00Z">
            <w:rPr/>
          </w:rPrChange>
        </w:rPr>
        <w:tab/>
        <w:t>(6.4)</w:t>
      </w:r>
      <w:r w:rsidRPr="00D62216">
        <w:rPr>
          <w:rPrChange w:id="6361" w:author="凡 张" w:date="2019-05-26T07:05:00Z">
            <w:rPr>
              <w:rFonts w:ascii="Cambria Math" w:hAnsi="Cambria Math"/>
            </w:rPr>
          </w:rPrChange>
        </w:rPr>
        <w:br/>
      </w:r>
      <m:oMath>
        <m:sSub>
          <m:sSubPr>
            <m:ctrlPr>
              <w:rPr>
                <w:rFonts w:ascii="Cambria Math" w:hAnsi="Cambria Math"/>
                <w:rPrChange w:id="6362" w:author="凡 张" w:date="2019-05-26T07:05:00Z">
                  <w:rPr>
                    <w:rFonts w:ascii="Cambria Math" w:hAnsi="Cambria Math"/>
                  </w:rPr>
                </w:rPrChange>
              </w:rPr>
            </m:ctrlPr>
          </m:sSubPr>
          <m:e>
            <m:r>
              <w:rPr>
                <w:rFonts w:ascii="Cambria Math" w:hAnsi="Cambria Math"/>
                <w:rPrChange w:id="6363" w:author="凡 张" w:date="2019-05-26T07:05:00Z">
                  <w:rPr>
                    <w:rFonts w:ascii="Cambria Math" w:hAnsi="Cambria Math"/>
                  </w:rPr>
                </w:rPrChange>
              </w:rPr>
              <m:t>I</m:t>
            </m:r>
          </m:e>
          <m:sub>
            <m:r>
              <m:rPr>
                <m:sty m:val="p"/>
              </m:rPr>
              <w:rPr>
                <w:rFonts w:ascii="Cambria Math" w:hAnsi="Cambria Math"/>
                <w:rPrChange w:id="6364" w:author="凡 张" w:date="2019-05-26T07:05:00Z">
                  <w:rPr>
                    <w:rFonts w:ascii="Cambria Math" w:hAnsi="Cambria Math"/>
                  </w:rPr>
                </w:rPrChange>
              </w:rPr>
              <m:t>3</m:t>
            </m:r>
          </m:sub>
        </m:sSub>
        <m:d>
          <m:dPr>
            <m:ctrlPr>
              <w:rPr>
                <w:rFonts w:ascii="Cambria Math" w:hAnsi="Cambria Math"/>
                <w:rPrChange w:id="6365" w:author="凡 张" w:date="2019-05-26T07:05:00Z">
                  <w:rPr>
                    <w:rFonts w:ascii="Cambria Math" w:hAnsi="Cambria Math"/>
                  </w:rPr>
                </w:rPrChange>
              </w:rPr>
            </m:ctrlPr>
          </m:dPr>
          <m:e>
            <m:r>
              <w:rPr>
                <w:rFonts w:ascii="Cambria Math" w:hAnsi="Cambria Math"/>
                <w:rPrChange w:id="6366" w:author="凡 张" w:date="2019-05-26T07:05:00Z">
                  <w:rPr>
                    <w:rFonts w:ascii="Cambria Math" w:hAnsi="Cambria Math"/>
                  </w:rPr>
                </w:rPrChange>
              </w:rPr>
              <m:t>x</m:t>
            </m:r>
            <m:r>
              <m:rPr>
                <m:sty m:val="p"/>
              </m:rPr>
              <w:rPr>
                <w:rFonts w:ascii="Cambria Math" w:hAnsi="Cambria Math"/>
                <w:rPrChange w:id="6367" w:author="凡 张" w:date="2019-05-26T07:05:00Z">
                  <w:rPr>
                    <w:rFonts w:ascii="Cambria Math" w:hAnsi="Cambria Math"/>
                  </w:rPr>
                </w:rPrChange>
              </w:rPr>
              <m:t xml:space="preserve">, </m:t>
            </m:r>
            <m:r>
              <w:rPr>
                <w:rFonts w:ascii="Cambria Math" w:hAnsi="Cambria Math"/>
                <w:rPrChange w:id="6368" w:author="凡 张" w:date="2019-05-26T07:05:00Z">
                  <w:rPr>
                    <w:rFonts w:ascii="Cambria Math" w:hAnsi="Cambria Math"/>
                  </w:rPr>
                </w:rPrChange>
              </w:rPr>
              <m:t>y</m:t>
            </m:r>
          </m:e>
        </m:d>
        <m:r>
          <m:rPr>
            <m:sty m:val="p"/>
          </m:rPr>
          <w:rPr>
            <w:rFonts w:ascii="Cambria Math" w:hAnsi="Cambria Math"/>
            <w:rPrChange w:id="6369" w:author="凡 张" w:date="2019-05-26T07:05:00Z">
              <w:rPr>
                <w:rFonts w:ascii="Cambria Math" w:hAnsi="Cambria Math"/>
              </w:rPr>
            </w:rPrChange>
          </w:rPr>
          <m:t>=</m:t>
        </m:r>
        <m:r>
          <w:rPr>
            <w:rFonts w:ascii="Cambria Math" w:hAnsi="Cambria Math"/>
            <w:rPrChange w:id="6370" w:author="凡 张" w:date="2019-05-26T07:05:00Z">
              <w:rPr>
                <w:rFonts w:ascii="Cambria Math" w:hAnsi="Cambria Math"/>
              </w:rPr>
            </w:rPrChange>
          </w:rPr>
          <m:t>a</m:t>
        </m:r>
        <m:d>
          <m:dPr>
            <m:ctrlPr>
              <w:rPr>
                <w:rFonts w:ascii="Cambria Math" w:hAnsi="Cambria Math"/>
                <w:rPrChange w:id="6371" w:author="凡 张" w:date="2019-05-26T07:05:00Z">
                  <w:rPr>
                    <w:rFonts w:ascii="Cambria Math" w:hAnsi="Cambria Math"/>
                  </w:rPr>
                </w:rPrChange>
              </w:rPr>
            </m:ctrlPr>
          </m:dPr>
          <m:e>
            <m:r>
              <w:rPr>
                <w:rFonts w:ascii="Cambria Math" w:hAnsi="Cambria Math"/>
                <w:rPrChange w:id="6372" w:author="凡 张" w:date="2019-05-26T07:05:00Z">
                  <w:rPr>
                    <w:rFonts w:ascii="Cambria Math" w:hAnsi="Cambria Math"/>
                  </w:rPr>
                </w:rPrChange>
              </w:rPr>
              <m:t>x</m:t>
            </m:r>
            <m:r>
              <m:rPr>
                <m:sty m:val="p"/>
              </m:rPr>
              <w:rPr>
                <w:rFonts w:ascii="Cambria Math" w:hAnsi="Cambria Math"/>
                <w:rPrChange w:id="6373" w:author="凡 张" w:date="2019-05-26T07:05:00Z">
                  <w:rPr>
                    <w:rFonts w:ascii="Cambria Math" w:hAnsi="Cambria Math"/>
                  </w:rPr>
                </w:rPrChange>
              </w:rPr>
              <m:t>,</m:t>
            </m:r>
            <m:r>
              <w:rPr>
                <w:rFonts w:ascii="Cambria Math" w:hAnsi="Cambria Math"/>
                <w:rPrChange w:id="6374" w:author="凡 张" w:date="2019-05-26T07:05:00Z">
                  <w:rPr>
                    <w:rFonts w:ascii="Cambria Math" w:hAnsi="Cambria Math"/>
                  </w:rPr>
                </w:rPrChange>
              </w:rPr>
              <m:t>y</m:t>
            </m:r>
          </m:e>
        </m:d>
        <m:r>
          <m:rPr>
            <m:sty m:val="p"/>
          </m:rPr>
          <w:rPr>
            <w:rFonts w:ascii="Cambria Math" w:hAnsi="Cambria Math"/>
            <w:rPrChange w:id="6375" w:author="凡 张" w:date="2019-05-26T07:05:00Z">
              <w:rPr>
                <w:rFonts w:ascii="Cambria Math" w:hAnsi="Cambria Math"/>
              </w:rPr>
            </w:rPrChange>
          </w:rPr>
          <m:t>+</m:t>
        </m:r>
        <m:r>
          <w:rPr>
            <w:rFonts w:ascii="Cambria Math" w:hAnsi="Cambria Math"/>
            <w:rPrChange w:id="6376" w:author="凡 张" w:date="2019-05-26T07:05:00Z">
              <w:rPr>
                <w:rFonts w:ascii="Cambria Math" w:hAnsi="Cambria Math"/>
              </w:rPr>
            </w:rPrChange>
          </w:rPr>
          <m:t>b</m:t>
        </m:r>
        <m:d>
          <m:dPr>
            <m:ctrlPr>
              <w:rPr>
                <w:rFonts w:ascii="Cambria Math" w:hAnsi="Cambria Math"/>
                <w:rPrChange w:id="6377" w:author="凡 张" w:date="2019-05-26T07:05:00Z">
                  <w:rPr>
                    <w:rFonts w:ascii="Cambria Math" w:hAnsi="Cambria Math"/>
                  </w:rPr>
                </w:rPrChange>
              </w:rPr>
            </m:ctrlPr>
          </m:dPr>
          <m:e>
            <m:r>
              <w:rPr>
                <w:rFonts w:ascii="Cambria Math" w:hAnsi="Cambria Math"/>
                <w:rPrChange w:id="6378" w:author="凡 张" w:date="2019-05-26T07:05:00Z">
                  <w:rPr>
                    <w:rFonts w:ascii="Cambria Math" w:hAnsi="Cambria Math"/>
                  </w:rPr>
                </w:rPrChange>
              </w:rPr>
              <m:t>x</m:t>
            </m:r>
            <m:r>
              <m:rPr>
                <m:sty m:val="p"/>
              </m:rPr>
              <w:rPr>
                <w:rFonts w:ascii="Cambria Math" w:hAnsi="Cambria Math"/>
                <w:rPrChange w:id="6379" w:author="凡 张" w:date="2019-05-26T07:05:00Z">
                  <w:rPr>
                    <w:rFonts w:ascii="Cambria Math" w:hAnsi="Cambria Math"/>
                  </w:rPr>
                </w:rPrChange>
              </w:rPr>
              <m:t>,</m:t>
            </m:r>
            <m:r>
              <w:rPr>
                <w:rFonts w:ascii="Cambria Math" w:hAnsi="Cambria Math"/>
                <w:rPrChange w:id="6380" w:author="凡 张" w:date="2019-05-26T07:05:00Z">
                  <w:rPr>
                    <w:rFonts w:ascii="Cambria Math" w:hAnsi="Cambria Math"/>
                  </w:rPr>
                </w:rPrChange>
              </w:rPr>
              <m:t>y</m:t>
            </m:r>
          </m:e>
        </m:d>
        <m:func>
          <m:funcPr>
            <m:ctrlPr>
              <w:rPr>
                <w:rFonts w:ascii="Cambria Math" w:hAnsi="Cambria Math"/>
                <w:rPrChange w:id="6381" w:author="凡 张" w:date="2019-05-26T07:05:00Z">
                  <w:rPr>
                    <w:rFonts w:ascii="Cambria Math" w:hAnsi="Cambria Math"/>
                  </w:rPr>
                </w:rPrChange>
              </w:rPr>
            </m:ctrlPr>
          </m:funcPr>
          <m:fName>
            <m:r>
              <m:rPr>
                <m:sty m:val="p"/>
              </m:rPr>
              <w:rPr>
                <w:rFonts w:ascii="Cambria Math" w:hAnsi="Cambria Math"/>
                <w:rPrChange w:id="6382" w:author="凡 张" w:date="2019-05-26T07:05:00Z">
                  <w:rPr>
                    <w:rFonts w:ascii="Cambria Math" w:hAnsi="Cambria Math"/>
                  </w:rPr>
                </w:rPrChange>
              </w:rPr>
              <m:t>sin</m:t>
            </m:r>
          </m:fName>
          <m:e>
            <m:d>
              <m:dPr>
                <m:ctrlPr>
                  <w:rPr>
                    <w:rFonts w:ascii="Cambria Math" w:hAnsi="Cambria Math"/>
                    <w:rPrChange w:id="6383" w:author="凡 张" w:date="2019-05-26T07:05:00Z">
                      <w:rPr>
                        <w:rFonts w:ascii="Cambria Math" w:hAnsi="Cambria Math"/>
                      </w:rPr>
                    </w:rPrChange>
                  </w:rPr>
                </m:ctrlPr>
              </m:dPr>
              <m:e>
                <m:r>
                  <m:rPr>
                    <m:sty m:val="p"/>
                  </m:rPr>
                  <w:rPr>
                    <w:rFonts w:ascii="Cambria Math" w:hAnsi="Cambria Math"/>
                    <w:rPrChange w:id="6384" w:author="凡 张" w:date="2019-05-26T07:05:00Z">
                      <w:rPr>
                        <w:rFonts w:ascii="Cambria Math" w:hAnsi="Cambria Math"/>
                      </w:rPr>
                    </w:rPrChange>
                  </w:rPr>
                  <m:t>Φ</m:t>
                </m:r>
                <m:d>
                  <m:dPr>
                    <m:ctrlPr>
                      <w:rPr>
                        <w:rFonts w:ascii="Cambria Math" w:hAnsi="Cambria Math"/>
                        <w:rPrChange w:id="6385" w:author="凡 张" w:date="2019-05-26T07:05:00Z">
                          <w:rPr>
                            <w:rFonts w:ascii="Cambria Math" w:hAnsi="Cambria Math"/>
                          </w:rPr>
                        </w:rPrChange>
                      </w:rPr>
                    </m:ctrlPr>
                  </m:dPr>
                  <m:e>
                    <m:r>
                      <w:rPr>
                        <w:rFonts w:ascii="Cambria Math" w:hAnsi="Cambria Math"/>
                        <w:rPrChange w:id="6386" w:author="凡 张" w:date="2019-05-26T07:05:00Z">
                          <w:rPr>
                            <w:rFonts w:ascii="Cambria Math" w:hAnsi="Cambria Math"/>
                          </w:rPr>
                        </w:rPrChange>
                      </w:rPr>
                      <m:t>x</m:t>
                    </m:r>
                    <m:r>
                      <m:rPr>
                        <m:sty m:val="p"/>
                      </m:rPr>
                      <w:rPr>
                        <w:rFonts w:ascii="Cambria Math" w:hAnsi="Cambria Math"/>
                        <w:rPrChange w:id="6387" w:author="凡 张" w:date="2019-05-26T07:05:00Z">
                          <w:rPr>
                            <w:rFonts w:ascii="Cambria Math" w:hAnsi="Cambria Math"/>
                          </w:rPr>
                        </w:rPrChange>
                      </w:rPr>
                      <m:t>,</m:t>
                    </m:r>
                    <m:r>
                      <w:rPr>
                        <w:rFonts w:ascii="Cambria Math" w:hAnsi="Cambria Math"/>
                        <w:rPrChange w:id="6388" w:author="凡 张" w:date="2019-05-26T07:05:00Z">
                          <w:rPr>
                            <w:rFonts w:ascii="Cambria Math" w:hAnsi="Cambria Math"/>
                          </w:rPr>
                        </w:rPrChange>
                      </w:rPr>
                      <m:t>y</m:t>
                    </m:r>
                  </m:e>
                </m:d>
                <m:r>
                  <m:rPr>
                    <m:sty m:val="p"/>
                  </m:rPr>
                  <w:rPr>
                    <w:rFonts w:ascii="Cambria Math" w:hAnsi="Cambria Math"/>
                    <w:rPrChange w:id="6389" w:author="凡 张" w:date="2019-05-26T07:05:00Z">
                      <w:rPr>
                        <w:rFonts w:ascii="Cambria Math" w:hAnsi="Cambria Math"/>
                      </w:rPr>
                    </w:rPrChange>
                  </w:rPr>
                  <m:t>+</m:t>
                </m:r>
                <m:r>
                  <w:rPr>
                    <w:rFonts w:ascii="Cambria Math" w:hAnsi="Cambria Math"/>
                    <w:rPrChange w:id="6390" w:author="凡 张" w:date="2019-05-26T07:05:00Z">
                      <w:rPr>
                        <w:rFonts w:ascii="Cambria Math" w:hAnsi="Cambria Math"/>
                      </w:rPr>
                    </w:rPrChange>
                  </w:rPr>
                  <m:t>δ</m:t>
                </m:r>
              </m:e>
            </m:d>
          </m:e>
        </m:func>
      </m:oMath>
      <w:r w:rsidRPr="00D62216">
        <w:rPr>
          <w:rPrChange w:id="6391" w:author="凡 张" w:date="2019-05-26T07:05:00Z">
            <w:rPr/>
          </w:rPrChange>
        </w:rPr>
        <w:tab/>
        <w:t>(6.5)</w:t>
      </w:r>
      <w:r w:rsidRPr="00D62216">
        <w:rPr>
          <w:rPrChange w:id="6392" w:author="凡 张" w:date="2019-05-26T07:05:00Z">
            <w:rPr>
              <w:rFonts w:ascii="Cambria Math" w:hAnsi="Cambria Math"/>
            </w:rPr>
          </w:rPrChange>
        </w:rPr>
        <w:br/>
      </w:r>
      <m:oMath>
        <m:sSub>
          <m:sSubPr>
            <m:ctrlPr>
              <w:rPr>
                <w:rFonts w:ascii="Cambria Math" w:hAnsi="Cambria Math"/>
                <w:rPrChange w:id="6393" w:author="凡 张" w:date="2019-05-26T07:05:00Z">
                  <w:rPr>
                    <w:rFonts w:ascii="Cambria Math" w:hAnsi="Cambria Math"/>
                  </w:rPr>
                </w:rPrChange>
              </w:rPr>
            </m:ctrlPr>
          </m:sSubPr>
          <m:e>
            <m:r>
              <w:rPr>
                <w:rFonts w:ascii="Cambria Math" w:hAnsi="Cambria Math"/>
                <w:rPrChange w:id="6394" w:author="凡 张" w:date="2019-05-26T07:05:00Z">
                  <w:rPr>
                    <w:rFonts w:ascii="Cambria Math" w:hAnsi="Cambria Math"/>
                  </w:rPr>
                </w:rPrChange>
              </w:rPr>
              <m:t>I</m:t>
            </m:r>
          </m:e>
          <m:sub>
            <m:r>
              <m:rPr>
                <m:sty m:val="p"/>
              </m:rPr>
              <w:rPr>
                <w:rFonts w:ascii="Cambria Math" w:hAnsi="Cambria Math"/>
                <w:rPrChange w:id="6395" w:author="凡 张" w:date="2019-05-26T07:05:00Z">
                  <w:rPr>
                    <w:rFonts w:ascii="Cambria Math" w:hAnsi="Cambria Math"/>
                  </w:rPr>
                </w:rPrChange>
              </w:rPr>
              <m:t>4</m:t>
            </m:r>
          </m:sub>
        </m:sSub>
        <m:d>
          <m:dPr>
            <m:ctrlPr>
              <w:rPr>
                <w:rFonts w:ascii="Cambria Math" w:hAnsi="Cambria Math"/>
                <w:rPrChange w:id="6396" w:author="凡 张" w:date="2019-05-26T07:05:00Z">
                  <w:rPr>
                    <w:rFonts w:ascii="Cambria Math" w:hAnsi="Cambria Math"/>
                  </w:rPr>
                </w:rPrChange>
              </w:rPr>
            </m:ctrlPr>
          </m:dPr>
          <m:e>
            <m:r>
              <w:rPr>
                <w:rFonts w:ascii="Cambria Math" w:hAnsi="Cambria Math"/>
                <w:rPrChange w:id="6397" w:author="凡 张" w:date="2019-05-26T07:05:00Z">
                  <w:rPr>
                    <w:rFonts w:ascii="Cambria Math" w:hAnsi="Cambria Math"/>
                  </w:rPr>
                </w:rPrChange>
              </w:rPr>
              <m:t>x</m:t>
            </m:r>
            <m:r>
              <m:rPr>
                <m:sty m:val="p"/>
              </m:rPr>
              <w:rPr>
                <w:rFonts w:ascii="Cambria Math" w:hAnsi="Cambria Math"/>
                <w:rPrChange w:id="6398" w:author="凡 张" w:date="2019-05-26T07:05:00Z">
                  <w:rPr>
                    <w:rFonts w:ascii="Cambria Math" w:hAnsi="Cambria Math"/>
                  </w:rPr>
                </w:rPrChange>
              </w:rPr>
              <m:t xml:space="preserve">, </m:t>
            </m:r>
            <m:r>
              <w:rPr>
                <w:rFonts w:ascii="Cambria Math" w:hAnsi="Cambria Math"/>
                <w:rPrChange w:id="6399" w:author="凡 张" w:date="2019-05-26T07:05:00Z">
                  <w:rPr>
                    <w:rFonts w:ascii="Cambria Math" w:hAnsi="Cambria Math"/>
                  </w:rPr>
                </w:rPrChange>
              </w:rPr>
              <m:t>y</m:t>
            </m:r>
          </m:e>
        </m:d>
        <m:r>
          <m:rPr>
            <m:sty m:val="p"/>
          </m:rPr>
          <w:rPr>
            <w:rFonts w:ascii="Cambria Math" w:hAnsi="Cambria Math"/>
            <w:rPrChange w:id="6400" w:author="凡 张" w:date="2019-05-26T07:05:00Z">
              <w:rPr>
                <w:rFonts w:ascii="Cambria Math" w:hAnsi="Cambria Math"/>
              </w:rPr>
            </w:rPrChange>
          </w:rPr>
          <m:t>=</m:t>
        </m:r>
        <m:r>
          <w:rPr>
            <w:rFonts w:ascii="Cambria Math" w:hAnsi="Cambria Math"/>
            <w:rPrChange w:id="6401" w:author="凡 张" w:date="2019-05-26T07:05:00Z">
              <w:rPr>
                <w:rFonts w:ascii="Cambria Math" w:hAnsi="Cambria Math"/>
              </w:rPr>
            </w:rPrChange>
          </w:rPr>
          <m:t>a</m:t>
        </m:r>
        <m:d>
          <m:dPr>
            <m:ctrlPr>
              <w:rPr>
                <w:rFonts w:ascii="Cambria Math" w:hAnsi="Cambria Math"/>
                <w:rPrChange w:id="6402" w:author="凡 张" w:date="2019-05-26T07:05:00Z">
                  <w:rPr>
                    <w:rFonts w:ascii="Cambria Math" w:hAnsi="Cambria Math"/>
                  </w:rPr>
                </w:rPrChange>
              </w:rPr>
            </m:ctrlPr>
          </m:dPr>
          <m:e>
            <m:r>
              <w:rPr>
                <w:rFonts w:ascii="Cambria Math" w:hAnsi="Cambria Math"/>
                <w:rPrChange w:id="6403" w:author="凡 张" w:date="2019-05-26T07:05:00Z">
                  <w:rPr>
                    <w:rFonts w:ascii="Cambria Math" w:hAnsi="Cambria Math"/>
                  </w:rPr>
                </w:rPrChange>
              </w:rPr>
              <m:t>x</m:t>
            </m:r>
            <m:r>
              <m:rPr>
                <m:sty m:val="p"/>
              </m:rPr>
              <w:rPr>
                <w:rFonts w:ascii="Cambria Math" w:hAnsi="Cambria Math"/>
                <w:rPrChange w:id="6404" w:author="凡 张" w:date="2019-05-26T07:05:00Z">
                  <w:rPr>
                    <w:rFonts w:ascii="Cambria Math" w:hAnsi="Cambria Math"/>
                  </w:rPr>
                </w:rPrChange>
              </w:rPr>
              <m:t>,</m:t>
            </m:r>
            <m:r>
              <w:rPr>
                <w:rFonts w:ascii="Cambria Math" w:hAnsi="Cambria Math"/>
                <w:rPrChange w:id="6405" w:author="凡 张" w:date="2019-05-26T07:05:00Z">
                  <w:rPr>
                    <w:rFonts w:ascii="Cambria Math" w:hAnsi="Cambria Math"/>
                  </w:rPr>
                </w:rPrChange>
              </w:rPr>
              <m:t>y</m:t>
            </m:r>
          </m:e>
        </m:d>
        <m:r>
          <m:rPr>
            <m:sty m:val="p"/>
          </m:rPr>
          <w:rPr>
            <w:rFonts w:ascii="Cambria Math" w:hAnsi="Cambria Math"/>
            <w:rPrChange w:id="6406" w:author="凡 张" w:date="2019-05-26T07:05:00Z">
              <w:rPr>
                <w:rFonts w:ascii="Cambria Math" w:hAnsi="Cambria Math"/>
              </w:rPr>
            </w:rPrChange>
          </w:rPr>
          <m:t>+</m:t>
        </m:r>
        <m:r>
          <w:rPr>
            <w:rFonts w:ascii="Cambria Math" w:hAnsi="Cambria Math"/>
            <w:rPrChange w:id="6407" w:author="凡 张" w:date="2019-05-26T07:05:00Z">
              <w:rPr>
                <w:rFonts w:ascii="Cambria Math" w:hAnsi="Cambria Math"/>
              </w:rPr>
            </w:rPrChange>
          </w:rPr>
          <m:t>b</m:t>
        </m:r>
        <m:d>
          <m:dPr>
            <m:ctrlPr>
              <w:rPr>
                <w:rFonts w:ascii="Cambria Math" w:hAnsi="Cambria Math"/>
                <w:rPrChange w:id="6408" w:author="凡 张" w:date="2019-05-26T07:05:00Z">
                  <w:rPr>
                    <w:rFonts w:ascii="Cambria Math" w:hAnsi="Cambria Math"/>
                  </w:rPr>
                </w:rPrChange>
              </w:rPr>
            </m:ctrlPr>
          </m:dPr>
          <m:e>
            <m:r>
              <w:rPr>
                <w:rFonts w:ascii="Cambria Math" w:hAnsi="Cambria Math"/>
                <w:rPrChange w:id="6409" w:author="凡 张" w:date="2019-05-26T07:05:00Z">
                  <w:rPr>
                    <w:rFonts w:ascii="Cambria Math" w:hAnsi="Cambria Math"/>
                  </w:rPr>
                </w:rPrChange>
              </w:rPr>
              <m:t>x</m:t>
            </m:r>
            <m:r>
              <m:rPr>
                <m:sty m:val="p"/>
              </m:rPr>
              <w:rPr>
                <w:rFonts w:ascii="Cambria Math" w:hAnsi="Cambria Math"/>
                <w:rPrChange w:id="6410" w:author="凡 张" w:date="2019-05-26T07:05:00Z">
                  <w:rPr>
                    <w:rFonts w:ascii="Cambria Math" w:hAnsi="Cambria Math"/>
                  </w:rPr>
                </w:rPrChange>
              </w:rPr>
              <m:t>,</m:t>
            </m:r>
            <m:r>
              <w:rPr>
                <w:rFonts w:ascii="Cambria Math" w:hAnsi="Cambria Math"/>
                <w:rPrChange w:id="6411" w:author="凡 张" w:date="2019-05-26T07:05:00Z">
                  <w:rPr>
                    <w:rFonts w:ascii="Cambria Math" w:hAnsi="Cambria Math"/>
                  </w:rPr>
                </w:rPrChange>
              </w:rPr>
              <m:t>y</m:t>
            </m:r>
          </m:e>
        </m:d>
        <m:func>
          <m:funcPr>
            <m:ctrlPr>
              <w:rPr>
                <w:rFonts w:ascii="Cambria Math" w:hAnsi="Cambria Math"/>
                <w:rPrChange w:id="6412" w:author="凡 张" w:date="2019-05-26T07:05:00Z">
                  <w:rPr>
                    <w:rFonts w:ascii="Cambria Math" w:hAnsi="Cambria Math"/>
                  </w:rPr>
                </w:rPrChange>
              </w:rPr>
            </m:ctrlPr>
          </m:funcPr>
          <m:fName>
            <m:r>
              <m:rPr>
                <m:sty m:val="p"/>
              </m:rPr>
              <w:rPr>
                <w:rFonts w:ascii="Cambria Math" w:hAnsi="Cambria Math"/>
                <w:rPrChange w:id="6413" w:author="凡 张" w:date="2019-05-26T07:05:00Z">
                  <w:rPr>
                    <w:rFonts w:ascii="Cambria Math" w:hAnsi="Cambria Math"/>
                  </w:rPr>
                </w:rPrChange>
              </w:rPr>
              <m:t>sin</m:t>
            </m:r>
          </m:fName>
          <m:e>
            <m:d>
              <m:dPr>
                <m:ctrlPr>
                  <w:rPr>
                    <w:rFonts w:ascii="Cambria Math" w:hAnsi="Cambria Math"/>
                    <w:rPrChange w:id="6414" w:author="凡 张" w:date="2019-05-26T07:05:00Z">
                      <w:rPr>
                        <w:rFonts w:ascii="Cambria Math" w:hAnsi="Cambria Math"/>
                      </w:rPr>
                    </w:rPrChange>
                  </w:rPr>
                </m:ctrlPr>
              </m:dPr>
              <m:e>
                <m:r>
                  <m:rPr>
                    <m:sty m:val="p"/>
                  </m:rPr>
                  <w:rPr>
                    <w:rFonts w:ascii="Cambria Math" w:hAnsi="Cambria Math"/>
                    <w:rPrChange w:id="6415" w:author="凡 张" w:date="2019-05-26T07:05:00Z">
                      <w:rPr>
                        <w:rFonts w:ascii="Cambria Math" w:hAnsi="Cambria Math"/>
                      </w:rPr>
                    </w:rPrChange>
                  </w:rPr>
                  <m:t>Φ</m:t>
                </m:r>
                <m:d>
                  <m:dPr>
                    <m:ctrlPr>
                      <w:rPr>
                        <w:rFonts w:ascii="Cambria Math" w:hAnsi="Cambria Math"/>
                        <w:rPrChange w:id="6416" w:author="凡 张" w:date="2019-05-26T07:05:00Z">
                          <w:rPr>
                            <w:rFonts w:ascii="Cambria Math" w:hAnsi="Cambria Math"/>
                          </w:rPr>
                        </w:rPrChange>
                      </w:rPr>
                    </m:ctrlPr>
                  </m:dPr>
                  <m:e>
                    <m:r>
                      <w:rPr>
                        <w:rFonts w:ascii="Cambria Math" w:hAnsi="Cambria Math"/>
                        <w:rPrChange w:id="6417" w:author="凡 张" w:date="2019-05-26T07:05:00Z">
                          <w:rPr>
                            <w:rFonts w:ascii="Cambria Math" w:hAnsi="Cambria Math"/>
                          </w:rPr>
                        </w:rPrChange>
                      </w:rPr>
                      <m:t>x</m:t>
                    </m:r>
                    <m:r>
                      <m:rPr>
                        <m:sty m:val="p"/>
                      </m:rPr>
                      <w:rPr>
                        <w:rFonts w:ascii="Cambria Math" w:hAnsi="Cambria Math"/>
                        <w:rPrChange w:id="6418" w:author="凡 张" w:date="2019-05-26T07:05:00Z">
                          <w:rPr>
                            <w:rFonts w:ascii="Cambria Math" w:hAnsi="Cambria Math"/>
                          </w:rPr>
                        </w:rPrChange>
                      </w:rPr>
                      <m:t>,</m:t>
                    </m:r>
                    <m:r>
                      <w:rPr>
                        <w:rFonts w:ascii="Cambria Math" w:hAnsi="Cambria Math"/>
                        <w:rPrChange w:id="6419" w:author="凡 张" w:date="2019-05-26T07:05:00Z">
                          <w:rPr>
                            <w:rFonts w:ascii="Cambria Math" w:hAnsi="Cambria Math"/>
                          </w:rPr>
                        </w:rPrChange>
                      </w:rPr>
                      <m:t>y</m:t>
                    </m:r>
                  </m:e>
                </m:d>
                <m:r>
                  <m:rPr>
                    <m:sty m:val="p"/>
                  </m:rPr>
                  <w:rPr>
                    <w:rFonts w:ascii="Cambria Math" w:hAnsi="Cambria Math"/>
                    <w:rPrChange w:id="6420" w:author="凡 张" w:date="2019-05-26T07:05:00Z">
                      <w:rPr>
                        <w:rFonts w:ascii="Cambria Math" w:hAnsi="Cambria Math"/>
                      </w:rPr>
                    </w:rPrChange>
                  </w:rPr>
                  <m:t>+</m:t>
                </m:r>
                <m:r>
                  <w:rPr>
                    <w:rFonts w:ascii="Cambria Math" w:hAnsi="Cambria Math"/>
                    <w:rPrChange w:id="6421" w:author="凡 张" w:date="2019-05-26T07:05:00Z">
                      <w:rPr>
                        <w:rFonts w:ascii="Cambria Math" w:hAnsi="Cambria Math"/>
                      </w:rPr>
                    </w:rPrChange>
                  </w:rPr>
                  <m:t>δ</m:t>
                </m:r>
                <m:r>
                  <m:rPr>
                    <m:sty m:val="p"/>
                  </m:rPr>
                  <w:rPr>
                    <w:rFonts w:ascii="Cambria Math" w:hAnsi="Cambria Math"/>
                    <w:rPrChange w:id="6422" w:author="凡 张" w:date="2019-05-26T07:05:00Z">
                      <w:rPr>
                        <w:rFonts w:ascii="Cambria Math" w:hAnsi="Cambria Math"/>
                      </w:rPr>
                    </w:rPrChange>
                  </w:rPr>
                  <m:t>+</m:t>
                </m:r>
                <m:r>
                  <w:rPr>
                    <w:rFonts w:ascii="Cambria Math" w:hAnsi="Cambria Math"/>
                    <w:rPrChange w:id="6423" w:author="凡 张" w:date="2019-05-26T07:05:00Z">
                      <w:rPr>
                        <w:rFonts w:ascii="Cambria Math" w:hAnsi="Cambria Math"/>
                      </w:rPr>
                    </w:rPrChange>
                  </w:rPr>
                  <m:t>π</m:t>
                </m:r>
              </m:e>
            </m:d>
          </m:e>
        </m:func>
      </m:oMath>
      <w:r w:rsidRPr="00D62216">
        <w:rPr>
          <w:rPrChange w:id="6424" w:author="凡 张" w:date="2019-05-26T07:05:00Z">
            <w:rPr/>
          </w:rPrChange>
        </w:rPr>
        <w:tab/>
        <w:t>(6.6)</w:t>
      </w:r>
    </w:p>
    <w:p w:rsidR="00135940" w:rsidRPr="00D62216" w:rsidRDefault="00135940" w:rsidP="00D5535B">
      <w:pPr>
        <w:pStyle w:val="aff8"/>
        <w:ind w:firstLine="480"/>
        <w:rPr>
          <w:rPrChange w:id="6425" w:author="凡 张" w:date="2019-05-26T07:05:00Z">
            <w:rPr/>
          </w:rPrChange>
        </w:rPr>
      </w:pPr>
      <w:r w:rsidRPr="00D62216">
        <w:rPr>
          <w:rPrChange w:id="6426" w:author="凡 张" w:date="2019-05-26T07:05:00Z">
            <w:rPr/>
          </w:rPrChange>
        </w:rPr>
        <w:t>利用和差化积公式和相位反解公式可得，</w:t>
      </w:r>
    </w:p>
    <w:p w:rsidR="005D13E8" w:rsidRPr="00D62216" w:rsidRDefault="00F81E25">
      <w:pPr>
        <w:pStyle w:val="afff3"/>
        <w:rPr>
          <w:rPrChange w:id="6427" w:author="凡 张" w:date="2019-05-26T07:05:00Z">
            <w:rPr/>
          </w:rPrChange>
        </w:rPr>
      </w:pPr>
      <m:oMath>
        <m:r>
          <m:rPr>
            <m:sty m:val="p"/>
          </m:rPr>
          <w:rPr>
            <w:rFonts w:ascii="Cambria Math" w:hAnsi="Cambria Math"/>
            <w:rPrChange w:id="6428" w:author="凡 张" w:date="2019-05-26T07:05:00Z">
              <w:rPr>
                <w:rFonts w:ascii="Cambria Math" w:hAnsi="Cambria Math"/>
              </w:rPr>
            </w:rPrChange>
          </w:rPr>
          <m:t>Φ</m:t>
        </m:r>
        <m:d>
          <m:dPr>
            <m:ctrlPr>
              <w:rPr>
                <w:rFonts w:ascii="Cambria Math" w:hAnsi="Cambria Math"/>
                <w:rPrChange w:id="6429" w:author="凡 张" w:date="2019-05-26T07:05:00Z">
                  <w:rPr>
                    <w:rFonts w:ascii="Cambria Math" w:hAnsi="Cambria Math"/>
                  </w:rPr>
                </w:rPrChange>
              </w:rPr>
            </m:ctrlPr>
          </m:dPr>
          <m:e>
            <m:r>
              <m:rPr>
                <m:sty m:val="p"/>
              </m:rPr>
              <w:rPr>
                <w:rFonts w:ascii="Cambria Math" w:hAnsi="Cambria Math"/>
                <w:rPrChange w:id="6430" w:author="凡 张" w:date="2019-05-26T07:05:00Z">
                  <w:rPr>
                    <w:rFonts w:ascii="Cambria Math" w:hAnsi="Cambria Math" w:hint="eastAsia"/>
                  </w:rPr>
                </w:rPrChange>
              </w:rPr>
              <m:t>x, y</m:t>
            </m:r>
          </m:e>
        </m:d>
        <m:r>
          <m:rPr>
            <m:sty m:val="p"/>
          </m:rPr>
          <w:rPr>
            <w:rFonts w:ascii="Cambria Math" w:hAnsi="Cambria Math"/>
            <w:rPrChange w:id="6431" w:author="凡 张" w:date="2019-05-26T07:05:00Z">
              <w:rPr>
                <w:rFonts w:ascii="Cambria Math" w:hAnsi="Cambria Math" w:hint="eastAsia"/>
              </w:rPr>
            </w:rPrChange>
          </w:rPr>
          <m:t>=artan(</m:t>
        </m:r>
        <m:f>
          <m:fPr>
            <m:ctrlPr>
              <w:rPr>
                <w:rFonts w:ascii="Cambria Math" w:hAnsi="Cambria Math"/>
                <w:rPrChange w:id="6432" w:author="凡 张" w:date="2019-05-26T07:05:00Z">
                  <w:rPr>
                    <w:rFonts w:ascii="Cambria Math" w:hAnsi="Cambria Math"/>
                  </w:rPr>
                </w:rPrChange>
              </w:rPr>
            </m:ctrlPr>
          </m:fPr>
          <m:num>
            <m:d>
              <m:dPr>
                <m:ctrlPr>
                  <w:rPr>
                    <w:rFonts w:ascii="Cambria Math" w:hAnsi="Cambria Math"/>
                    <w:i/>
                    <w:rPrChange w:id="6433" w:author="凡 张" w:date="2019-05-26T07:05:00Z">
                      <w:rPr>
                        <w:rFonts w:ascii="Cambria Math" w:hAnsi="Cambria Math"/>
                        <w:i/>
                      </w:rPr>
                    </w:rPrChange>
                  </w:rPr>
                </m:ctrlPr>
              </m:dPr>
              <m:e>
                <m:r>
                  <m:rPr>
                    <m:sty m:val="p"/>
                  </m:rPr>
                  <w:rPr>
                    <w:rFonts w:ascii="Cambria Math" w:hAnsi="Cambria Math"/>
                    <w:rPrChange w:id="6434" w:author="凡 张" w:date="2019-05-26T07:05:00Z">
                      <w:rPr>
                        <w:rFonts w:ascii="Cambria Math" w:hAnsi="Cambria Math" w:hint="eastAsia"/>
                      </w:rPr>
                    </w:rPrChange>
                  </w:rPr>
                  <m:t xml:space="preserve"> </m:t>
                </m:r>
                <m:sSub>
                  <m:sSubPr>
                    <m:ctrlPr>
                      <w:rPr>
                        <w:rFonts w:ascii="Cambria Math" w:hAnsi="Cambria Math"/>
                        <w:rPrChange w:id="6435" w:author="凡 张" w:date="2019-05-26T07:05:00Z">
                          <w:rPr>
                            <w:rFonts w:ascii="Cambria Math" w:hAnsi="Cambria Math"/>
                          </w:rPr>
                        </w:rPrChange>
                      </w:rPr>
                    </m:ctrlPr>
                  </m:sSubPr>
                  <m:e>
                    <m:r>
                      <w:rPr>
                        <w:rFonts w:ascii="Cambria Math" w:hAnsi="Cambria Math"/>
                        <w:rPrChange w:id="6436" w:author="凡 张" w:date="2019-05-26T07:05:00Z">
                          <w:rPr>
                            <w:rFonts w:ascii="Cambria Math" w:hAnsi="Cambria Math" w:hint="eastAsia"/>
                          </w:rPr>
                        </w:rPrChange>
                      </w:rPr>
                      <m:t>I</m:t>
                    </m:r>
                  </m:e>
                  <m:sub>
                    <m:r>
                      <m:rPr>
                        <m:sty m:val="p"/>
                      </m:rPr>
                      <w:rPr>
                        <w:rFonts w:ascii="Cambria Math" w:hAnsi="Cambria Math"/>
                        <w:rPrChange w:id="6437" w:author="凡 张" w:date="2019-05-26T07:05:00Z">
                          <w:rPr>
                            <w:rFonts w:ascii="Cambria Math" w:hAnsi="Cambria Math" w:hint="eastAsia"/>
                          </w:rPr>
                        </w:rPrChange>
                      </w:rPr>
                      <m:t>2</m:t>
                    </m:r>
                  </m:sub>
                </m:sSub>
                <m:d>
                  <m:dPr>
                    <m:ctrlPr>
                      <w:rPr>
                        <w:rFonts w:ascii="Cambria Math" w:hAnsi="Cambria Math"/>
                        <w:rPrChange w:id="6438" w:author="凡 张" w:date="2019-05-26T07:05:00Z">
                          <w:rPr>
                            <w:rFonts w:ascii="Cambria Math" w:hAnsi="Cambria Math"/>
                          </w:rPr>
                        </w:rPrChange>
                      </w:rPr>
                    </m:ctrlPr>
                  </m:dPr>
                  <m:e>
                    <m:r>
                      <w:rPr>
                        <w:rFonts w:ascii="Cambria Math" w:hAnsi="Cambria Math"/>
                        <w:rPrChange w:id="6439" w:author="凡 张" w:date="2019-05-26T07:05:00Z">
                          <w:rPr>
                            <w:rFonts w:ascii="Cambria Math" w:hAnsi="Cambria Math" w:hint="eastAsia"/>
                          </w:rPr>
                        </w:rPrChange>
                      </w:rPr>
                      <m:t>x</m:t>
                    </m:r>
                    <m:r>
                      <m:rPr>
                        <m:sty m:val="p"/>
                      </m:rPr>
                      <w:rPr>
                        <w:rFonts w:ascii="Cambria Math" w:hAnsi="Cambria Math"/>
                        <w:rPrChange w:id="6440" w:author="凡 张" w:date="2019-05-26T07:05:00Z">
                          <w:rPr>
                            <w:rFonts w:ascii="Cambria Math" w:hAnsi="Cambria Math" w:hint="eastAsia"/>
                          </w:rPr>
                        </w:rPrChange>
                      </w:rPr>
                      <m:t xml:space="preserve">, </m:t>
                    </m:r>
                    <m:r>
                      <w:rPr>
                        <w:rFonts w:ascii="Cambria Math" w:hAnsi="Cambria Math"/>
                        <w:rPrChange w:id="6441" w:author="凡 张" w:date="2019-05-26T07:05:00Z">
                          <w:rPr>
                            <w:rFonts w:ascii="Cambria Math" w:hAnsi="Cambria Math" w:hint="eastAsia"/>
                          </w:rPr>
                        </w:rPrChange>
                      </w:rPr>
                      <m:t>y</m:t>
                    </m:r>
                  </m:e>
                </m:d>
                <m:r>
                  <w:rPr>
                    <w:rFonts w:ascii="Cambria Math" w:hAnsi="Cambria Math"/>
                    <w:rPrChange w:id="6442" w:author="凡 张" w:date="2019-05-26T07:05:00Z">
                      <w:rPr>
                        <w:rFonts w:ascii="Cambria Math" w:hAnsi="Cambria Math"/>
                      </w:rPr>
                    </w:rPrChange>
                  </w:rPr>
                  <m:t>-</m:t>
                </m:r>
                <m:r>
                  <m:rPr>
                    <m:sty m:val="p"/>
                  </m:rPr>
                  <w:rPr>
                    <w:rFonts w:ascii="Cambria Math" w:hAnsi="Cambria Math"/>
                    <w:rPrChange w:id="6443" w:author="凡 张" w:date="2019-05-26T07:05:00Z">
                      <w:rPr>
                        <w:rFonts w:ascii="Cambria Math" w:hAnsi="Cambria Math" w:hint="eastAsia"/>
                      </w:rPr>
                    </w:rPrChange>
                  </w:rPr>
                  <m:t xml:space="preserve"> </m:t>
                </m:r>
                <m:sSub>
                  <m:sSubPr>
                    <m:ctrlPr>
                      <w:rPr>
                        <w:rFonts w:ascii="Cambria Math" w:hAnsi="Cambria Math"/>
                        <w:rPrChange w:id="6444" w:author="凡 张" w:date="2019-05-26T07:05:00Z">
                          <w:rPr>
                            <w:rFonts w:ascii="Cambria Math" w:hAnsi="Cambria Math"/>
                          </w:rPr>
                        </w:rPrChange>
                      </w:rPr>
                    </m:ctrlPr>
                  </m:sSubPr>
                  <m:e>
                    <m:r>
                      <w:rPr>
                        <w:rFonts w:ascii="Cambria Math" w:hAnsi="Cambria Math"/>
                        <w:rPrChange w:id="6445" w:author="凡 张" w:date="2019-05-26T07:05:00Z">
                          <w:rPr>
                            <w:rFonts w:ascii="Cambria Math" w:hAnsi="Cambria Math" w:hint="eastAsia"/>
                          </w:rPr>
                        </w:rPrChange>
                      </w:rPr>
                      <m:t>I</m:t>
                    </m:r>
                  </m:e>
                  <m:sub>
                    <m:r>
                      <m:rPr>
                        <m:sty m:val="p"/>
                      </m:rPr>
                      <w:rPr>
                        <w:rFonts w:ascii="Cambria Math" w:hAnsi="Cambria Math"/>
                        <w:rPrChange w:id="6446" w:author="凡 张" w:date="2019-05-26T07:05:00Z">
                          <w:rPr>
                            <w:rFonts w:ascii="Cambria Math" w:hAnsi="Cambria Math" w:hint="eastAsia"/>
                          </w:rPr>
                        </w:rPrChange>
                      </w:rPr>
                      <m:t>1</m:t>
                    </m:r>
                  </m:sub>
                </m:sSub>
                <m:d>
                  <m:dPr>
                    <m:ctrlPr>
                      <w:rPr>
                        <w:rFonts w:ascii="Cambria Math" w:hAnsi="Cambria Math"/>
                        <w:rPrChange w:id="6447" w:author="凡 张" w:date="2019-05-26T07:05:00Z">
                          <w:rPr>
                            <w:rFonts w:ascii="Cambria Math" w:hAnsi="Cambria Math"/>
                          </w:rPr>
                        </w:rPrChange>
                      </w:rPr>
                    </m:ctrlPr>
                  </m:dPr>
                  <m:e>
                    <m:r>
                      <w:rPr>
                        <w:rFonts w:ascii="Cambria Math" w:hAnsi="Cambria Math"/>
                        <w:rPrChange w:id="6448" w:author="凡 张" w:date="2019-05-26T07:05:00Z">
                          <w:rPr>
                            <w:rFonts w:ascii="Cambria Math" w:hAnsi="Cambria Math" w:hint="eastAsia"/>
                          </w:rPr>
                        </w:rPrChange>
                      </w:rPr>
                      <m:t>x</m:t>
                    </m:r>
                    <m:r>
                      <m:rPr>
                        <m:sty m:val="p"/>
                      </m:rPr>
                      <w:rPr>
                        <w:rFonts w:ascii="Cambria Math" w:hAnsi="Cambria Math"/>
                        <w:rPrChange w:id="6449" w:author="凡 张" w:date="2019-05-26T07:05:00Z">
                          <w:rPr>
                            <w:rFonts w:ascii="Cambria Math" w:hAnsi="Cambria Math" w:hint="eastAsia"/>
                          </w:rPr>
                        </w:rPrChange>
                      </w:rPr>
                      <m:t xml:space="preserve">, </m:t>
                    </m:r>
                    <m:r>
                      <w:rPr>
                        <w:rFonts w:ascii="Cambria Math" w:hAnsi="Cambria Math"/>
                        <w:rPrChange w:id="6450" w:author="凡 张" w:date="2019-05-26T07:05:00Z">
                          <w:rPr>
                            <w:rFonts w:ascii="Cambria Math" w:hAnsi="Cambria Math" w:hint="eastAsia"/>
                          </w:rPr>
                        </w:rPrChange>
                      </w:rPr>
                      <m:t>y</m:t>
                    </m:r>
                  </m:e>
                </m:d>
              </m:e>
            </m:d>
            <m:r>
              <w:rPr>
                <w:rFonts w:ascii="Cambria Math" w:hAnsi="Cambria Math"/>
                <w:rPrChange w:id="6451" w:author="凡 张" w:date="2019-05-26T07:05:00Z">
                  <w:rPr>
                    <w:rFonts w:ascii="Cambria Math" w:hAnsi="Cambria Math" w:hint="eastAsia"/>
                  </w:rPr>
                </w:rPrChange>
              </w:rPr>
              <m:t>sinδ</m:t>
            </m:r>
          </m:num>
          <m:den>
            <m:d>
              <m:dPr>
                <m:ctrlPr>
                  <w:rPr>
                    <w:rFonts w:ascii="Cambria Math" w:hAnsi="Cambria Math"/>
                    <w:i/>
                    <w:rPrChange w:id="6452" w:author="凡 张" w:date="2019-05-26T07:05:00Z">
                      <w:rPr>
                        <w:rFonts w:ascii="Cambria Math" w:hAnsi="Cambria Math"/>
                        <w:i/>
                      </w:rPr>
                    </w:rPrChange>
                  </w:rPr>
                </m:ctrlPr>
              </m:dPr>
              <m:e>
                <m:r>
                  <m:rPr>
                    <m:sty m:val="p"/>
                  </m:rPr>
                  <w:rPr>
                    <w:rFonts w:ascii="Cambria Math" w:hAnsi="Cambria Math"/>
                    <w:rPrChange w:id="6453" w:author="凡 张" w:date="2019-05-26T07:05:00Z">
                      <w:rPr>
                        <w:rFonts w:ascii="Cambria Math" w:hAnsi="Cambria Math" w:hint="eastAsia"/>
                      </w:rPr>
                    </w:rPrChange>
                  </w:rPr>
                  <m:t xml:space="preserve"> </m:t>
                </m:r>
                <m:sSub>
                  <m:sSubPr>
                    <m:ctrlPr>
                      <w:rPr>
                        <w:rFonts w:ascii="Cambria Math" w:hAnsi="Cambria Math"/>
                        <w:rPrChange w:id="6454" w:author="凡 张" w:date="2019-05-26T07:05:00Z">
                          <w:rPr>
                            <w:rFonts w:ascii="Cambria Math" w:hAnsi="Cambria Math"/>
                          </w:rPr>
                        </w:rPrChange>
                      </w:rPr>
                    </m:ctrlPr>
                  </m:sSubPr>
                  <m:e>
                    <m:r>
                      <w:rPr>
                        <w:rFonts w:ascii="Cambria Math" w:hAnsi="Cambria Math"/>
                        <w:rPrChange w:id="6455" w:author="凡 张" w:date="2019-05-26T07:05:00Z">
                          <w:rPr>
                            <w:rFonts w:ascii="Cambria Math" w:hAnsi="Cambria Math" w:hint="eastAsia"/>
                          </w:rPr>
                        </w:rPrChange>
                      </w:rPr>
                      <m:t>I</m:t>
                    </m:r>
                  </m:e>
                  <m:sub>
                    <m:r>
                      <m:rPr>
                        <m:sty m:val="p"/>
                      </m:rPr>
                      <w:rPr>
                        <w:rFonts w:ascii="Cambria Math" w:hAnsi="Cambria Math"/>
                        <w:rPrChange w:id="6456" w:author="凡 张" w:date="2019-05-26T07:05:00Z">
                          <w:rPr>
                            <w:rFonts w:ascii="Cambria Math" w:hAnsi="Cambria Math" w:hint="eastAsia"/>
                          </w:rPr>
                        </w:rPrChange>
                      </w:rPr>
                      <m:t>4</m:t>
                    </m:r>
                  </m:sub>
                </m:sSub>
                <m:d>
                  <m:dPr>
                    <m:ctrlPr>
                      <w:rPr>
                        <w:rFonts w:ascii="Cambria Math" w:hAnsi="Cambria Math"/>
                        <w:rPrChange w:id="6457" w:author="凡 张" w:date="2019-05-26T07:05:00Z">
                          <w:rPr>
                            <w:rFonts w:ascii="Cambria Math" w:hAnsi="Cambria Math"/>
                          </w:rPr>
                        </w:rPrChange>
                      </w:rPr>
                    </m:ctrlPr>
                  </m:dPr>
                  <m:e>
                    <m:r>
                      <w:rPr>
                        <w:rFonts w:ascii="Cambria Math" w:hAnsi="Cambria Math"/>
                        <w:rPrChange w:id="6458" w:author="凡 张" w:date="2019-05-26T07:05:00Z">
                          <w:rPr>
                            <w:rFonts w:ascii="Cambria Math" w:hAnsi="Cambria Math" w:hint="eastAsia"/>
                          </w:rPr>
                        </w:rPrChange>
                      </w:rPr>
                      <m:t>x</m:t>
                    </m:r>
                    <m:r>
                      <m:rPr>
                        <m:sty m:val="p"/>
                      </m:rPr>
                      <w:rPr>
                        <w:rFonts w:ascii="Cambria Math" w:hAnsi="Cambria Math"/>
                        <w:rPrChange w:id="6459" w:author="凡 张" w:date="2019-05-26T07:05:00Z">
                          <w:rPr>
                            <w:rFonts w:ascii="Cambria Math" w:hAnsi="Cambria Math" w:hint="eastAsia"/>
                          </w:rPr>
                        </w:rPrChange>
                      </w:rPr>
                      <m:t xml:space="preserve">, </m:t>
                    </m:r>
                    <m:r>
                      <w:rPr>
                        <w:rFonts w:ascii="Cambria Math" w:hAnsi="Cambria Math"/>
                        <w:rPrChange w:id="6460" w:author="凡 张" w:date="2019-05-26T07:05:00Z">
                          <w:rPr>
                            <w:rFonts w:ascii="Cambria Math" w:hAnsi="Cambria Math" w:hint="eastAsia"/>
                          </w:rPr>
                        </w:rPrChange>
                      </w:rPr>
                      <m:t>y</m:t>
                    </m:r>
                  </m:e>
                </m:d>
                <m:r>
                  <w:rPr>
                    <w:rFonts w:ascii="Cambria Math" w:hAnsi="Cambria Math"/>
                    <w:rPrChange w:id="6461" w:author="凡 张" w:date="2019-05-26T07:05:00Z">
                      <w:rPr>
                        <w:rFonts w:ascii="Cambria Math" w:hAnsi="Cambria Math"/>
                      </w:rPr>
                    </w:rPrChange>
                  </w:rPr>
                  <m:t>-</m:t>
                </m:r>
                <m:r>
                  <m:rPr>
                    <m:sty m:val="p"/>
                  </m:rPr>
                  <w:rPr>
                    <w:rFonts w:ascii="Cambria Math" w:hAnsi="Cambria Math"/>
                    <w:rPrChange w:id="6462" w:author="凡 张" w:date="2019-05-26T07:05:00Z">
                      <w:rPr>
                        <w:rFonts w:ascii="Cambria Math" w:hAnsi="Cambria Math" w:hint="eastAsia"/>
                      </w:rPr>
                    </w:rPrChange>
                  </w:rPr>
                  <m:t xml:space="preserve"> </m:t>
                </m:r>
                <m:sSub>
                  <m:sSubPr>
                    <m:ctrlPr>
                      <w:rPr>
                        <w:rFonts w:ascii="Cambria Math" w:hAnsi="Cambria Math"/>
                        <w:rPrChange w:id="6463" w:author="凡 张" w:date="2019-05-26T07:05:00Z">
                          <w:rPr>
                            <w:rFonts w:ascii="Cambria Math" w:hAnsi="Cambria Math"/>
                          </w:rPr>
                        </w:rPrChange>
                      </w:rPr>
                    </m:ctrlPr>
                  </m:sSubPr>
                  <m:e>
                    <m:r>
                      <w:rPr>
                        <w:rFonts w:ascii="Cambria Math" w:hAnsi="Cambria Math"/>
                        <w:rPrChange w:id="6464" w:author="凡 张" w:date="2019-05-26T07:05:00Z">
                          <w:rPr>
                            <w:rFonts w:ascii="Cambria Math" w:hAnsi="Cambria Math" w:hint="eastAsia"/>
                          </w:rPr>
                        </w:rPrChange>
                      </w:rPr>
                      <m:t>I</m:t>
                    </m:r>
                  </m:e>
                  <m:sub>
                    <m:r>
                      <m:rPr>
                        <m:sty m:val="p"/>
                      </m:rPr>
                      <w:rPr>
                        <w:rFonts w:ascii="Cambria Math" w:hAnsi="Cambria Math"/>
                        <w:rPrChange w:id="6465" w:author="凡 张" w:date="2019-05-26T07:05:00Z">
                          <w:rPr>
                            <w:rFonts w:ascii="Cambria Math" w:hAnsi="Cambria Math" w:hint="eastAsia"/>
                          </w:rPr>
                        </w:rPrChange>
                      </w:rPr>
                      <m:t>3</m:t>
                    </m:r>
                  </m:sub>
                </m:sSub>
                <m:d>
                  <m:dPr>
                    <m:ctrlPr>
                      <w:rPr>
                        <w:rFonts w:ascii="Cambria Math" w:hAnsi="Cambria Math"/>
                        <w:rPrChange w:id="6466" w:author="凡 张" w:date="2019-05-26T07:05:00Z">
                          <w:rPr>
                            <w:rFonts w:ascii="Cambria Math" w:hAnsi="Cambria Math"/>
                          </w:rPr>
                        </w:rPrChange>
                      </w:rPr>
                    </m:ctrlPr>
                  </m:dPr>
                  <m:e>
                    <m:r>
                      <w:rPr>
                        <w:rFonts w:ascii="Cambria Math" w:hAnsi="Cambria Math"/>
                        <w:rPrChange w:id="6467" w:author="凡 张" w:date="2019-05-26T07:05:00Z">
                          <w:rPr>
                            <w:rFonts w:ascii="Cambria Math" w:hAnsi="Cambria Math" w:hint="eastAsia"/>
                          </w:rPr>
                        </w:rPrChange>
                      </w:rPr>
                      <m:t>x</m:t>
                    </m:r>
                    <m:r>
                      <m:rPr>
                        <m:sty m:val="p"/>
                      </m:rPr>
                      <w:rPr>
                        <w:rFonts w:ascii="Cambria Math" w:hAnsi="Cambria Math"/>
                        <w:rPrChange w:id="6468" w:author="凡 张" w:date="2019-05-26T07:05:00Z">
                          <w:rPr>
                            <w:rFonts w:ascii="Cambria Math" w:hAnsi="Cambria Math" w:hint="eastAsia"/>
                          </w:rPr>
                        </w:rPrChange>
                      </w:rPr>
                      <m:t xml:space="preserve">, </m:t>
                    </m:r>
                    <m:r>
                      <w:rPr>
                        <w:rFonts w:ascii="Cambria Math" w:hAnsi="Cambria Math"/>
                        <w:rPrChange w:id="6469" w:author="凡 张" w:date="2019-05-26T07:05:00Z">
                          <w:rPr>
                            <w:rFonts w:ascii="Cambria Math" w:hAnsi="Cambria Math" w:hint="eastAsia"/>
                          </w:rPr>
                        </w:rPrChange>
                      </w:rPr>
                      <m:t>y</m:t>
                    </m:r>
                  </m:e>
                </m:d>
                <m:r>
                  <w:rPr>
                    <w:rFonts w:ascii="Cambria Math" w:hAnsi="Cambria Math"/>
                    <w:rPrChange w:id="6470" w:author="凡 张" w:date="2019-05-26T07:05:00Z">
                      <w:rPr>
                        <w:rFonts w:ascii="Cambria Math" w:hAnsi="Cambria Math"/>
                      </w:rPr>
                    </w:rPrChange>
                  </w:rPr>
                  <m:t>-</m:t>
                </m:r>
                <m:sSub>
                  <m:sSubPr>
                    <m:ctrlPr>
                      <w:rPr>
                        <w:rFonts w:ascii="Cambria Math" w:hAnsi="Cambria Math"/>
                        <w:rPrChange w:id="6471" w:author="凡 张" w:date="2019-05-26T07:05:00Z">
                          <w:rPr>
                            <w:rFonts w:ascii="Cambria Math" w:hAnsi="Cambria Math"/>
                          </w:rPr>
                        </w:rPrChange>
                      </w:rPr>
                    </m:ctrlPr>
                  </m:sSubPr>
                  <m:e>
                    <m:r>
                      <w:rPr>
                        <w:rFonts w:ascii="Cambria Math" w:hAnsi="Cambria Math"/>
                        <w:rPrChange w:id="6472" w:author="凡 张" w:date="2019-05-26T07:05:00Z">
                          <w:rPr>
                            <w:rFonts w:ascii="Cambria Math" w:hAnsi="Cambria Math" w:hint="eastAsia"/>
                          </w:rPr>
                        </w:rPrChange>
                      </w:rPr>
                      <m:t>I</m:t>
                    </m:r>
                  </m:e>
                  <m:sub>
                    <m:r>
                      <m:rPr>
                        <m:sty m:val="p"/>
                      </m:rPr>
                      <w:rPr>
                        <w:rFonts w:ascii="Cambria Math" w:hAnsi="Cambria Math"/>
                        <w:rPrChange w:id="6473" w:author="凡 张" w:date="2019-05-26T07:05:00Z">
                          <w:rPr>
                            <w:rFonts w:ascii="Cambria Math" w:hAnsi="Cambria Math" w:hint="eastAsia"/>
                          </w:rPr>
                        </w:rPrChange>
                      </w:rPr>
                      <m:t>2</m:t>
                    </m:r>
                  </m:sub>
                </m:sSub>
                <m:d>
                  <m:dPr>
                    <m:ctrlPr>
                      <w:rPr>
                        <w:rFonts w:ascii="Cambria Math" w:hAnsi="Cambria Math"/>
                        <w:rPrChange w:id="6474" w:author="凡 张" w:date="2019-05-26T07:05:00Z">
                          <w:rPr>
                            <w:rFonts w:ascii="Cambria Math" w:hAnsi="Cambria Math"/>
                          </w:rPr>
                        </w:rPrChange>
                      </w:rPr>
                    </m:ctrlPr>
                  </m:dPr>
                  <m:e>
                    <m:r>
                      <w:rPr>
                        <w:rFonts w:ascii="Cambria Math" w:hAnsi="Cambria Math"/>
                        <w:rPrChange w:id="6475" w:author="凡 张" w:date="2019-05-26T07:05:00Z">
                          <w:rPr>
                            <w:rFonts w:ascii="Cambria Math" w:hAnsi="Cambria Math" w:hint="eastAsia"/>
                          </w:rPr>
                        </w:rPrChange>
                      </w:rPr>
                      <m:t>x</m:t>
                    </m:r>
                    <m:r>
                      <m:rPr>
                        <m:sty m:val="p"/>
                      </m:rPr>
                      <w:rPr>
                        <w:rFonts w:ascii="Cambria Math" w:hAnsi="Cambria Math"/>
                        <w:rPrChange w:id="6476" w:author="凡 张" w:date="2019-05-26T07:05:00Z">
                          <w:rPr>
                            <w:rFonts w:ascii="Cambria Math" w:hAnsi="Cambria Math" w:hint="eastAsia"/>
                          </w:rPr>
                        </w:rPrChange>
                      </w:rPr>
                      <m:t xml:space="preserve">, </m:t>
                    </m:r>
                    <m:r>
                      <w:rPr>
                        <w:rFonts w:ascii="Cambria Math" w:hAnsi="Cambria Math"/>
                        <w:rPrChange w:id="6477" w:author="凡 张" w:date="2019-05-26T07:05:00Z">
                          <w:rPr>
                            <w:rFonts w:ascii="Cambria Math" w:hAnsi="Cambria Math" w:hint="eastAsia"/>
                          </w:rPr>
                        </w:rPrChange>
                      </w:rPr>
                      <m:t>y</m:t>
                    </m:r>
                  </m:e>
                </m:d>
                <m:r>
                  <w:rPr>
                    <w:rFonts w:ascii="Cambria Math" w:hAnsi="Cambria Math"/>
                    <w:rPrChange w:id="6478" w:author="凡 张" w:date="2019-05-26T07:05:00Z">
                      <w:rPr>
                        <w:rFonts w:ascii="Cambria Math" w:hAnsi="Cambria Math" w:hint="eastAsia"/>
                      </w:rPr>
                    </w:rPrChange>
                  </w:rPr>
                  <m:t>+</m:t>
                </m:r>
                <m:r>
                  <m:rPr>
                    <m:sty m:val="p"/>
                  </m:rPr>
                  <w:rPr>
                    <w:rFonts w:ascii="Cambria Math" w:hAnsi="Cambria Math"/>
                    <w:rPrChange w:id="6479" w:author="凡 张" w:date="2019-05-26T07:05:00Z">
                      <w:rPr>
                        <w:rFonts w:ascii="Cambria Math" w:hAnsi="Cambria Math" w:hint="eastAsia"/>
                      </w:rPr>
                    </w:rPrChange>
                  </w:rPr>
                  <m:t xml:space="preserve"> </m:t>
                </m:r>
                <m:sSub>
                  <m:sSubPr>
                    <m:ctrlPr>
                      <w:rPr>
                        <w:rFonts w:ascii="Cambria Math" w:hAnsi="Cambria Math"/>
                        <w:rPrChange w:id="6480" w:author="凡 张" w:date="2019-05-26T07:05:00Z">
                          <w:rPr>
                            <w:rFonts w:ascii="Cambria Math" w:hAnsi="Cambria Math"/>
                          </w:rPr>
                        </w:rPrChange>
                      </w:rPr>
                    </m:ctrlPr>
                  </m:sSubPr>
                  <m:e>
                    <m:r>
                      <w:rPr>
                        <w:rFonts w:ascii="Cambria Math" w:hAnsi="Cambria Math"/>
                        <w:rPrChange w:id="6481" w:author="凡 张" w:date="2019-05-26T07:05:00Z">
                          <w:rPr>
                            <w:rFonts w:ascii="Cambria Math" w:hAnsi="Cambria Math" w:hint="eastAsia"/>
                          </w:rPr>
                        </w:rPrChange>
                      </w:rPr>
                      <m:t>I</m:t>
                    </m:r>
                  </m:e>
                  <m:sub>
                    <m:r>
                      <m:rPr>
                        <m:sty m:val="p"/>
                      </m:rPr>
                      <w:rPr>
                        <w:rFonts w:ascii="Cambria Math" w:hAnsi="Cambria Math"/>
                        <w:rPrChange w:id="6482" w:author="凡 张" w:date="2019-05-26T07:05:00Z">
                          <w:rPr>
                            <w:rFonts w:ascii="Cambria Math" w:hAnsi="Cambria Math" w:hint="eastAsia"/>
                          </w:rPr>
                        </w:rPrChange>
                      </w:rPr>
                      <m:t>1</m:t>
                    </m:r>
                  </m:sub>
                </m:sSub>
                <m:d>
                  <m:dPr>
                    <m:ctrlPr>
                      <w:rPr>
                        <w:rFonts w:ascii="Cambria Math" w:hAnsi="Cambria Math"/>
                        <w:rPrChange w:id="6483" w:author="凡 张" w:date="2019-05-26T07:05:00Z">
                          <w:rPr>
                            <w:rFonts w:ascii="Cambria Math" w:hAnsi="Cambria Math"/>
                          </w:rPr>
                        </w:rPrChange>
                      </w:rPr>
                    </m:ctrlPr>
                  </m:dPr>
                  <m:e>
                    <m:r>
                      <w:rPr>
                        <w:rFonts w:ascii="Cambria Math" w:hAnsi="Cambria Math"/>
                        <w:rPrChange w:id="6484" w:author="凡 张" w:date="2019-05-26T07:05:00Z">
                          <w:rPr>
                            <w:rFonts w:ascii="Cambria Math" w:hAnsi="Cambria Math" w:hint="eastAsia"/>
                          </w:rPr>
                        </w:rPrChange>
                      </w:rPr>
                      <m:t>x</m:t>
                    </m:r>
                    <m:r>
                      <m:rPr>
                        <m:sty m:val="p"/>
                      </m:rPr>
                      <w:rPr>
                        <w:rFonts w:ascii="Cambria Math" w:hAnsi="Cambria Math"/>
                        <w:rPrChange w:id="6485" w:author="凡 张" w:date="2019-05-26T07:05:00Z">
                          <w:rPr>
                            <w:rFonts w:ascii="Cambria Math" w:hAnsi="Cambria Math" w:hint="eastAsia"/>
                          </w:rPr>
                        </w:rPrChange>
                      </w:rPr>
                      <m:t xml:space="preserve">, </m:t>
                    </m:r>
                    <m:r>
                      <w:rPr>
                        <w:rFonts w:ascii="Cambria Math" w:hAnsi="Cambria Math"/>
                        <w:rPrChange w:id="6486" w:author="凡 张" w:date="2019-05-26T07:05:00Z">
                          <w:rPr>
                            <w:rFonts w:ascii="Cambria Math" w:hAnsi="Cambria Math" w:hint="eastAsia"/>
                          </w:rPr>
                        </w:rPrChange>
                      </w:rPr>
                      <m:t>y</m:t>
                    </m:r>
                  </m:e>
                </m:d>
              </m:e>
            </m:d>
            <m:r>
              <w:rPr>
                <w:rFonts w:ascii="Cambria Math" w:hAnsi="Cambria Math"/>
                <w:rPrChange w:id="6487" w:author="凡 张" w:date="2019-05-26T07:05:00Z">
                  <w:rPr>
                    <w:rFonts w:ascii="Cambria Math" w:hAnsi="Cambria Math" w:hint="eastAsia"/>
                  </w:rPr>
                </w:rPrChange>
              </w:rPr>
              <m:t>sinδ</m:t>
            </m:r>
          </m:den>
        </m:f>
      </m:oMath>
      <w:r w:rsidR="00135940" w:rsidRPr="00D62216">
        <w:rPr>
          <w:rPrChange w:id="6488" w:author="凡 张" w:date="2019-05-26T07:05:00Z">
            <w:rPr/>
          </w:rPrChange>
        </w:rPr>
        <w:t>)</w:t>
      </w:r>
      <w:r w:rsidR="00135940" w:rsidRPr="00D62216">
        <w:rPr>
          <w:rPrChange w:id="6489" w:author="凡 张" w:date="2019-05-26T07:05:00Z">
            <w:rPr/>
          </w:rPrChange>
        </w:rPr>
        <w:tab/>
        <w:t>(6.7)`</w:t>
      </w:r>
      <w:r w:rsidR="00135940" w:rsidRPr="00D62216">
        <w:rPr>
          <w:rPrChange w:id="6490" w:author="凡 张" w:date="2019-05-26T07:05:00Z">
            <w:rPr/>
          </w:rPrChange>
        </w:rPr>
        <w:tab/>
      </w:r>
      <w:r w:rsidR="00135940" w:rsidRPr="00D62216">
        <w:rPr>
          <w:rPrChange w:id="6491" w:author="凡 张" w:date="2019-05-26T07:05:00Z">
            <w:rPr/>
          </w:rPrChange>
        </w:rPr>
        <w:tab/>
      </w:r>
    </w:p>
    <w:p w:rsidR="00C116DD" w:rsidRPr="00D62216" w:rsidRDefault="00F81E25" w:rsidP="00D5535B">
      <w:pPr>
        <w:pStyle w:val="aff8"/>
        <w:ind w:firstLine="480"/>
        <w:rPr>
          <w:rStyle w:val="aff9"/>
          <w:szCs w:val="21"/>
          <w:rPrChange w:id="6492" w:author="凡 张" w:date="2019-05-26T07:05:00Z">
            <w:rPr>
              <w:rStyle w:val="aff9"/>
              <w:szCs w:val="21"/>
            </w:rPr>
          </w:rPrChange>
        </w:rPr>
      </w:pPr>
      <w:r w:rsidRPr="00D62216">
        <w:rPr>
          <w:noProof/>
          <w:rPrChange w:id="6493" w:author="凡 张" w:date="2019-05-26T07:05:00Z">
            <w:rPr>
              <w:noProof/>
            </w:rPr>
          </w:rPrChange>
        </w:rPr>
        <mc:AlternateContent>
          <mc:Choice Requires="wpg">
            <w:drawing>
              <wp:anchor distT="0" distB="0" distL="114300" distR="114300" simplePos="0" relativeHeight="251620352" behindDoc="0" locked="0" layoutInCell="1" allowOverlap="1" wp14:anchorId="25F6EEE0" wp14:editId="0D36C904">
                <wp:simplePos x="0" y="0"/>
                <wp:positionH relativeFrom="column">
                  <wp:posOffset>72390</wp:posOffset>
                </wp:positionH>
                <wp:positionV relativeFrom="paragraph">
                  <wp:posOffset>758825</wp:posOffset>
                </wp:positionV>
                <wp:extent cx="5334000" cy="4453890"/>
                <wp:effectExtent l="0" t="0" r="0" b="0"/>
                <wp:wrapTopAndBottom/>
                <wp:docPr id="41" name="组合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4453890"/>
                          <a:chOff x="0" y="0"/>
                          <a:chExt cx="5334000" cy="4453890"/>
                        </a:xfrm>
                      </wpg:grpSpPr>
                      <pic:pic xmlns:pic="http://schemas.openxmlformats.org/drawingml/2006/picture">
                        <pic:nvPicPr>
                          <pic:cNvPr id="214" name="图片 21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334000" cy="4000499"/>
                          </a:xfrm>
                          <a:prstGeom prst="rect">
                            <a:avLst/>
                          </a:prstGeom>
                        </pic:spPr>
                      </pic:pic>
                      <wps:wsp>
                        <wps:cNvPr id="212" name="文本框 212"/>
                        <wps:cNvSpPr txBox="1"/>
                        <wps:spPr>
                          <a:xfrm>
                            <a:off x="0" y="4057650"/>
                            <a:ext cx="5332730" cy="396240"/>
                          </a:xfrm>
                          <a:prstGeom prst="rect">
                            <a:avLst/>
                          </a:prstGeom>
                          <a:solidFill>
                            <a:prstClr val="white"/>
                          </a:solidFill>
                          <a:ln>
                            <a:noFill/>
                          </a:ln>
                          <a:effectLst/>
                        </wps:spPr>
                        <wps:txbx>
                          <w:txbxContent>
                            <w:p w:rsidR="000D29F8" w:rsidRPr="0081602D" w:rsidRDefault="000D29F8" w:rsidP="00F416FB">
                              <w:pPr>
                                <w:pStyle w:val="af1"/>
                                <w:spacing w:before="156" w:after="156"/>
                                <w:rPr>
                                  <w:rFonts w:ascii="宋体" w:hAnsi="宋体"/>
                                  <w:noProof/>
                                  <w:szCs w:val="20"/>
                                </w:rPr>
                              </w:pPr>
                              <w:r w:rsidRPr="00824670">
                                <w:rPr>
                                  <w:rFonts w:hint="eastAsia"/>
                                </w:rPr>
                                <w:t>图</w:t>
                              </w:r>
                              <w:r>
                                <w:t>18</w:t>
                              </w:r>
                              <w:r>
                                <w:rPr>
                                  <w:rFonts w:hint="eastAsia"/>
                                </w:rPr>
                                <w:t xml:space="preserve"> </w:t>
                              </w:r>
                              <w:r w:rsidRPr="00824670">
                                <w:rPr>
                                  <w:rFonts w:hint="eastAsia"/>
                                </w:rPr>
                                <w:t>相位提取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5F6EEE0" id="组合 41" o:spid="_x0000_s1204" style="position:absolute;left:0;text-align:left;margin-left:5.7pt;margin-top:59.75pt;width:420pt;height:350.7pt;z-index:251620352" coordsize="53340,44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">
                <v:shape id="图片 214" o:spid="_x0000_s1205" type="#_x0000_t75" style="position:absolute;width:53340;height:4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">
                  <v:imagedata r:id="rId78" o:title=""/>
                </v:shape>
                <v:shape id="文本框 212" o:spid="_x0000_s1206" type="#_x0000_t202" style="position:absolute;top:40576;width:5332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0D29F8" w:rsidRPr="0081602D" w:rsidRDefault="000D29F8" w:rsidP="00F416FB">
                        <w:pPr>
                          <w:pStyle w:val="af1"/>
                          <w:spacing w:before="156" w:after="156"/>
                          <w:rPr>
                            <w:rFonts w:ascii="宋体" w:hAnsi="宋体"/>
                            <w:noProof/>
                            <w:szCs w:val="20"/>
                          </w:rPr>
                        </w:pPr>
                        <w:r w:rsidRPr="00824670">
                          <w:rPr>
                            <w:rFonts w:hint="eastAsia"/>
                          </w:rPr>
                          <w:t>图</w:t>
                        </w:r>
                        <w:r>
                          <w:t>18</w:t>
                        </w:r>
                        <w:r>
                          <w:rPr>
                            <w:rFonts w:hint="eastAsia"/>
                          </w:rPr>
                          <w:t xml:space="preserve"> </w:t>
                        </w:r>
                        <w:r w:rsidRPr="00824670">
                          <w:rPr>
                            <w:rFonts w:hint="eastAsia"/>
                          </w:rPr>
                          <w:t>相位提取</w:t>
                        </w:r>
                      </w:p>
                    </w:txbxContent>
                  </v:textbox>
                </v:shape>
                <w10:wrap type="topAndBottom"/>
              </v:group>
            </w:pict>
          </mc:Fallback>
        </mc:AlternateContent>
      </w:r>
      <w:r w:rsidR="00135940" w:rsidRPr="00D62216">
        <w:rPr>
          <w:rStyle w:val="aff9"/>
          <w:rPrChange w:id="6494" w:author="凡 张" w:date="2019-05-26T07:05:00Z">
            <w:rPr>
              <w:rStyle w:val="aff9"/>
            </w:rPr>
          </w:rPrChange>
        </w:rPr>
        <w:t>该公式是莫尔三维测量外差法求相位分布的方法</w:t>
      </w:r>
      <w:r w:rsidR="00735543" w:rsidRPr="00D62216">
        <w:rPr>
          <w:rStyle w:val="aff9"/>
          <w:rPrChange w:id="6495" w:author="凡 张" w:date="2019-05-26T07:05:00Z">
            <w:rPr>
              <w:rStyle w:val="aff9"/>
            </w:rPr>
          </w:rPrChange>
        </w:rPr>
        <w:fldChar w:fldCharType="begin"/>
      </w:r>
      <w:r w:rsidR="005D13E8" w:rsidRPr="00D62216">
        <w:rPr>
          <w:rStyle w:val="aff9"/>
          <w:rPrChange w:id="6496" w:author="凡 张" w:date="2019-05-26T07:05:00Z">
            <w:rPr>
              <w:rStyle w:val="aff9"/>
            </w:rPr>
          </w:rPrChange>
        </w:rPr>
        <w:instrText xml:space="preserve"> ADDIN EN.CITE &lt;EndNote&gt;&lt;Cite&gt;&lt;Author&gt;Dirckx&lt;/Author&gt;&lt;Year&gt;1990&lt;/Year&gt;&lt;RecNum&gt;143&lt;/RecNum&gt;&lt;DisplayText&gt;[18, 20]&lt;/DisplayText&gt;&lt;record&gt;&lt;rec-number&gt;143&lt;/rec-number&gt;&lt;foreign-keys&gt;&lt;key app="EN" db-id="25ts25aeg5wpw5edwz8pv0fnx5faar95e29z" timestamp="1558352381"&gt;143&lt;/key&gt;&lt;/foreign-keys&gt;&lt;ref-type name="Journal Article"&gt;17&lt;/ref-type&gt;&lt;contributors&gt;&lt;authors&gt;&lt;author&gt;Dirckx, Joris JJ&lt;/author&gt;&lt;author&gt;Decraemer, Willem F&lt;/author&gt;&lt;/authors&gt;&lt;/contributors&gt;&lt;titles&gt;&lt;title&gt;Automatic calibration method for phase shift shadow moiré interferometry&lt;/title&gt;&lt;secondary-title&gt;Applied optics&lt;/secondary-title&gt;&lt;/titles&gt;&lt;periodical&gt;&lt;full-title&gt;Applied Optics&lt;/full-title&gt;&lt;/periodical&gt;&lt;pages&gt;1474-1476&lt;/pages&gt;&lt;volume&gt;29&lt;/volume&gt;&lt;number&gt;10&lt;/number&gt;&lt;dates&gt;&lt;year&gt;1990&lt;/year&gt;&lt;/dates&gt;&lt;isbn&gt;2155-3165&lt;/isbn&gt;&lt;urls&gt;&lt;/urls&gt;&lt;/record&gt;&lt;/Cite&gt;&lt;Cite&gt;&lt;Author&gt;Mohammadi&lt;/Author&gt;&lt;Year&gt;2019&lt;/Year&gt;&lt;RecNum&gt;121&lt;/RecNum&gt;&lt;record&gt;&lt;rec-number&gt;121&lt;/rec-number&gt;&lt;foreign-keys&gt;&lt;key app="EN" db-id="25ts25aeg5wpw5edwz8pv0fnx5faar95e29z" timestamp="1558275719"&gt;121&lt;/key&gt;&lt;/foreign-keys&gt;&lt;ref-type name="Journal Article"&gt;17&lt;/ref-type&gt;&lt;contributors&gt;&lt;authors&gt;&lt;author&gt;Mohammadi, Fatemeh&lt;/author&gt;&lt;author&gt;Kofman, Jonathan&lt;/author&gt;&lt;/authors&gt;&lt;/contributors&gt;&lt;titles&gt;&lt;title&gt;Multi-Wavelength Digital-Phase-Shifting Moiré Based on Moiré Wavelength&lt;/title&gt;&lt;secondary-title&gt;Applied Sciences&lt;/secondary-title&gt;&lt;/titles&gt;&lt;periodical&gt;&lt;full-title&gt;Applied Sciences&lt;/full-title&gt;&lt;/periodical&gt;&lt;pages&gt;1917&lt;/pages&gt;&lt;volume&gt;9&lt;/volume&gt;&lt;number&gt;9&lt;/number&gt;&lt;dates&gt;&lt;year&gt;2019&lt;/year&gt;&lt;/dates&gt;&lt;urls&gt;&lt;/urls&gt;&lt;/record&gt;&lt;/Cite&gt;&lt;/EndNote&gt;</w:instrText>
      </w:r>
      <w:r w:rsidR="00735543" w:rsidRPr="00D62216">
        <w:rPr>
          <w:rStyle w:val="aff9"/>
          <w:rPrChange w:id="6497" w:author="凡 张" w:date="2019-05-26T07:05:00Z">
            <w:rPr>
              <w:rStyle w:val="aff9"/>
            </w:rPr>
          </w:rPrChange>
        </w:rPr>
        <w:fldChar w:fldCharType="separate"/>
      </w:r>
      <w:r w:rsidR="005D13E8" w:rsidRPr="00D62216">
        <w:rPr>
          <w:rStyle w:val="aff9"/>
          <w:noProof/>
          <w:rPrChange w:id="6498" w:author="凡 张" w:date="2019-05-26T07:05:00Z">
            <w:rPr>
              <w:rStyle w:val="aff9"/>
              <w:noProof/>
            </w:rPr>
          </w:rPrChange>
        </w:rPr>
        <w:t>[</w:t>
      </w:r>
      <w:r w:rsidR="002926C8" w:rsidRPr="00D62216">
        <w:rPr>
          <w:rStyle w:val="aff9"/>
          <w:noProof/>
          <w:rPrChange w:id="6499" w:author="凡 张" w:date="2019-05-26T07:05:00Z">
            <w:rPr>
              <w:rStyle w:val="aff9"/>
              <w:noProof/>
            </w:rPr>
          </w:rPrChange>
        </w:rPr>
        <w:fldChar w:fldCharType="begin"/>
      </w:r>
      <w:r w:rsidR="002926C8" w:rsidRPr="00D62216">
        <w:rPr>
          <w:rStyle w:val="aff9"/>
          <w:noProof/>
          <w:rPrChange w:id="6500" w:author="凡 张" w:date="2019-05-26T07:05:00Z">
            <w:rPr>
              <w:rStyle w:val="aff9"/>
              <w:noProof/>
            </w:rPr>
          </w:rPrChange>
        </w:rPr>
        <w:instrText xml:space="preserve"> HYPERLINK \l "_ENREF_18" \o "Dirckx, 1990 #143" </w:instrText>
      </w:r>
      <w:r w:rsidR="002926C8" w:rsidRPr="00D62216">
        <w:rPr>
          <w:rStyle w:val="aff9"/>
          <w:noProof/>
          <w:rPrChange w:id="6501" w:author="凡 张" w:date="2019-05-26T07:05:00Z">
            <w:rPr>
              <w:rStyle w:val="aff9"/>
              <w:noProof/>
            </w:rPr>
          </w:rPrChange>
        </w:rPr>
        <w:fldChar w:fldCharType="separate"/>
      </w:r>
      <w:r w:rsidR="00E2701A" w:rsidRPr="00D62216">
        <w:rPr>
          <w:rStyle w:val="aff9"/>
          <w:noProof/>
          <w:rPrChange w:id="6502" w:author="凡 张" w:date="2019-05-26T07:05:00Z">
            <w:rPr>
              <w:rStyle w:val="aff9"/>
              <w:noProof/>
            </w:rPr>
          </w:rPrChange>
        </w:rPr>
        <w:t>18</w:t>
      </w:r>
      <w:r w:rsidR="002926C8" w:rsidRPr="00D62216">
        <w:rPr>
          <w:rStyle w:val="aff9"/>
          <w:noProof/>
          <w:rPrChange w:id="6503" w:author="凡 张" w:date="2019-05-26T07:05:00Z">
            <w:rPr>
              <w:rStyle w:val="aff9"/>
              <w:noProof/>
            </w:rPr>
          </w:rPrChange>
        </w:rPr>
        <w:fldChar w:fldCharType="end"/>
      </w:r>
      <w:r w:rsidR="005D13E8" w:rsidRPr="00D62216">
        <w:rPr>
          <w:rStyle w:val="aff9"/>
          <w:noProof/>
          <w:rPrChange w:id="6504" w:author="凡 张" w:date="2019-05-26T07:05:00Z">
            <w:rPr>
              <w:rStyle w:val="aff9"/>
              <w:noProof/>
            </w:rPr>
          </w:rPrChange>
        </w:rPr>
        <w:t xml:space="preserve">, </w:t>
      </w:r>
      <w:r w:rsidR="002926C8" w:rsidRPr="00D62216">
        <w:rPr>
          <w:rStyle w:val="aff9"/>
          <w:noProof/>
          <w:rPrChange w:id="6505" w:author="凡 张" w:date="2019-05-26T07:05:00Z">
            <w:rPr>
              <w:rStyle w:val="aff9"/>
              <w:noProof/>
            </w:rPr>
          </w:rPrChange>
        </w:rPr>
        <w:fldChar w:fldCharType="begin"/>
      </w:r>
      <w:r w:rsidR="002926C8" w:rsidRPr="00D62216">
        <w:rPr>
          <w:rStyle w:val="aff9"/>
          <w:noProof/>
          <w:rPrChange w:id="6506" w:author="凡 张" w:date="2019-05-26T07:05:00Z">
            <w:rPr>
              <w:rStyle w:val="aff9"/>
              <w:noProof/>
            </w:rPr>
          </w:rPrChange>
        </w:rPr>
        <w:instrText xml:space="preserve"> HYPERLINK \l "_ENREF_20" \o "Mohammadi, 2019 #121" </w:instrText>
      </w:r>
      <w:r w:rsidR="002926C8" w:rsidRPr="00D62216">
        <w:rPr>
          <w:rStyle w:val="aff9"/>
          <w:noProof/>
          <w:rPrChange w:id="6507" w:author="凡 张" w:date="2019-05-26T07:05:00Z">
            <w:rPr>
              <w:rStyle w:val="aff9"/>
              <w:noProof/>
            </w:rPr>
          </w:rPrChange>
        </w:rPr>
        <w:fldChar w:fldCharType="separate"/>
      </w:r>
      <w:r w:rsidR="00E2701A" w:rsidRPr="00D62216">
        <w:rPr>
          <w:rStyle w:val="aff9"/>
          <w:noProof/>
          <w:rPrChange w:id="6508" w:author="凡 张" w:date="2019-05-26T07:05:00Z">
            <w:rPr>
              <w:rStyle w:val="aff9"/>
              <w:noProof/>
            </w:rPr>
          </w:rPrChange>
        </w:rPr>
        <w:t>20</w:t>
      </w:r>
      <w:r w:rsidR="002926C8" w:rsidRPr="00D62216">
        <w:rPr>
          <w:rStyle w:val="aff9"/>
          <w:noProof/>
          <w:rPrChange w:id="6509" w:author="凡 张" w:date="2019-05-26T07:05:00Z">
            <w:rPr>
              <w:rStyle w:val="aff9"/>
              <w:noProof/>
            </w:rPr>
          </w:rPrChange>
        </w:rPr>
        <w:fldChar w:fldCharType="end"/>
      </w:r>
      <w:r w:rsidR="005D13E8" w:rsidRPr="00D62216">
        <w:rPr>
          <w:rStyle w:val="aff9"/>
          <w:noProof/>
          <w:rPrChange w:id="6510" w:author="凡 张" w:date="2019-05-26T07:05:00Z">
            <w:rPr>
              <w:rStyle w:val="aff9"/>
              <w:noProof/>
            </w:rPr>
          </w:rPrChange>
        </w:rPr>
        <w:t>]</w:t>
      </w:r>
      <w:r w:rsidR="00735543" w:rsidRPr="00D62216">
        <w:rPr>
          <w:rStyle w:val="aff9"/>
          <w:rPrChange w:id="6511" w:author="凡 张" w:date="2019-05-26T07:05:00Z">
            <w:rPr>
              <w:rStyle w:val="aff9"/>
            </w:rPr>
          </w:rPrChange>
        </w:rPr>
        <w:fldChar w:fldCharType="end"/>
      </w:r>
      <w:r w:rsidR="00135940" w:rsidRPr="00D62216">
        <w:rPr>
          <w:rStyle w:val="aff9"/>
          <w:rPrChange w:id="6512" w:author="凡 张" w:date="2019-05-26T07:05:00Z">
            <w:rPr>
              <w:rStyle w:val="aff9"/>
            </w:rPr>
          </w:rPrChange>
        </w:rPr>
        <w:t>。其中</w:t>
      </w:r>
      <m:oMath>
        <m:r>
          <m:rPr>
            <m:sty m:val="p"/>
          </m:rPr>
          <w:rPr>
            <w:rFonts w:ascii="Cambria Math" w:hAnsi="Cambria Math"/>
            <w:rPrChange w:id="6513" w:author="凡 张" w:date="2019-05-26T07:05:00Z">
              <w:rPr>
                <w:rFonts w:ascii="Cambria Math" w:hAnsi="Cambria Math"/>
              </w:rPr>
            </w:rPrChange>
          </w:rPr>
          <m:t>δ</m:t>
        </m:r>
      </m:oMath>
      <w:r w:rsidR="00135940" w:rsidRPr="00D62216">
        <w:rPr>
          <w:rStyle w:val="aff9"/>
          <w:rPrChange w:id="6514" w:author="凡 张" w:date="2019-05-26T07:05:00Z">
            <w:rPr>
              <w:rStyle w:val="aff9"/>
            </w:rPr>
          </w:rPrChange>
        </w:rPr>
        <w:t>为平移一个像素，所对应的相位。将经过滤波的强度分布矩阵带入上式，可得相位分布。</w:t>
      </w:r>
    </w:p>
    <w:p w:rsidR="00135940" w:rsidRPr="00D62216" w:rsidRDefault="00735543" w:rsidP="00135940">
      <w:pPr>
        <w:pStyle w:val="Affa"/>
        <w:spacing w:before="156" w:after="156"/>
        <w:ind w:firstLine="480"/>
        <w:rPr>
          <w:rStyle w:val="aff9"/>
          <w:rFonts w:ascii="Times New Roman" w:hAnsi="Times New Roman"/>
          <w:rPrChange w:id="6515" w:author="凡 张" w:date="2019-05-26T07:05:00Z">
            <w:rPr>
              <w:rStyle w:val="aff9"/>
              <w:rFonts w:ascii="Times New Roman" w:hAnsi="Times New Roman"/>
            </w:rPr>
          </w:rPrChange>
        </w:rPr>
      </w:pPr>
      <w:r w:rsidRPr="00D62216">
        <w:rPr>
          <w:rStyle w:val="aff9"/>
          <w:rFonts w:ascii="Times New Roman" w:hAnsi="Times New Roman"/>
          <w:rPrChange w:id="6516" w:author="凡 张" w:date="2019-05-26T07:05:00Z">
            <w:rPr>
              <w:rStyle w:val="aff9"/>
              <w:rFonts w:ascii="Times New Roman" w:hAnsi="Times New Roman"/>
            </w:rPr>
          </w:rPrChange>
        </w:rPr>
        <w:t>该相位分布和被测物体高度并不是直接对应。</w:t>
      </w:r>
      <w:r w:rsidR="00135940" w:rsidRPr="00D62216">
        <w:rPr>
          <w:rStyle w:val="aff9"/>
          <w:rFonts w:ascii="Times New Roman" w:hAnsi="Times New Roman"/>
          <w:rPrChange w:id="6517" w:author="凡 张" w:date="2019-05-26T07:05:00Z">
            <w:rPr>
              <w:rStyle w:val="aff9"/>
              <w:rFonts w:ascii="Times New Roman" w:hAnsi="Times New Roman"/>
            </w:rPr>
          </w:rPrChange>
        </w:rPr>
        <w:t>该相位分布出现多个断带</w:t>
      </w:r>
      <w:r w:rsidR="002D0B27" w:rsidRPr="00D62216">
        <w:rPr>
          <w:rStyle w:val="aff9"/>
          <w:rFonts w:ascii="Times New Roman" w:hAnsi="Times New Roman"/>
          <w:rPrChange w:id="6518" w:author="凡 张" w:date="2019-05-26T07:05:00Z">
            <w:rPr>
              <w:rStyle w:val="aff9"/>
              <w:rFonts w:ascii="Times New Roman" w:hAnsi="Times New Roman"/>
            </w:rPr>
          </w:rPrChange>
        </w:rPr>
        <w:t>(</w:t>
      </w:r>
      <w:r w:rsidR="00135940" w:rsidRPr="00D62216">
        <w:rPr>
          <w:rStyle w:val="aff9"/>
          <w:rFonts w:ascii="Times New Roman" w:hAnsi="Times New Roman"/>
          <w:rPrChange w:id="6519" w:author="凡 张" w:date="2019-05-26T07:05:00Z">
            <w:rPr>
              <w:rStyle w:val="aff9"/>
              <w:rFonts w:ascii="Times New Roman" w:hAnsi="Times New Roman"/>
            </w:rPr>
          </w:rPrChange>
        </w:rPr>
        <w:t>不连续处</w:t>
      </w:r>
      <w:r w:rsidR="002D0B27" w:rsidRPr="00D62216">
        <w:rPr>
          <w:rStyle w:val="aff9"/>
          <w:rFonts w:ascii="Times New Roman" w:hAnsi="Times New Roman"/>
          <w:rPrChange w:id="6520" w:author="凡 张" w:date="2019-05-26T07:05:00Z">
            <w:rPr>
              <w:rStyle w:val="aff9"/>
              <w:rFonts w:ascii="Times New Roman" w:hAnsi="Times New Roman"/>
            </w:rPr>
          </w:rPrChange>
        </w:rPr>
        <w:t>)</w:t>
      </w:r>
      <w:r w:rsidR="00135940" w:rsidRPr="00D62216">
        <w:rPr>
          <w:rStyle w:val="aff9"/>
          <w:rFonts w:ascii="Times New Roman" w:hAnsi="Times New Roman"/>
          <w:rPrChange w:id="6521" w:author="凡 张" w:date="2019-05-26T07:05:00Z">
            <w:rPr>
              <w:rStyle w:val="aff9"/>
              <w:rFonts w:ascii="Times New Roman" w:hAnsi="Times New Roman"/>
            </w:rPr>
          </w:rPrChange>
        </w:rPr>
        <w:t>而被测物体高度无此突变。</w:t>
      </w:r>
      <w:r w:rsidR="002D0B27" w:rsidRPr="00D62216">
        <w:rPr>
          <w:rStyle w:val="aff9"/>
          <w:rFonts w:ascii="Times New Roman" w:hAnsi="Times New Roman"/>
          <w:rPrChange w:id="6522" w:author="凡 张" w:date="2019-05-26T07:05:00Z">
            <w:rPr>
              <w:rStyle w:val="aff9"/>
              <w:rFonts w:ascii="Times New Roman" w:hAnsi="Times New Roman"/>
            </w:rPr>
          </w:rPrChange>
        </w:rPr>
        <w:t>在</w:t>
      </w:r>
      <w:r w:rsidR="00135940" w:rsidRPr="00D62216">
        <w:rPr>
          <w:rStyle w:val="aff9"/>
          <w:rFonts w:ascii="Times New Roman" w:hAnsi="Times New Roman"/>
          <w:rPrChange w:id="6523" w:author="凡 张" w:date="2019-05-26T07:05:00Z">
            <w:rPr>
              <w:rStyle w:val="aff9"/>
              <w:rFonts w:ascii="Times New Roman" w:hAnsi="Times New Roman"/>
            </w:rPr>
          </w:rPrChange>
        </w:rPr>
        <w:t>利用</w:t>
      </w:r>
      <w:r w:rsidR="002D0B27" w:rsidRPr="00D62216">
        <w:rPr>
          <w:rStyle w:val="aff9"/>
          <w:rFonts w:ascii="Times New Roman" w:hAnsi="Times New Roman"/>
          <w:rPrChange w:id="6524" w:author="凡 张" w:date="2019-05-26T07:05:00Z">
            <w:rPr>
              <w:rStyle w:val="aff9"/>
              <w:rFonts w:ascii="Times New Roman" w:hAnsi="Times New Roman"/>
            </w:rPr>
          </w:rPrChange>
        </w:rPr>
        <w:t>(6.7)</w:t>
      </w:r>
      <w:r w:rsidR="00135940" w:rsidRPr="00D62216">
        <w:rPr>
          <w:rStyle w:val="aff9"/>
          <w:rFonts w:ascii="Times New Roman" w:hAnsi="Times New Roman"/>
          <w:rPrChange w:id="6525" w:author="凡 张" w:date="2019-05-26T07:05:00Z">
            <w:rPr>
              <w:rStyle w:val="aff9"/>
              <w:rFonts w:ascii="Times New Roman" w:hAnsi="Times New Roman"/>
            </w:rPr>
          </w:rPrChange>
        </w:rPr>
        <w:t>式，得出相位分布时，由于</w:t>
      </w:r>
      <m:oMath>
        <m:r>
          <m:rPr>
            <m:sty m:val="p"/>
          </m:rPr>
          <w:rPr>
            <w:rFonts w:ascii="Cambria Math" w:hAnsi="Cambria Math"/>
            <w:rPrChange w:id="6526" w:author="凡 张" w:date="2019-05-26T07:05:00Z">
              <w:rPr>
                <w:rFonts w:ascii="Cambria Math" w:hAnsi="Cambria Math"/>
              </w:rPr>
            </w:rPrChange>
          </w:rPr>
          <m:t>arctan</m:t>
        </m:r>
      </m:oMath>
      <w:r w:rsidR="00135940" w:rsidRPr="00D62216">
        <w:rPr>
          <w:rStyle w:val="aff9"/>
          <w:rFonts w:ascii="Times New Roman" w:hAnsi="Times New Roman"/>
          <w:rPrChange w:id="6527" w:author="凡 张" w:date="2019-05-26T07:05:00Z">
            <w:rPr>
              <w:rStyle w:val="aff9"/>
              <w:rFonts w:ascii="Times New Roman" w:hAnsi="Times New Roman"/>
            </w:rPr>
          </w:rPrChange>
        </w:rPr>
        <w:t>函数所的求出相位范围处于</w:t>
      </w:r>
    </w:p>
    <w:p w:rsidR="00135940" w:rsidRPr="00D62216" w:rsidRDefault="00A1102B" w:rsidP="00A571F9">
      <w:pPr>
        <w:pStyle w:val="afff3"/>
        <w:rPr>
          <w:rPrChange w:id="6528" w:author="凡 张" w:date="2019-05-26T07:05:00Z">
            <w:rPr/>
          </w:rPrChange>
        </w:rPr>
      </w:pPr>
      <m:oMathPara>
        <m:oMath>
          <m:d>
            <m:dPr>
              <m:begChr m:val="["/>
              <m:endChr m:val="]"/>
              <m:ctrlPr>
                <w:rPr>
                  <w:rFonts w:ascii="Cambria Math" w:hAnsi="Cambria Math"/>
                  <w:rPrChange w:id="6529" w:author="凡 张" w:date="2019-05-26T07:05:00Z">
                    <w:rPr>
                      <w:rFonts w:ascii="Cambria Math" w:hAnsi="Cambria Math"/>
                    </w:rPr>
                  </w:rPrChange>
                </w:rPr>
              </m:ctrlPr>
            </m:dPr>
            <m:e>
              <m:r>
                <m:rPr>
                  <m:sty m:val="p"/>
                </m:rPr>
                <w:rPr>
                  <w:rFonts w:ascii="Cambria Math" w:hAnsi="Cambria Math"/>
                  <w:rPrChange w:id="6530" w:author="凡 张" w:date="2019-05-26T07:05:00Z">
                    <w:rPr>
                      <w:rFonts w:ascii="Cambria Math" w:hAnsi="Cambria Math"/>
                    </w:rPr>
                  </w:rPrChange>
                </w:rPr>
                <m:t>-</m:t>
              </m:r>
              <m:f>
                <m:fPr>
                  <m:ctrlPr>
                    <w:rPr>
                      <w:rFonts w:ascii="Cambria Math" w:hAnsi="Cambria Math"/>
                      <w:rPrChange w:id="6531" w:author="凡 张" w:date="2019-05-26T07:05:00Z">
                        <w:rPr>
                          <w:rFonts w:ascii="Cambria Math" w:hAnsi="Cambria Math"/>
                        </w:rPr>
                      </w:rPrChange>
                    </w:rPr>
                  </m:ctrlPr>
                </m:fPr>
                <m:num>
                  <m:r>
                    <w:rPr>
                      <w:rFonts w:ascii="Cambria Math" w:hAnsi="Cambria Math"/>
                      <w:rPrChange w:id="6532" w:author="凡 张" w:date="2019-05-26T07:05:00Z">
                        <w:rPr>
                          <w:rFonts w:ascii="Cambria Math" w:hAnsi="Cambria Math"/>
                        </w:rPr>
                      </w:rPrChange>
                    </w:rPr>
                    <m:t>π</m:t>
                  </m:r>
                </m:num>
                <m:den>
                  <m:r>
                    <w:rPr>
                      <w:rFonts w:ascii="Cambria Math" w:hAnsi="Cambria Math"/>
                      <w:rPrChange w:id="6533" w:author="凡 张" w:date="2019-05-26T07:05:00Z">
                        <w:rPr>
                          <w:rFonts w:ascii="Cambria Math" w:hAnsi="Cambria Math"/>
                        </w:rPr>
                      </w:rPrChange>
                    </w:rPr>
                    <m:t>2</m:t>
                  </m:r>
                </m:den>
              </m:f>
              <m:r>
                <m:rPr>
                  <m:sty m:val="p"/>
                </m:rPr>
                <w:rPr>
                  <w:rFonts w:ascii="Cambria Math" w:hAnsi="Cambria Math"/>
                  <w:rPrChange w:id="6534" w:author="凡 张" w:date="2019-05-26T07:05:00Z">
                    <w:rPr>
                      <w:rFonts w:ascii="Cambria Math" w:hAnsi="Cambria Math"/>
                    </w:rPr>
                  </w:rPrChange>
                </w:rPr>
                <m:t>,</m:t>
              </m:r>
              <m:f>
                <m:fPr>
                  <m:ctrlPr>
                    <w:rPr>
                      <w:rFonts w:ascii="Cambria Math" w:hAnsi="Cambria Math"/>
                      <w:rPrChange w:id="6535" w:author="凡 张" w:date="2019-05-26T07:05:00Z">
                        <w:rPr>
                          <w:rFonts w:ascii="Cambria Math" w:hAnsi="Cambria Math"/>
                        </w:rPr>
                      </w:rPrChange>
                    </w:rPr>
                  </m:ctrlPr>
                </m:fPr>
                <m:num>
                  <m:r>
                    <w:rPr>
                      <w:rFonts w:ascii="Cambria Math" w:hAnsi="Cambria Math"/>
                      <w:rPrChange w:id="6536" w:author="凡 张" w:date="2019-05-26T07:05:00Z">
                        <w:rPr>
                          <w:rFonts w:ascii="Cambria Math" w:hAnsi="Cambria Math"/>
                        </w:rPr>
                      </w:rPrChange>
                    </w:rPr>
                    <m:t>π</m:t>
                  </m:r>
                </m:num>
                <m:den>
                  <m:r>
                    <w:rPr>
                      <w:rFonts w:ascii="Cambria Math" w:hAnsi="Cambria Math"/>
                      <w:rPrChange w:id="6537" w:author="凡 张" w:date="2019-05-26T07:05:00Z">
                        <w:rPr>
                          <w:rFonts w:ascii="Cambria Math" w:hAnsi="Cambria Math"/>
                        </w:rPr>
                      </w:rPrChange>
                    </w:rPr>
                    <m:t>2</m:t>
                  </m:r>
                </m:den>
              </m:f>
            </m:e>
          </m:d>
        </m:oMath>
      </m:oMathPara>
    </w:p>
    <w:p w:rsidR="005D13E8" w:rsidRPr="00D62216" w:rsidRDefault="00135940" w:rsidP="00D5535B">
      <w:pPr>
        <w:pStyle w:val="aff8"/>
        <w:ind w:firstLine="480"/>
        <w:rPr>
          <w:rPrChange w:id="6538" w:author="凡 张" w:date="2019-05-26T07:05:00Z">
            <w:rPr/>
          </w:rPrChange>
        </w:rPr>
      </w:pPr>
      <w:r w:rsidRPr="00D62216">
        <w:rPr>
          <w:rPrChange w:id="6539" w:author="凡 张" w:date="2019-05-26T07:05:00Z">
            <w:rPr/>
          </w:rPrChange>
        </w:rPr>
        <w:t>通过判断</w:t>
      </w:r>
      <w:r w:rsidR="00A571F9" w:rsidRPr="00D62216">
        <w:rPr>
          <w:rPrChange w:id="6540" w:author="凡 张" w:date="2019-05-26T07:05:00Z">
            <w:rPr/>
          </w:rPrChange>
        </w:rPr>
        <w:t>(6.7)</w:t>
      </w:r>
      <w:r w:rsidRPr="00D62216">
        <w:rPr>
          <w:rPrChange w:id="6541" w:author="凡 张" w:date="2019-05-26T07:05:00Z">
            <w:rPr/>
          </w:rPrChange>
        </w:rPr>
        <w:t>式中分子分母符号，可将上述范围延拓到</w:t>
      </w:r>
      <m:oMath>
        <m:d>
          <m:dPr>
            <m:begChr m:val="["/>
            <m:endChr m:val="]"/>
            <m:ctrlPr>
              <w:rPr>
                <w:rFonts w:ascii="Cambria Math" w:hAnsi="Cambria Math"/>
                <w:rPrChange w:id="6542" w:author="凡 张" w:date="2019-05-26T07:05:00Z">
                  <w:rPr>
                    <w:rFonts w:ascii="Cambria Math" w:hAnsi="Cambria Math"/>
                  </w:rPr>
                </w:rPrChange>
              </w:rPr>
            </m:ctrlPr>
          </m:dPr>
          <m:e>
            <m:r>
              <m:rPr>
                <m:sty m:val="p"/>
              </m:rPr>
              <w:rPr>
                <w:rFonts w:ascii="Cambria Math" w:hAnsi="Cambria Math"/>
                <w:rPrChange w:id="6543" w:author="凡 张" w:date="2019-05-26T07:05:00Z">
                  <w:rPr>
                    <w:rFonts w:ascii="Cambria Math" w:hAnsi="Cambria Math"/>
                  </w:rPr>
                </w:rPrChange>
              </w:rPr>
              <m:t>-π,π</m:t>
            </m:r>
          </m:e>
        </m:d>
      </m:oMath>
      <w:r w:rsidRPr="00D62216">
        <w:rPr>
          <w:rPrChange w:id="6544" w:author="凡 张" w:date="2019-05-26T07:05:00Z">
            <w:rPr/>
          </w:rPrChange>
        </w:rPr>
        <w:t>。但</w:t>
      </w:r>
      <w:r w:rsidR="00A571F9" w:rsidRPr="00D62216">
        <w:rPr>
          <w:rPrChange w:id="6545" w:author="凡 张" w:date="2019-05-26T07:05:00Z">
            <w:rPr/>
          </w:rPrChange>
        </w:rPr>
        <w:t>此范围</w:t>
      </w:r>
      <w:r w:rsidRPr="00D62216">
        <w:rPr>
          <w:rPrChange w:id="6546" w:author="凡 张" w:date="2019-05-26T07:05:00Z">
            <w:rPr/>
          </w:rPrChange>
        </w:rPr>
        <w:t>仍不能和物体高度分布一一对应。这一相位分布称为折叠相位</w:t>
      </w:r>
      <w:bookmarkStart w:id="6547" w:name="_Toc9421036"/>
      <w:r w:rsidR="00182C07" w:rsidRPr="00D62216">
        <w:rPr>
          <w:rPrChange w:id="6548" w:author="凡 张" w:date="2019-05-26T07:05:00Z">
            <w:rPr/>
          </w:rPrChange>
        </w:rPr>
        <w:t>，需经过相位展开，和高度转换得出最终被测物体的三维模型。</w:t>
      </w:r>
    </w:p>
    <w:p w:rsidR="00135940" w:rsidRPr="00D62216" w:rsidRDefault="00F81E25" w:rsidP="00E2701A">
      <w:pPr>
        <w:pStyle w:val="2"/>
        <w:spacing w:before="156" w:after="156"/>
        <w:rPr>
          <w:rPrChange w:id="6549" w:author="凡 张" w:date="2019-05-26T07:05:00Z">
            <w:rPr/>
          </w:rPrChange>
        </w:rPr>
      </w:pPr>
      <w:bookmarkStart w:id="6550" w:name="_Toc9746662"/>
      <w:r w:rsidRPr="00D62216">
        <w:rPr>
          <w:noProof/>
          <w:rPrChange w:id="6551" w:author="凡 张" w:date="2019-05-26T07:05:00Z">
            <w:rPr>
              <w:noProof/>
            </w:rPr>
          </w:rPrChange>
        </w:rPr>
        <mc:AlternateContent>
          <mc:Choice Requires="wpg">
            <w:drawing>
              <wp:anchor distT="0" distB="0" distL="114300" distR="114300" simplePos="0" relativeHeight="251635712" behindDoc="0" locked="0" layoutInCell="1" allowOverlap="1" wp14:anchorId="09CA566E" wp14:editId="32626160">
                <wp:simplePos x="0" y="0"/>
                <wp:positionH relativeFrom="column">
                  <wp:posOffset>702310</wp:posOffset>
                </wp:positionH>
                <wp:positionV relativeFrom="paragraph">
                  <wp:posOffset>502285</wp:posOffset>
                </wp:positionV>
                <wp:extent cx="4283710" cy="8185150"/>
                <wp:effectExtent l="0" t="0" r="0" b="0"/>
                <wp:wrapTopAndBottom/>
                <wp:docPr id="38" name="组合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83710" cy="8185150"/>
                          <a:chOff x="0" y="0"/>
                          <a:chExt cx="3933825" cy="7489774"/>
                        </a:xfrm>
                      </wpg:grpSpPr>
                      <wpg:grpSp>
                        <wpg:cNvPr id="36" name="组合 36"/>
                        <wpg:cNvGrpSpPr/>
                        <wpg:grpSpPr>
                          <a:xfrm>
                            <a:off x="0" y="0"/>
                            <a:ext cx="3933825" cy="6857700"/>
                            <a:chOff x="0" y="0"/>
                            <a:chExt cx="3933825" cy="6857700"/>
                          </a:xfrm>
                        </wpg:grpSpPr>
                        <wpg:grpSp>
                          <wpg:cNvPr id="254" name="组合 254"/>
                          <wpg:cNvGrpSpPr/>
                          <wpg:grpSpPr>
                            <a:xfrm>
                              <a:off x="0" y="0"/>
                              <a:ext cx="3933825" cy="3364420"/>
                              <a:chOff x="0" y="0"/>
                              <a:chExt cx="3933825" cy="3364420"/>
                            </a:xfrm>
                          </wpg:grpSpPr>
                          <pic:pic xmlns:pic="http://schemas.openxmlformats.org/drawingml/2006/picture">
                            <pic:nvPicPr>
                              <pic:cNvPr id="240" name="图片 24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2" name="文本框 252"/>
                            <wps:cNvSpPr txBox="1"/>
                            <wps:spPr>
                              <a:xfrm>
                                <a:off x="0" y="2998735"/>
                                <a:ext cx="3932581" cy="365685"/>
                              </a:xfrm>
                              <a:prstGeom prst="rect">
                                <a:avLst/>
                              </a:prstGeom>
                              <a:solidFill>
                                <a:prstClr val="white"/>
                              </a:solidFill>
                              <a:ln>
                                <a:noFill/>
                              </a:ln>
                              <a:effectLst/>
                            </wps:spPr>
                            <wps:txbx>
                              <w:txbxContent>
                                <w:p w:rsidR="000D29F8" w:rsidRPr="00473902" w:rsidRDefault="000D29F8" w:rsidP="00E64F07">
                                  <w:pPr>
                                    <w:pStyle w:val="af1"/>
                                    <w:spacing w:before="156" w:after="156"/>
                                    <w:rPr>
                                      <w:noProof/>
                                      <w:sz w:val="24"/>
                                      <w:szCs w:val="20"/>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5" name="组合 255"/>
                          <wpg:cNvGrpSpPr/>
                          <wpg:grpSpPr>
                            <a:xfrm>
                              <a:off x="0" y="3495675"/>
                              <a:ext cx="3933825" cy="3362025"/>
                              <a:chOff x="0" y="0"/>
                              <a:chExt cx="3933825" cy="3362025"/>
                            </a:xfrm>
                          </wpg:grpSpPr>
                          <pic:pic xmlns:pic="http://schemas.openxmlformats.org/drawingml/2006/picture">
                            <pic:nvPicPr>
                              <pic:cNvPr id="246" name="图片 24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933825" cy="2952750"/>
                              </a:xfrm>
                              <a:prstGeom prst="rect">
                                <a:avLst/>
                              </a:prstGeom>
                            </pic:spPr>
                          </pic:pic>
                          <wps:wsp>
                            <wps:cNvPr id="253" name="文本框 253"/>
                            <wps:cNvSpPr txBox="1"/>
                            <wps:spPr>
                              <a:xfrm>
                                <a:off x="0" y="2996340"/>
                                <a:ext cx="3933758" cy="365685"/>
                              </a:xfrm>
                              <a:prstGeom prst="rect">
                                <a:avLst/>
                              </a:prstGeom>
                              <a:solidFill>
                                <a:prstClr val="white"/>
                              </a:solidFill>
                              <a:ln>
                                <a:noFill/>
                              </a:ln>
                              <a:effectLst/>
                            </wps:spPr>
                            <wps:txbx>
                              <w:txbxContent>
                                <w:p w:rsidR="000D29F8" w:rsidRPr="00B3437B" w:rsidRDefault="000D29F8" w:rsidP="00E64F07">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37" name="文本框 37"/>
                        <wps:cNvSpPr txBox="1"/>
                        <wps:spPr>
                          <a:xfrm>
                            <a:off x="0" y="6945909"/>
                            <a:ext cx="3933559" cy="543865"/>
                          </a:xfrm>
                          <a:prstGeom prst="rect">
                            <a:avLst/>
                          </a:prstGeom>
                          <a:solidFill>
                            <a:prstClr val="white"/>
                          </a:solidFill>
                          <a:ln>
                            <a:noFill/>
                          </a:ln>
                          <a:effectLst/>
                        </wps:spPr>
                        <wps:txbx>
                          <w:txbxContent>
                            <w:p w:rsidR="000D29F8" w:rsidRPr="000F31EB" w:rsidRDefault="000D29F8" w:rsidP="00E64F07">
                              <w:pPr>
                                <w:pStyle w:val="af1"/>
                                <w:spacing w:before="156" w:after="156"/>
                                <w:rPr>
                                  <w:noProof/>
                                  <w:sz w:val="24"/>
                                  <w:szCs w:val="20"/>
                                </w:rPr>
                              </w:pPr>
                              <w:bookmarkStart w:id="6552" w:name="_Toc974663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553" w:author="凡 张" w:date="2019-05-26T09:18:00Z">
                                <w:r>
                                  <w:rPr>
                                    <w:noProof/>
                                  </w:rPr>
                                  <w:t>22</w:t>
                                </w:r>
                              </w:ins>
                              <w:del w:id="6554" w:author="凡 张" w:date="2019-05-26T06:16:00Z">
                                <w:r w:rsidDel="008F2CC6">
                                  <w:rPr>
                                    <w:noProof/>
                                  </w:rPr>
                                  <w:delText>18</w:delText>
                                </w:r>
                              </w:del>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6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CA566E" id="组合 38" o:spid="_x0000_s1207" style="position:absolute;left:0;text-align:left;margin-left:55.3pt;margin-top:39.55pt;width:337.3pt;height:644.5pt;z-index:251635712;mso-width-relative:margin;mso-height-relative:margin" coordsize="39338,7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">
                <o:lock v:ext="edit" aspectratio="t"/>
                <v:group id="组合 36" o:spid="_x0000_s1208" style="position:absolute;width:39338;height:68577" coordsize="39338,68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组合 254" o:spid="_x0000_s1209" style="position:absolute;width:39338;height:33644" coordsize="39338,3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图片 240" o:spid="_x0000_s1210"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">
                      <v:imagedata r:id="rId81" o:title=""/>
                    </v:shape>
                    <v:shape id="文本框 252" o:spid="_x0000_s1211" type="#_x0000_t202" style="position:absolute;top:29987;width:39325;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0D29F8" w:rsidRPr="00473902" w:rsidRDefault="000D29F8" w:rsidP="00E64F07">
                            <w:pPr>
                              <w:pStyle w:val="af1"/>
                              <w:spacing w:before="156" w:after="156"/>
                              <w:rPr>
                                <w:noProof/>
                                <w:sz w:val="24"/>
                                <w:szCs w:val="20"/>
                              </w:rPr>
                            </w:pPr>
                            <w:r>
                              <w:rPr>
                                <w:rFonts w:hint="eastAsia"/>
                              </w:rPr>
                              <w:t>(a)</w:t>
                            </w:r>
                          </w:p>
                        </w:txbxContent>
                      </v:textbox>
                    </v:shape>
                  </v:group>
                  <v:group id="组合 255" o:spid="_x0000_s1212" style="position:absolute;top:34956;width:39338;height:33621" coordsize="3933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图片 246" o:spid="_x0000_s1213" type="#_x0000_t75" style="position:absolute;width:39338;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">
                      <v:imagedata r:id="rId82" o:title=""/>
                    </v:shape>
                    <v:shape id="文本框 253" o:spid="_x0000_s1214" type="#_x0000_t202" style="position:absolute;top:29963;width:39337;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0D29F8" w:rsidRPr="00B3437B" w:rsidRDefault="000D29F8" w:rsidP="00E64F07">
                            <w:pPr>
                              <w:pStyle w:val="af1"/>
                              <w:spacing w:before="156" w:after="156"/>
                              <w:rPr>
                                <w:noProof/>
                                <w:sz w:val="24"/>
                                <w:szCs w:val="20"/>
                              </w:rPr>
                            </w:pPr>
                            <w:r>
                              <w:rPr>
                                <w:rFonts w:hint="eastAsia"/>
                              </w:rPr>
                              <w:t>(b)</w:t>
                            </w:r>
                          </w:p>
                        </w:txbxContent>
                      </v:textbox>
                    </v:shape>
                  </v:group>
                </v:group>
                <v:shape id="文本框 37" o:spid="_x0000_s1215" type="#_x0000_t202" style="position:absolute;top:69459;width:39335;height:5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0D29F8" w:rsidRPr="000F31EB" w:rsidRDefault="000D29F8" w:rsidP="00E64F07">
                        <w:pPr>
                          <w:pStyle w:val="af1"/>
                          <w:spacing w:before="156" w:after="156"/>
                          <w:rPr>
                            <w:noProof/>
                            <w:sz w:val="24"/>
                            <w:szCs w:val="20"/>
                          </w:rPr>
                        </w:pPr>
                        <w:bookmarkStart w:id="6555" w:name="_Toc974663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556" w:author="凡 张" w:date="2019-05-26T09:18:00Z">
                          <w:r>
                            <w:rPr>
                              <w:noProof/>
                            </w:rPr>
                            <w:t>22</w:t>
                          </w:r>
                        </w:ins>
                        <w:del w:id="6557" w:author="凡 张" w:date="2019-05-26T06:16:00Z">
                          <w:r w:rsidDel="008F2CC6">
                            <w:rPr>
                              <w:noProof/>
                            </w:rPr>
                            <w:delText>18</w:delText>
                          </w:r>
                        </w:del>
                        <w:r>
                          <w:fldChar w:fldCharType="end"/>
                        </w:r>
                        <w:r>
                          <w:rPr>
                            <w:rFonts w:hint="eastAsia"/>
                          </w:rPr>
                          <w:t xml:space="preserve"> </w:t>
                        </w:r>
                        <w:r>
                          <w:rPr>
                            <w:rFonts w:hint="eastAsia"/>
                          </w:rPr>
                          <w:t>球体中截面折叠相位：</w:t>
                        </w:r>
                        <w:r>
                          <w:rPr>
                            <w:rFonts w:hint="eastAsia"/>
                          </w:rPr>
                          <w:t>(a)</w:t>
                        </w:r>
                        <w:r>
                          <w:rPr>
                            <w:rFonts w:hint="eastAsia"/>
                          </w:rPr>
                          <w:t>投影条纹周期为</w:t>
                        </w:r>
                        <w:r>
                          <w:rPr>
                            <w:rFonts w:hint="eastAsia"/>
                          </w:rPr>
                          <w:t>6</w:t>
                        </w:r>
                        <w:r>
                          <w:rPr>
                            <w:rFonts w:hint="eastAsia"/>
                          </w:rPr>
                          <w:t>个像素；</w:t>
                        </w:r>
                        <w:r>
                          <w:rPr>
                            <w:rFonts w:hint="eastAsia"/>
                          </w:rPr>
                          <w:t>(b)</w:t>
                        </w:r>
                        <w:r>
                          <w:rPr>
                            <w:rFonts w:hint="eastAsia"/>
                          </w:rPr>
                          <w:t>投影条纹周期为</w:t>
                        </w:r>
                        <w:r>
                          <w:rPr>
                            <w:rFonts w:hint="eastAsia"/>
                          </w:rPr>
                          <w:t>10</w:t>
                        </w:r>
                        <w:r>
                          <w:rPr>
                            <w:rFonts w:hint="eastAsia"/>
                          </w:rPr>
                          <w:t>个像素；</w:t>
                        </w:r>
                        <w:bookmarkEnd w:id="6555"/>
                      </w:p>
                    </w:txbxContent>
                  </v:textbox>
                </v:shape>
                <w10:wrap type="topAndBottom"/>
              </v:group>
            </w:pict>
          </mc:Fallback>
        </mc:AlternateContent>
      </w:r>
      <w:r w:rsidR="00135940" w:rsidRPr="00D62216">
        <w:rPr>
          <w:rPrChange w:id="6558" w:author="凡 张" w:date="2019-05-26T07:05:00Z">
            <w:rPr/>
          </w:rPrChange>
        </w:rPr>
        <w:t>相</w:t>
      </w:r>
      <w:r w:rsidR="00135940" w:rsidRPr="00D62216">
        <w:rPr>
          <w:rPrChange w:id="6559" w:author="凡 张" w:date="2019-05-26T07:05:00Z">
            <w:rPr>
              <w:rFonts w:hint="eastAsia"/>
            </w:rPr>
          </w:rPrChange>
        </w:rPr>
        <w:t>位展开</w:t>
      </w:r>
      <w:bookmarkEnd w:id="6547"/>
      <w:bookmarkEnd w:id="6550"/>
    </w:p>
    <w:p w:rsidR="00712B34" w:rsidRPr="00D62216" w:rsidRDefault="00712B34" w:rsidP="00D5535B">
      <w:pPr>
        <w:pStyle w:val="aff8"/>
        <w:ind w:firstLine="480"/>
        <w:rPr>
          <w:rPrChange w:id="6560" w:author="凡 张" w:date="2019-05-26T07:05:00Z">
            <w:rPr/>
          </w:rPrChange>
        </w:rPr>
      </w:pPr>
      <w:r w:rsidRPr="00D62216">
        <w:rPr>
          <w:rPrChange w:id="6561" w:author="凡 张" w:date="2019-05-26T07:05:00Z">
            <w:rPr/>
          </w:rPrChange>
        </w:rPr>
        <w:t>在经过了投影条纹图样，数字生成莫尔条纹，滤除高频噪声</w:t>
      </w:r>
      <w:r w:rsidR="00182C07" w:rsidRPr="00D62216">
        <w:rPr>
          <w:rPrChange w:id="6562" w:author="凡 张" w:date="2019-05-26T07:05:00Z">
            <w:rPr/>
          </w:rPrChange>
        </w:rPr>
        <w:t>，和相位提取后，利用莫尔条纹的相位分布重建物体三维高度分布的问题转化成为如何消除折叠相位</w:t>
      </w:r>
      <m:oMath>
        <m:r>
          <m:rPr>
            <m:sty m:val="p"/>
          </m:rPr>
          <w:rPr>
            <w:rFonts w:ascii="Cambria Math" w:hAnsi="Cambria Math"/>
            <w:rPrChange w:id="6563" w:author="凡 张" w:date="2019-05-26T07:05:00Z">
              <w:rPr>
                <w:rFonts w:ascii="Cambria Math" w:hAnsi="Cambria Math"/>
              </w:rPr>
            </w:rPrChange>
          </w:rPr>
          <m:t>2π</m:t>
        </m:r>
      </m:oMath>
      <w:r w:rsidR="00182C07" w:rsidRPr="00D62216">
        <w:rPr>
          <w:rPrChange w:id="6564" w:author="凡 张" w:date="2019-05-26T07:05:00Z">
            <w:rPr/>
          </w:rPrChange>
        </w:rPr>
        <w:t>整数倍的不确定性。</w:t>
      </w:r>
    </w:p>
    <w:p w:rsidR="00AD6C99" w:rsidRPr="00D62216" w:rsidRDefault="00182C07" w:rsidP="00D5535B">
      <w:pPr>
        <w:pStyle w:val="aff8"/>
        <w:ind w:firstLine="480"/>
        <w:rPr>
          <w:rPrChange w:id="6565" w:author="凡 张" w:date="2019-05-26T07:05:00Z">
            <w:rPr/>
          </w:rPrChange>
        </w:rPr>
      </w:pPr>
      <w:r w:rsidRPr="00D62216">
        <w:rPr>
          <w:rPrChange w:id="6566" w:author="凡 张" w:date="2019-05-26T07:05:00Z">
            <w:rPr>
              <w:rFonts w:hint="eastAsia"/>
            </w:rPr>
          </w:rPrChange>
        </w:rPr>
        <w:t>时间相位展开</w:t>
      </w:r>
      <w:r w:rsidR="002925A7" w:rsidRPr="00D62216">
        <w:rPr>
          <w:rPrChange w:id="6567" w:author="凡 张" w:date="2019-05-26T07:05:00Z">
            <w:rPr/>
          </w:rPrChange>
        </w:rPr>
        <w:fldChar w:fldCharType="begin"/>
      </w:r>
      <w:r w:rsidR="002270B7" w:rsidRPr="00D62216">
        <w:rPr>
          <w:rPrChange w:id="6568" w:author="凡 张" w:date="2019-05-26T07:05:00Z">
            <w:rPr/>
          </w:rPrChange>
        </w:rPr>
        <w:instrText xml:space="preserve"> ADDIN EN.CITE &lt;EndNote&gt;&lt;Cite&gt;&lt;Author&gt;Mohammadi&lt;/Author&gt;&lt;Year&gt;2017&lt;/Year&gt;&lt;RecNum&gt;133&lt;/RecNum&gt;&lt;DisplayText&gt;[8]&lt;/DisplayText&gt;&lt;record&gt;&lt;rec-number&gt;133&lt;/rec-number&gt;&lt;foreign-keys&gt;&lt;key app="EN" db-id="25ts25aeg5wpw5edwz8pv0fnx5faar95e29z" timestamp="1558275758"&gt;133&lt;/key&gt;&lt;/foreign-keys&gt;&lt;ref-type name="Journal Article"&gt;17&lt;/ref-type&gt;&lt;contributors&gt;&lt;authors&gt;&lt;author&gt;Mohammadi, Fatemeh&lt;/author&gt;&lt;/authors&gt;&lt;/contributors&gt;&lt;titles&gt;&lt;title&gt;3D optical metrology by digital moiré: Pixel-wise calibration refinement, grid removal, and temporal phase unwrapping&lt;/title&gt;&lt;/titles&gt;&lt;dates&gt;&lt;year&gt;2017&lt;/year&gt;&lt;/dates&gt;&lt;urls&gt;&lt;/urls&gt;&lt;/record&gt;&lt;/Cite&gt;&lt;/EndNote&gt;</w:instrText>
      </w:r>
      <w:r w:rsidR="002925A7" w:rsidRPr="00D62216">
        <w:rPr>
          <w:rPrChange w:id="6569" w:author="凡 张" w:date="2019-05-26T07:05:00Z">
            <w:rPr/>
          </w:rPrChange>
        </w:rPr>
        <w:fldChar w:fldCharType="separate"/>
      </w:r>
      <w:r w:rsidR="002270B7" w:rsidRPr="00D62216">
        <w:rPr>
          <w:noProof/>
          <w:rPrChange w:id="6570" w:author="凡 张" w:date="2019-05-26T07:05:00Z">
            <w:rPr>
              <w:noProof/>
            </w:rPr>
          </w:rPrChange>
        </w:rPr>
        <w:t>[</w:t>
      </w:r>
      <w:r w:rsidR="002926C8" w:rsidRPr="00D62216">
        <w:rPr>
          <w:noProof/>
          <w:rPrChange w:id="6571" w:author="凡 张" w:date="2019-05-26T07:05:00Z">
            <w:rPr>
              <w:noProof/>
            </w:rPr>
          </w:rPrChange>
        </w:rPr>
        <w:fldChar w:fldCharType="begin"/>
      </w:r>
      <w:r w:rsidR="002926C8" w:rsidRPr="00D62216">
        <w:rPr>
          <w:noProof/>
          <w:rPrChange w:id="6572" w:author="凡 张" w:date="2019-05-26T07:05:00Z">
            <w:rPr>
              <w:noProof/>
            </w:rPr>
          </w:rPrChange>
        </w:rPr>
        <w:instrText xml:space="preserve"> HYPERLINK \l "_ENREF_8" \o "Mohammadi, 2017 #133" </w:instrText>
      </w:r>
      <w:r w:rsidR="002926C8" w:rsidRPr="00D62216">
        <w:rPr>
          <w:noProof/>
          <w:rPrChange w:id="6573" w:author="凡 张" w:date="2019-05-26T07:05:00Z">
            <w:rPr>
              <w:noProof/>
            </w:rPr>
          </w:rPrChange>
        </w:rPr>
        <w:fldChar w:fldCharType="separate"/>
      </w:r>
      <w:r w:rsidR="00E2701A" w:rsidRPr="00D62216">
        <w:rPr>
          <w:noProof/>
          <w:rPrChange w:id="6574" w:author="凡 张" w:date="2019-05-26T07:05:00Z">
            <w:rPr>
              <w:noProof/>
            </w:rPr>
          </w:rPrChange>
        </w:rPr>
        <w:t>8</w:t>
      </w:r>
      <w:r w:rsidR="002926C8" w:rsidRPr="00D62216">
        <w:rPr>
          <w:noProof/>
          <w:rPrChange w:id="6575" w:author="凡 张" w:date="2019-05-26T07:05:00Z">
            <w:rPr>
              <w:noProof/>
            </w:rPr>
          </w:rPrChange>
        </w:rPr>
        <w:fldChar w:fldCharType="end"/>
      </w:r>
      <w:r w:rsidR="002270B7" w:rsidRPr="00D62216">
        <w:rPr>
          <w:noProof/>
          <w:rPrChange w:id="6576" w:author="凡 张" w:date="2019-05-26T07:05:00Z">
            <w:rPr>
              <w:noProof/>
            </w:rPr>
          </w:rPrChange>
        </w:rPr>
        <w:t>]</w:t>
      </w:r>
      <w:r w:rsidR="002925A7" w:rsidRPr="00D62216">
        <w:rPr>
          <w:rPrChange w:id="6577" w:author="凡 张" w:date="2019-05-26T07:05:00Z">
            <w:rPr/>
          </w:rPrChange>
        </w:rPr>
        <w:fldChar w:fldCharType="end"/>
      </w:r>
      <w:r w:rsidRPr="00D62216">
        <w:rPr>
          <w:rPrChange w:id="6578" w:author="凡 张" w:date="2019-05-26T07:05:00Z">
            <w:rPr>
              <w:rFonts w:hint="eastAsia"/>
            </w:rPr>
          </w:rPrChange>
        </w:rPr>
        <w:t>是一种觉得利用莫尔波长展开折叠相位的方法，有双波长和三波长时间相位展开方法。双波长时间相位展开方法通过比较不同周期条纹投影得到的折叠相位图，确定出参考相位分布。然后通过参考相位分布作为参考，在波长较小的的折叠相位图上加减</w:t>
      </w:r>
      <m:oMath>
        <m:r>
          <m:rPr>
            <m:sty m:val="p"/>
          </m:rPr>
          <w:rPr>
            <w:rFonts w:ascii="Cambria Math" w:hAnsi="Cambria Math"/>
            <w:rPrChange w:id="6579" w:author="凡 张" w:date="2019-05-26T07:05:00Z">
              <w:rPr>
                <w:rFonts w:ascii="Cambria Math" w:hAnsi="Cambria Math"/>
              </w:rPr>
            </w:rPrChange>
          </w:rPr>
          <m:t>2π</m:t>
        </m:r>
      </m:oMath>
      <w:r w:rsidRPr="00D62216">
        <w:rPr>
          <w:rPrChange w:id="6580" w:author="凡 张" w:date="2019-05-26T07:05:00Z">
            <w:rPr/>
          </w:rPrChange>
        </w:rPr>
        <w:t>整数倍。</w:t>
      </w:r>
    </w:p>
    <w:p w:rsidR="0046789E" w:rsidRPr="00D62216" w:rsidRDefault="006D54BC" w:rsidP="00D5535B">
      <w:pPr>
        <w:pStyle w:val="aff8"/>
        <w:ind w:firstLine="480"/>
        <w:rPr>
          <w:rPrChange w:id="6581" w:author="凡 张" w:date="2019-05-26T07:05:00Z">
            <w:rPr/>
          </w:rPrChange>
        </w:rPr>
      </w:pPr>
      <w:r w:rsidRPr="00D62216">
        <w:rPr>
          <w:rPrChange w:id="6582" w:author="凡 张" w:date="2019-05-26T07:05:00Z">
            <w:rPr/>
          </w:rPrChange>
        </w:rPr>
        <w:t>首先计算参考相位，</w:t>
      </w:r>
    </w:p>
    <w:p w:rsidR="0046789E" w:rsidRPr="00D62216" w:rsidRDefault="002925A7" w:rsidP="0046789E">
      <w:pPr>
        <w:pStyle w:val="afff3"/>
        <w:rPr>
          <w:rPrChange w:id="6583" w:author="凡 张" w:date="2019-05-26T07:05:00Z">
            <w:rPr/>
          </w:rPrChange>
        </w:rPr>
      </w:pPr>
      <w:r w:rsidRPr="00D62216">
        <w:rPr>
          <w:rPrChange w:id="6584" w:author="凡 张" w:date="2019-05-26T07:05:00Z">
            <w:rPr>
              <w:rFonts w:hint="eastAsia"/>
            </w:rPr>
          </w:rPrChange>
        </w:rPr>
        <w:tab/>
      </w:r>
      <m:oMath>
        <m:sSub>
          <m:sSubPr>
            <m:ctrlPr>
              <w:rPr>
                <w:rFonts w:ascii="Cambria Math" w:hAnsi="Cambria Math"/>
                <w:i/>
                <w:rPrChange w:id="6585" w:author="凡 张" w:date="2019-05-26T07:05:00Z">
                  <w:rPr>
                    <w:rFonts w:ascii="Cambria Math" w:hAnsi="Cambria Math"/>
                    <w:i/>
                  </w:rPr>
                </w:rPrChange>
              </w:rPr>
            </m:ctrlPr>
          </m:sSubPr>
          <m:e>
            <m:r>
              <m:rPr>
                <m:sty m:val="p"/>
              </m:rPr>
              <w:rPr>
                <w:rFonts w:ascii="Cambria Math" w:hAnsi="Cambria Math"/>
                <w:rPrChange w:id="6586" w:author="凡 张" w:date="2019-05-26T07:05:00Z">
                  <w:rPr>
                    <w:rFonts w:ascii="Cambria Math" w:hAnsi="Cambria Math"/>
                  </w:rPr>
                </w:rPrChange>
              </w:rPr>
              <m:t>Φ</m:t>
            </m:r>
          </m:e>
          <m:sub>
            <m:r>
              <w:rPr>
                <w:rFonts w:ascii="Cambria Math" w:hAnsi="Cambria Math"/>
                <w:rPrChange w:id="6587" w:author="凡 张" w:date="2019-05-26T07:05:00Z">
                  <w:rPr>
                    <w:rFonts w:ascii="Cambria Math" w:hAnsi="Cambria Math"/>
                  </w:rPr>
                </w:rPrChange>
              </w:rPr>
              <m:t>12</m:t>
            </m:r>
          </m:sub>
        </m:sSub>
        <m:d>
          <m:dPr>
            <m:begChr m:val="{"/>
            <m:endChr m:val=""/>
            <m:ctrlPr>
              <w:rPr>
                <w:rFonts w:ascii="Cambria Math" w:hAnsi="Cambria Math"/>
                <w:rPrChange w:id="6588" w:author="凡 张" w:date="2019-05-26T07:05:00Z">
                  <w:rPr>
                    <w:rFonts w:ascii="Cambria Math" w:hAnsi="Cambria Math"/>
                  </w:rPr>
                </w:rPrChange>
              </w:rPr>
            </m:ctrlPr>
          </m:dPr>
          <m:e>
            <m:eqArr>
              <m:eqArrPr>
                <m:ctrlPr>
                  <w:rPr>
                    <w:rFonts w:ascii="Cambria Math" w:hAnsi="Cambria Math"/>
                    <w:rPrChange w:id="6589" w:author="凡 张" w:date="2019-05-26T07:05:00Z">
                      <w:rPr>
                        <w:rFonts w:ascii="Cambria Math" w:hAnsi="Cambria Math"/>
                      </w:rPr>
                    </w:rPrChange>
                  </w:rPr>
                </m:ctrlPr>
              </m:eqArrPr>
              <m:e>
                <m:sSub>
                  <m:sSubPr>
                    <m:ctrlPr>
                      <w:rPr>
                        <w:rFonts w:ascii="Cambria Math" w:hAnsi="Cambria Math"/>
                        <w:rPrChange w:id="6590" w:author="凡 张" w:date="2019-05-26T07:05:00Z">
                          <w:rPr>
                            <w:rFonts w:ascii="Cambria Math" w:hAnsi="Cambria Math"/>
                          </w:rPr>
                        </w:rPrChange>
                      </w:rPr>
                    </m:ctrlPr>
                  </m:sSubPr>
                  <m:e>
                    <m:r>
                      <m:rPr>
                        <m:sty m:val="p"/>
                      </m:rPr>
                      <w:rPr>
                        <w:rFonts w:ascii="Cambria Math" w:hAnsi="Cambria Math"/>
                        <w:rPrChange w:id="6591" w:author="凡 张" w:date="2019-05-26T07:05:00Z">
                          <w:rPr>
                            <w:rFonts w:ascii="Cambria Math" w:hAnsi="Cambria Math"/>
                          </w:rPr>
                        </w:rPrChange>
                      </w:rPr>
                      <m:t>Φ</m:t>
                    </m:r>
                  </m:e>
                  <m:sub>
                    <m:r>
                      <w:rPr>
                        <w:rFonts w:ascii="Cambria Math" w:hAnsi="Cambria Math"/>
                        <w:rPrChange w:id="6592" w:author="凡 张" w:date="2019-05-26T07:05:00Z">
                          <w:rPr>
                            <w:rFonts w:ascii="Cambria Math" w:hAnsi="Cambria Math"/>
                          </w:rPr>
                        </w:rPrChange>
                      </w:rPr>
                      <m:t>1</m:t>
                    </m:r>
                  </m:sub>
                </m:sSub>
                <m:d>
                  <m:dPr>
                    <m:ctrlPr>
                      <w:rPr>
                        <w:rFonts w:ascii="Cambria Math" w:hAnsi="Cambria Math"/>
                        <w:i/>
                        <w:rPrChange w:id="6593" w:author="凡 张" w:date="2019-05-26T07:05:00Z">
                          <w:rPr>
                            <w:rFonts w:ascii="Cambria Math" w:hAnsi="Cambria Math"/>
                            <w:i/>
                          </w:rPr>
                        </w:rPrChange>
                      </w:rPr>
                    </m:ctrlPr>
                  </m:dPr>
                  <m:e>
                    <m:r>
                      <w:rPr>
                        <w:rFonts w:ascii="Cambria Math" w:hAnsi="Cambria Math"/>
                        <w:rPrChange w:id="6594" w:author="凡 张" w:date="2019-05-26T07:05:00Z">
                          <w:rPr>
                            <w:rFonts w:ascii="Cambria Math" w:hAnsi="Cambria Math"/>
                          </w:rPr>
                        </w:rPrChange>
                      </w:rPr>
                      <m:t>x, y</m:t>
                    </m:r>
                  </m:e>
                </m:d>
                <m:r>
                  <w:rPr>
                    <w:rFonts w:ascii="Cambria Math" w:hAnsi="Cambria Math"/>
                    <w:rPrChange w:id="6595" w:author="凡 张" w:date="2019-05-26T07:05:00Z">
                      <w:rPr>
                        <w:rFonts w:ascii="Cambria Math" w:hAnsi="Cambria Math"/>
                      </w:rPr>
                    </w:rPrChange>
                  </w:rPr>
                  <m:t>-</m:t>
                </m:r>
                <m:sSub>
                  <m:sSubPr>
                    <m:ctrlPr>
                      <w:rPr>
                        <w:rFonts w:ascii="Cambria Math" w:hAnsi="Cambria Math"/>
                        <w:rPrChange w:id="6596" w:author="凡 张" w:date="2019-05-26T07:05:00Z">
                          <w:rPr>
                            <w:rFonts w:ascii="Cambria Math" w:hAnsi="Cambria Math"/>
                          </w:rPr>
                        </w:rPrChange>
                      </w:rPr>
                    </m:ctrlPr>
                  </m:sSubPr>
                  <m:e>
                    <m:r>
                      <m:rPr>
                        <m:sty m:val="p"/>
                      </m:rPr>
                      <w:rPr>
                        <w:rFonts w:ascii="Cambria Math" w:hAnsi="Cambria Math"/>
                        <w:rPrChange w:id="6597" w:author="凡 张" w:date="2019-05-26T07:05:00Z">
                          <w:rPr>
                            <w:rFonts w:ascii="Cambria Math" w:hAnsi="Cambria Math"/>
                          </w:rPr>
                        </w:rPrChange>
                      </w:rPr>
                      <m:t>Φ</m:t>
                    </m:r>
                  </m:e>
                  <m:sub>
                    <m:r>
                      <w:rPr>
                        <w:rFonts w:ascii="Cambria Math" w:hAnsi="Cambria Math"/>
                        <w:rPrChange w:id="6598" w:author="凡 张" w:date="2019-05-26T07:05:00Z">
                          <w:rPr>
                            <w:rFonts w:ascii="Cambria Math" w:hAnsi="Cambria Math"/>
                          </w:rPr>
                        </w:rPrChange>
                      </w:rPr>
                      <m:t>2</m:t>
                    </m:r>
                  </m:sub>
                </m:sSub>
                <m:d>
                  <m:dPr>
                    <m:ctrlPr>
                      <w:rPr>
                        <w:rFonts w:ascii="Cambria Math" w:hAnsi="Cambria Math"/>
                        <w:i/>
                        <w:rPrChange w:id="6599" w:author="凡 张" w:date="2019-05-26T07:05:00Z">
                          <w:rPr>
                            <w:rFonts w:ascii="Cambria Math" w:hAnsi="Cambria Math"/>
                            <w:i/>
                          </w:rPr>
                        </w:rPrChange>
                      </w:rPr>
                    </m:ctrlPr>
                  </m:dPr>
                  <m:e>
                    <m:r>
                      <w:rPr>
                        <w:rFonts w:ascii="Cambria Math" w:hAnsi="Cambria Math"/>
                        <w:rPrChange w:id="6600" w:author="凡 张" w:date="2019-05-26T07:05:00Z">
                          <w:rPr>
                            <w:rFonts w:ascii="Cambria Math" w:hAnsi="Cambria Math"/>
                          </w:rPr>
                        </w:rPrChange>
                      </w:rPr>
                      <m:t>x, y</m:t>
                    </m:r>
                  </m:e>
                </m:d>
                <m:r>
                  <w:rPr>
                    <w:rFonts w:ascii="Cambria Math" w:hAnsi="Cambria Math"/>
                    <w:rPrChange w:id="6601" w:author="凡 张" w:date="2019-05-26T07:05:00Z">
                      <w:rPr>
                        <w:rFonts w:ascii="Cambria Math" w:hAnsi="Cambria Math"/>
                      </w:rPr>
                    </w:rPrChange>
                  </w:rPr>
                  <m:t xml:space="preserve">,         </m:t>
                </m:r>
              </m:e>
              <m:e>
                <m:sSub>
                  <m:sSubPr>
                    <m:ctrlPr>
                      <w:rPr>
                        <w:rFonts w:ascii="Cambria Math" w:hAnsi="Cambria Math"/>
                        <w:rPrChange w:id="6602" w:author="凡 张" w:date="2019-05-26T07:05:00Z">
                          <w:rPr>
                            <w:rFonts w:ascii="Cambria Math" w:hAnsi="Cambria Math"/>
                          </w:rPr>
                        </w:rPrChange>
                      </w:rPr>
                    </m:ctrlPr>
                  </m:sSubPr>
                  <m:e>
                    <m:r>
                      <m:rPr>
                        <m:sty m:val="p"/>
                      </m:rPr>
                      <w:rPr>
                        <w:rFonts w:ascii="Cambria Math" w:hAnsi="Cambria Math"/>
                        <w:rPrChange w:id="6603" w:author="凡 张" w:date="2019-05-26T07:05:00Z">
                          <w:rPr>
                            <w:rFonts w:ascii="Cambria Math" w:hAnsi="Cambria Math"/>
                          </w:rPr>
                        </w:rPrChange>
                      </w:rPr>
                      <m:t>Φ</m:t>
                    </m:r>
                  </m:e>
                  <m:sub>
                    <m:r>
                      <w:rPr>
                        <w:rFonts w:ascii="Cambria Math" w:hAnsi="Cambria Math"/>
                        <w:rPrChange w:id="6604" w:author="凡 张" w:date="2019-05-26T07:05:00Z">
                          <w:rPr>
                            <w:rFonts w:ascii="Cambria Math" w:hAnsi="Cambria Math"/>
                          </w:rPr>
                        </w:rPrChange>
                      </w:rPr>
                      <m:t>1</m:t>
                    </m:r>
                  </m:sub>
                </m:sSub>
                <m:d>
                  <m:dPr>
                    <m:ctrlPr>
                      <w:rPr>
                        <w:rFonts w:ascii="Cambria Math" w:hAnsi="Cambria Math"/>
                        <w:i/>
                        <w:rPrChange w:id="6605" w:author="凡 张" w:date="2019-05-26T07:05:00Z">
                          <w:rPr>
                            <w:rFonts w:ascii="Cambria Math" w:hAnsi="Cambria Math"/>
                            <w:i/>
                          </w:rPr>
                        </w:rPrChange>
                      </w:rPr>
                    </m:ctrlPr>
                  </m:dPr>
                  <m:e>
                    <m:r>
                      <w:rPr>
                        <w:rFonts w:ascii="Cambria Math" w:hAnsi="Cambria Math"/>
                        <w:rPrChange w:id="6606" w:author="凡 张" w:date="2019-05-26T07:05:00Z">
                          <w:rPr>
                            <w:rFonts w:ascii="Cambria Math" w:hAnsi="Cambria Math"/>
                          </w:rPr>
                        </w:rPrChange>
                      </w:rPr>
                      <m:t>x, y</m:t>
                    </m:r>
                  </m:e>
                </m:d>
                <m:r>
                  <w:rPr>
                    <w:rFonts w:ascii="Cambria Math" w:hAnsi="Cambria Math"/>
                    <w:rPrChange w:id="6607" w:author="凡 张" w:date="2019-05-26T07:05:00Z">
                      <w:rPr>
                        <w:rFonts w:ascii="Cambria Math" w:hAnsi="Cambria Math"/>
                      </w:rPr>
                    </w:rPrChange>
                  </w:rPr>
                  <m:t>-</m:t>
                </m:r>
                <m:sSub>
                  <m:sSubPr>
                    <m:ctrlPr>
                      <w:rPr>
                        <w:rFonts w:ascii="Cambria Math" w:hAnsi="Cambria Math"/>
                        <w:rPrChange w:id="6608" w:author="凡 张" w:date="2019-05-26T07:05:00Z">
                          <w:rPr>
                            <w:rFonts w:ascii="Cambria Math" w:hAnsi="Cambria Math"/>
                          </w:rPr>
                        </w:rPrChange>
                      </w:rPr>
                    </m:ctrlPr>
                  </m:sSubPr>
                  <m:e>
                    <m:r>
                      <m:rPr>
                        <m:sty m:val="p"/>
                      </m:rPr>
                      <w:rPr>
                        <w:rFonts w:ascii="Cambria Math" w:hAnsi="Cambria Math"/>
                        <w:rPrChange w:id="6609" w:author="凡 张" w:date="2019-05-26T07:05:00Z">
                          <w:rPr>
                            <w:rFonts w:ascii="Cambria Math" w:hAnsi="Cambria Math"/>
                          </w:rPr>
                        </w:rPrChange>
                      </w:rPr>
                      <m:t>Φ</m:t>
                    </m:r>
                  </m:e>
                  <m:sub>
                    <m:r>
                      <w:rPr>
                        <w:rFonts w:ascii="Cambria Math" w:hAnsi="Cambria Math"/>
                        <w:rPrChange w:id="6610" w:author="凡 张" w:date="2019-05-26T07:05:00Z">
                          <w:rPr>
                            <w:rFonts w:ascii="Cambria Math" w:hAnsi="Cambria Math"/>
                          </w:rPr>
                        </w:rPrChange>
                      </w:rPr>
                      <m:t>2</m:t>
                    </m:r>
                  </m:sub>
                </m:sSub>
                <m:d>
                  <m:dPr>
                    <m:ctrlPr>
                      <w:rPr>
                        <w:rFonts w:ascii="Cambria Math" w:hAnsi="Cambria Math"/>
                        <w:i/>
                        <w:rPrChange w:id="6611" w:author="凡 张" w:date="2019-05-26T07:05:00Z">
                          <w:rPr>
                            <w:rFonts w:ascii="Cambria Math" w:hAnsi="Cambria Math"/>
                            <w:i/>
                          </w:rPr>
                        </w:rPrChange>
                      </w:rPr>
                    </m:ctrlPr>
                  </m:dPr>
                  <m:e>
                    <m:r>
                      <w:rPr>
                        <w:rFonts w:ascii="Cambria Math" w:hAnsi="Cambria Math"/>
                        <w:rPrChange w:id="6612" w:author="凡 张" w:date="2019-05-26T07:05:00Z">
                          <w:rPr>
                            <w:rFonts w:ascii="Cambria Math" w:hAnsi="Cambria Math"/>
                          </w:rPr>
                        </w:rPrChange>
                      </w:rPr>
                      <m:t>x, y</m:t>
                    </m:r>
                  </m:e>
                </m:d>
                <m:r>
                  <w:rPr>
                    <w:rFonts w:ascii="Cambria Math" w:hAnsi="Cambria Math"/>
                    <w:rPrChange w:id="6613" w:author="凡 张" w:date="2019-05-26T07:05:00Z">
                      <w:rPr>
                        <w:rFonts w:ascii="Cambria Math" w:hAnsi="Cambria Math"/>
                      </w:rPr>
                    </w:rPrChange>
                  </w:rPr>
                  <m:t xml:space="preserve">+2π, </m:t>
                </m:r>
              </m:e>
            </m:eqArr>
            <m:r>
              <w:rPr>
                <w:rFonts w:ascii="Cambria Math" w:hAnsi="Cambria Math"/>
                <w:rPrChange w:id="6614" w:author="凡 张" w:date="2019-05-26T07:05:00Z">
                  <w:rPr>
                    <w:rFonts w:ascii="Cambria Math" w:hAnsi="Cambria Math"/>
                  </w:rPr>
                </w:rPrChange>
              </w:rPr>
              <m:t xml:space="preserve">                   </m:t>
            </m:r>
            <m:f>
              <m:fPr>
                <m:type m:val="noBar"/>
                <m:ctrlPr>
                  <w:rPr>
                    <w:rFonts w:ascii="Cambria Math" w:hAnsi="Cambria Math"/>
                    <w:i/>
                    <w:rPrChange w:id="6615" w:author="凡 张" w:date="2019-05-26T07:05:00Z">
                      <w:rPr>
                        <w:rFonts w:ascii="Cambria Math" w:hAnsi="Cambria Math"/>
                        <w:i/>
                      </w:rPr>
                    </w:rPrChange>
                  </w:rPr>
                </m:ctrlPr>
              </m:fPr>
              <m:num>
                <m:sSub>
                  <m:sSubPr>
                    <m:ctrlPr>
                      <w:rPr>
                        <w:rFonts w:ascii="Cambria Math" w:hAnsi="Cambria Math"/>
                        <w:rPrChange w:id="6616" w:author="凡 张" w:date="2019-05-26T07:05:00Z">
                          <w:rPr>
                            <w:rFonts w:ascii="Cambria Math" w:hAnsi="Cambria Math"/>
                          </w:rPr>
                        </w:rPrChange>
                      </w:rPr>
                    </m:ctrlPr>
                  </m:sSubPr>
                  <m:e>
                    <m:r>
                      <m:rPr>
                        <m:sty m:val="p"/>
                      </m:rPr>
                      <w:rPr>
                        <w:rFonts w:ascii="Cambria Math" w:hAnsi="Cambria Math"/>
                        <w:rPrChange w:id="6617" w:author="凡 张" w:date="2019-05-26T07:05:00Z">
                          <w:rPr>
                            <w:rFonts w:ascii="Cambria Math" w:hAnsi="Cambria Math"/>
                          </w:rPr>
                        </w:rPrChange>
                      </w:rPr>
                      <m:t>Φ</m:t>
                    </m:r>
                  </m:e>
                  <m:sub>
                    <m:r>
                      <w:rPr>
                        <w:rFonts w:ascii="Cambria Math" w:hAnsi="Cambria Math"/>
                        <w:rPrChange w:id="6618" w:author="凡 张" w:date="2019-05-26T07:05:00Z">
                          <w:rPr>
                            <w:rFonts w:ascii="Cambria Math" w:hAnsi="Cambria Math"/>
                          </w:rPr>
                        </w:rPrChange>
                      </w:rPr>
                      <m:t>1</m:t>
                    </m:r>
                  </m:sub>
                </m:sSub>
                <m:r>
                  <w:rPr>
                    <w:rFonts w:ascii="Cambria Math" w:hAnsi="Cambria Math"/>
                    <w:rPrChange w:id="6619" w:author="凡 张" w:date="2019-05-26T07:05:00Z">
                      <w:rPr>
                        <w:rFonts w:ascii="Cambria Math" w:hAnsi="Cambria Math"/>
                      </w:rPr>
                    </w:rPrChange>
                  </w:rPr>
                  <m:t>&gt;</m:t>
                </m:r>
                <m:sSub>
                  <m:sSubPr>
                    <m:ctrlPr>
                      <w:rPr>
                        <w:rFonts w:ascii="Cambria Math" w:hAnsi="Cambria Math"/>
                        <w:rPrChange w:id="6620" w:author="凡 张" w:date="2019-05-26T07:05:00Z">
                          <w:rPr>
                            <w:rFonts w:ascii="Cambria Math" w:hAnsi="Cambria Math"/>
                          </w:rPr>
                        </w:rPrChange>
                      </w:rPr>
                    </m:ctrlPr>
                  </m:sSubPr>
                  <m:e>
                    <m:r>
                      <m:rPr>
                        <m:sty m:val="p"/>
                      </m:rPr>
                      <w:rPr>
                        <w:rFonts w:ascii="Cambria Math" w:hAnsi="Cambria Math"/>
                        <w:rPrChange w:id="6621" w:author="凡 张" w:date="2019-05-26T07:05:00Z">
                          <w:rPr>
                            <w:rFonts w:ascii="Cambria Math" w:hAnsi="Cambria Math"/>
                          </w:rPr>
                        </w:rPrChange>
                      </w:rPr>
                      <m:t>Φ</m:t>
                    </m:r>
                  </m:e>
                  <m:sub>
                    <m:r>
                      <w:rPr>
                        <w:rFonts w:ascii="Cambria Math" w:hAnsi="Cambria Math"/>
                        <w:rPrChange w:id="6622" w:author="凡 张" w:date="2019-05-26T07:05:00Z">
                          <w:rPr>
                            <w:rFonts w:ascii="Cambria Math" w:hAnsi="Cambria Math"/>
                          </w:rPr>
                        </w:rPrChange>
                      </w:rPr>
                      <m:t>2</m:t>
                    </m:r>
                  </m:sub>
                </m:sSub>
              </m:num>
              <m:den>
                <m:r>
                  <m:rPr>
                    <m:sty m:val="p"/>
                  </m:rPr>
                  <w:rPr>
                    <w:rFonts w:ascii="Cambria Math" w:hAnsi="Cambria Math"/>
                    <w:rPrChange w:id="6623" w:author="凡 张" w:date="2019-05-26T07:05:00Z">
                      <w:rPr>
                        <w:rFonts w:ascii="Cambria Math" w:hAnsi="Cambria Math"/>
                      </w:rPr>
                    </w:rPrChange>
                  </w:rPr>
                  <m:t>其他</m:t>
                </m:r>
              </m:den>
            </m:f>
          </m:e>
        </m:d>
      </m:oMath>
      <w:r w:rsidRPr="00D62216">
        <w:rPr>
          <w:rPrChange w:id="6624" w:author="凡 张" w:date="2019-05-26T07:05:00Z">
            <w:rPr>
              <w:rFonts w:hint="eastAsia"/>
            </w:rPr>
          </w:rPrChange>
        </w:rPr>
        <w:tab/>
        <w:t>(7.1)</w:t>
      </w:r>
    </w:p>
    <w:p w:rsidR="00640460" w:rsidRPr="00D62216" w:rsidRDefault="002925A7" w:rsidP="00D5535B">
      <w:pPr>
        <w:pStyle w:val="aff8"/>
        <w:ind w:firstLine="480"/>
        <w:rPr>
          <w:rPrChange w:id="6625" w:author="凡 张" w:date="2019-05-26T07:05:00Z">
            <w:rPr/>
          </w:rPrChange>
        </w:rPr>
      </w:pPr>
      <w:r w:rsidRPr="00D62216">
        <w:rPr>
          <w:rPrChange w:id="6626" w:author="凡 张" w:date="2019-05-26T07:05:00Z">
            <w:rPr>
              <w:rFonts w:hint="eastAsia"/>
            </w:rPr>
          </w:rPrChange>
        </w:rPr>
        <w:t>在上式子中，</w:t>
      </w:r>
      <m:oMath>
        <m:sSub>
          <m:sSubPr>
            <m:ctrlPr>
              <w:rPr>
                <w:rFonts w:ascii="Cambria Math" w:hAnsi="Cambria Math"/>
                <w:rPrChange w:id="6627" w:author="凡 张" w:date="2019-05-26T07:05:00Z">
                  <w:rPr>
                    <w:rFonts w:ascii="Cambria Math" w:hAnsi="Cambria Math"/>
                  </w:rPr>
                </w:rPrChange>
              </w:rPr>
            </m:ctrlPr>
          </m:sSubPr>
          <m:e>
            <m:r>
              <m:rPr>
                <m:sty m:val="p"/>
              </m:rPr>
              <w:rPr>
                <w:rFonts w:ascii="Cambria Math" w:hAnsi="Cambria Math"/>
                <w:rPrChange w:id="6628" w:author="凡 张" w:date="2019-05-26T07:05:00Z">
                  <w:rPr>
                    <w:rFonts w:ascii="Cambria Math" w:hAnsi="Cambria Math"/>
                  </w:rPr>
                </w:rPrChange>
              </w:rPr>
              <m:t>Φ</m:t>
            </m:r>
          </m:e>
          <m:sub>
            <m:r>
              <w:rPr>
                <w:rFonts w:ascii="Cambria Math" w:hAnsi="Cambria Math"/>
                <w:rPrChange w:id="6629" w:author="凡 张" w:date="2019-05-26T07:05:00Z">
                  <w:rPr>
                    <w:rFonts w:ascii="Cambria Math" w:hAnsi="Cambria Math"/>
                  </w:rPr>
                </w:rPrChange>
              </w:rPr>
              <m:t>1</m:t>
            </m:r>
          </m:sub>
        </m:sSub>
        <m:r>
          <m:rPr>
            <m:sty m:val="p"/>
          </m:rPr>
          <w:rPr>
            <w:rFonts w:ascii="Cambria Math" w:hAnsi="Cambria Math"/>
            <w:rPrChange w:id="6630" w:author="凡 张" w:date="2019-05-26T07:05:00Z">
              <w:rPr>
                <w:rFonts w:ascii="Cambria Math" w:hAnsi="Cambria Math" w:hint="eastAsia"/>
              </w:rPr>
            </w:rPrChange>
          </w:rPr>
          <m:t>，</m:t>
        </m:r>
        <m:sSub>
          <m:sSubPr>
            <m:ctrlPr>
              <w:rPr>
                <w:rFonts w:ascii="Cambria Math" w:hAnsi="Cambria Math"/>
                <w:rPrChange w:id="6631" w:author="凡 张" w:date="2019-05-26T07:05:00Z">
                  <w:rPr>
                    <w:rFonts w:ascii="Cambria Math" w:hAnsi="Cambria Math"/>
                  </w:rPr>
                </w:rPrChange>
              </w:rPr>
            </m:ctrlPr>
          </m:sSubPr>
          <m:e>
            <m:r>
              <m:rPr>
                <m:sty m:val="p"/>
              </m:rPr>
              <w:rPr>
                <w:rFonts w:ascii="Cambria Math" w:hAnsi="Cambria Math"/>
                <w:rPrChange w:id="6632" w:author="凡 张" w:date="2019-05-26T07:05:00Z">
                  <w:rPr>
                    <w:rFonts w:ascii="Cambria Math" w:hAnsi="Cambria Math"/>
                  </w:rPr>
                </w:rPrChange>
              </w:rPr>
              <m:t>Φ</m:t>
            </m:r>
          </m:e>
          <m:sub>
            <m:r>
              <w:rPr>
                <w:rFonts w:ascii="Cambria Math" w:hAnsi="Cambria Math"/>
                <w:rPrChange w:id="6633" w:author="凡 张" w:date="2019-05-26T07:05:00Z">
                  <w:rPr>
                    <w:rFonts w:ascii="Cambria Math" w:hAnsi="Cambria Math"/>
                  </w:rPr>
                </w:rPrChange>
              </w:rPr>
              <m:t>2</m:t>
            </m:r>
          </m:sub>
        </m:sSub>
      </m:oMath>
      <w:r w:rsidRPr="00D62216">
        <w:rPr>
          <w:rPrChange w:id="6634" w:author="凡 张" w:date="2019-05-26T07:05:00Z">
            <w:rPr/>
          </w:rPrChange>
        </w:rPr>
        <w:t>分别对应这莫尔波长</w:t>
      </w:r>
      <m:oMath>
        <m:sSub>
          <m:sSubPr>
            <m:ctrlPr>
              <w:rPr>
                <w:rFonts w:ascii="Cambria Math" w:hAnsi="Cambria Math"/>
                <w:rPrChange w:id="6635" w:author="凡 张" w:date="2019-05-26T07:05:00Z">
                  <w:rPr>
                    <w:rFonts w:ascii="Cambria Math" w:hAnsi="Cambria Math"/>
                  </w:rPr>
                </w:rPrChange>
              </w:rPr>
            </m:ctrlPr>
          </m:sSubPr>
          <m:e>
            <m:r>
              <w:rPr>
                <w:rFonts w:ascii="Cambria Math" w:hAnsi="Cambria Math"/>
                <w:rPrChange w:id="6636" w:author="凡 张" w:date="2019-05-26T07:05:00Z">
                  <w:rPr>
                    <w:rFonts w:ascii="Cambria Math" w:hAnsi="Cambria Math"/>
                  </w:rPr>
                </w:rPrChange>
              </w:rPr>
              <m:t>λ</m:t>
            </m:r>
          </m:e>
          <m:sub>
            <m:r>
              <w:rPr>
                <w:rFonts w:ascii="Cambria Math" w:hAnsi="Cambria Math"/>
                <w:rPrChange w:id="6637" w:author="凡 张" w:date="2019-05-26T07:05:00Z">
                  <w:rPr>
                    <w:rFonts w:ascii="Cambria Math" w:hAnsi="Cambria Math"/>
                  </w:rPr>
                </w:rPrChange>
              </w:rPr>
              <m:t>1</m:t>
            </m:r>
          </m:sub>
        </m:sSub>
        <m:r>
          <w:rPr>
            <w:rFonts w:ascii="Cambria Math" w:hAnsi="Cambria Math"/>
            <w:rPrChange w:id="6638" w:author="凡 张" w:date="2019-05-26T07:05:00Z">
              <w:rPr>
                <w:rFonts w:ascii="Cambria Math" w:hAnsi="Cambria Math"/>
              </w:rPr>
            </w:rPrChange>
          </w:rPr>
          <m:t>，</m:t>
        </m:r>
        <m:sSub>
          <m:sSubPr>
            <m:ctrlPr>
              <w:rPr>
                <w:rFonts w:ascii="Cambria Math" w:hAnsi="Cambria Math"/>
                <w:i/>
                <w:rPrChange w:id="6639" w:author="凡 张" w:date="2019-05-26T07:05:00Z">
                  <w:rPr>
                    <w:rFonts w:ascii="Cambria Math" w:hAnsi="Cambria Math"/>
                    <w:i/>
                  </w:rPr>
                </w:rPrChange>
              </w:rPr>
            </m:ctrlPr>
          </m:sSubPr>
          <m:e>
            <m:r>
              <w:rPr>
                <w:rFonts w:ascii="Cambria Math" w:hAnsi="Cambria Math"/>
                <w:rPrChange w:id="6640" w:author="凡 张" w:date="2019-05-26T07:05:00Z">
                  <w:rPr>
                    <w:rFonts w:ascii="Cambria Math" w:hAnsi="Cambria Math"/>
                  </w:rPr>
                </w:rPrChange>
              </w:rPr>
              <m:t>λ</m:t>
            </m:r>
          </m:e>
          <m:sub>
            <m:r>
              <w:rPr>
                <w:rFonts w:ascii="Cambria Math" w:hAnsi="Cambria Math"/>
                <w:rPrChange w:id="6641" w:author="凡 张" w:date="2019-05-26T07:05:00Z">
                  <w:rPr>
                    <w:rFonts w:ascii="Cambria Math" w:hAnsi="Cambria Math"/>
                  </w:rPr>
                </w:rPrChange>
              </w:rPr>
              <m:t>2</m:t>
            </m:r>
          </m:sub>
        </m:sSub>
      </m:oMath>
      <w:r w:rsidRPr="00D62216">
        <w:rPr>
          <w:rPrChange w:id="6642" w:author="凡 张" w:date="2019-05-26T07:05:00Z">
            <w:rPr>
              <w:rFonts w:hint="eastAsia"/>
            </w:rPr>
          </w:rPrChange>
        </w:rPr>
        <w:t>,</w:t>
      </w:r>
      <w:r w:rsidRPr="00D62216">
        <w:rPr>
          <w:rPrChange w:id="6643" w:author="凡 张" w:date="2019-05-26T07:05:00Z">
            <w:rPr>
              <w:rFonts w:hint="eastAsia"/>
            </w:rPr>
          </w:rPrChange>
        </w:rPr>
        <w:t>而且</w:t>
      </w:r>
      <m:oMath>
        <m:sSub>
          <m:sSubPr>
            <m:ctrlPr>
              <w:rPr>
                <w:rFonts w:ascii="Cambria Math" w:hAnsi="Cambria Math"/>
                <w:rPrChange w:id="6644" w:author="凡 张" w:date="2019-05-26T07:05:00Z">
                  <w:rPr>
                    <w:rFonts w:ascii="Cambria Math" w:hAnsi="Cambria Math"/>
                  </w:rPr>
                </w:rPrChange>
              </w:rPr>
            </m:ctrlPr>
          </m:sSubPr>
          <m:e>
            <m:r>
              <w:rPr>
                <w:rFonts w:ascii="Cambria Math" w:hAnsi="Cambria Math"/>
                <w:rPrChange w:id="6645" w:author="凡 张" w:date="2019-05-26T07:05:00Z">
                  <w:rPr>
                    <w:rFonts w:ascii="Cambria Math" w:hAnsi="Cambria Math"/>
                  </w:rPr>
                </w:rPrChange>
              </w:rPr>
              <m:t>λ</m:t>
            </m:r>
          </m:e>
          <m:sub>
            <m:r>
              <w:rPr>
                <w:rFonts w:ascii="Cambria Math" w:hAnsi="Cambria Math"/>
                <w:rPrChange w:id="6646" w:author="凡 张" w:date="2019-05-26T07:05:00Z">
                  <w:rPr>
                    <w:rFonts w:ascii="Cambria Math" w:hAnsi="Cambria Math"/>
                  </w:rPr>
                </w:rPrChange>
              </w:rPr>
              <m:t>1</m:t>
            </m:r>
          </m:sub>
        </m:sSub>
        <m:r>
          <w:rPr>
            <w:rFonts w:ascii="Cambria Math" w:hAnsi="Cambria Math"/>
            <w:rPrChange w:id="6647" w:author="凡 张" w:date="2019-05-26T07:05:00Z">
              <w:rPr>
                <w:rFonts w:ascii="Cambria Math" w:hAnsi="Cambria Math"/>
              </w:rPr>
            </w:rPrChange>
          </w:rPr>
          <m:t>&lt;</m:t>
        </m:r>
        <m:sSub>
          <m:sSubPr>
            <m:ctrlPr>
              <w:rPr>
                <w:rFonts w:ascii="Cambria Math" w:hAnsi="Cambria Math"/>
                <w:i/>
                <w:rPrChange w:id="6648" w:author="凡 张" w:date="2019-05-26T07:05:00Z">
                  <w:rPr>
                    <w:rFonts w:ascii="Cambria Math" w:hAnsi="Cambria Math"/>
                    <w:i/>
                  </w:rPr>
                </w:rPrChange>
              </w:rPr>
            </m:ctrlPr>
          </m:sSubPr>
          <m:e>
            <m:r>
              <w:rPr>
                <w:rFonts w:ascii="Cambria Math" w:hAnsi="Cambria Math"/>
                <w:rPrChange w:id="6649" w:author="凡 张" w:date="2019-05-26T07:05:00Z">
                  <w:rPr>
                    <w:rFonts w:ascii="Cambria Math" w:hAnsi="Cambria Math"/>
                  </w:rPr>
                </w:rPrChange>
              </w:rPr>
              <m:t>λ</m:t>
            </m:r>
          </m:e>
          <m:sub>
            <m:r>
              <w:rPr>
                <w:rFonts w:ascii="Cambria Math" w:hAnsi="Cambria Math"/>
                <w:rPrChange w:id="6650" w:author="凡 张" w:date="2019-05-26T07:05:00Z">
                  <w:rPr>
                    <w:rFonts w:ascii="Cambria Math" w:hAnsi="Cambria Math"/>
                  </w:rPr>
                </w:rPrChange>
              </w:rPr>
              <m:t>2</m:t>
            </m:r>
          </m:sub>
        </m:sSub>
      </m:oMath>
      <w:r w:rsidRPr="00D62216">
        <w:rPr>
          <w:rPrChange w:id="6651" w:author="凡 张" w:date="2019-05-26T07:05:00Z">
            <w:rPr>
              <w:rFonts w:hint="eastAsia"/>
            </w:rPr>
          </w:rPrChange>
        </w:rPr>
        <w:t>。相对与同一高度分布，小莫尔波长的相位分布应超前于大莫尔波长的相位分布。</w:t>
      </w:r>
      <w:r w:rsidR="00640460" w:rsidRPr="00D62216">
        <w:rPr>
          <w:rPrChange w:id="6652" w:author="凡 张" w:date="2019-05-26T07:05:00Z">
            <w:rPr>
              <w:rFonts w:hint="eastAsia"/>
            </w:rPr>
          </w:rPrChange>
        </w:rPr>
        <w:t>但在折叠相位分布里，相位限制在一个周期内。因此，当小莫尔波长的相位分布相对与大莫尔波长的相位分布出现延迟时，既是相位出现折叠时。此时，参考相位加一个周期。</w:t>
      </w:r>
      <w:r w:rsidR="00E64F07" w:rsidRPr="00D62216">
        <w:rPr>
          <w:rPrChange w:id="6653" w:author="凡 张" w:date="2019-05-26T07:05:00Z">
            <w:rPr>
              <w:rFonts w:hint="eastAsia"/>
            </w:rPr>
          </w:rPrChange>
        </w:rPr>
        <w:t>如图</w:t>
      </w:r>
      <w:r w:rsidR="00E64F07" w:rsidRPr="00D62216">
        <w:rPr>
          <w:rPrChange w:id="6654" w:author="凡 张" w:date="2019-05-26T07:05:00Z">
            <w:rPr>
              <w:rFonts w:hint="eastAsia"/>
            </w:rPr>
          </w:rPrChange>
        </w:rPr>
        <w:t>19</w:t>
      </w:r>
      <w:r w:rsidR="00E64F07" w:rsidRPr="00D62216">
        <w:rPr>
          <w:rPrChange w:id="6655" w:author="凡 张" w:date="2019-05-26T07:05:00Z">
            <w:rPr>
              <w:rFonts w:hint="eastAsia"/>
            </w:rPr>
          </w:rPrChange>
        </w:rPr>
        <w:t>，</w:t>
      </w:r>
      <w:r w:rsidR="005A2C5A" w:rsidRPr="00D62216">
        <w:rPr>
          <w:rPrChange w:id="6656" w:author="凡 张" w:date="2019-05-26T07:05:00Z">
            <w:rPr>
              <w:rFonts w:hint="eastAsia"/>
            </w:rPr>
          </w:rPrChange>
        </w:rPr>
        <w:t>对同一测量物体圆球，根据</w:t>
      </w:r>
      <w:r w:rsidR="005A2C5A" w:rsidRPr="00D62216">
        <w:rPr>
          <w:rPrChange w:id="6657" w:author="凡 张" w:date="2019-05-26T07:05:00Z">
            <w:rPr>
              <w:rFonts w:hint="eastAsia"/>
            </w:rPr>
          </w:rPrChange>
        </w:rPr>
        <w:t>3.1</w:t>
      </w:r>
      <w:r w:rsidR="005A2C5A" w:rsidRPr="00D62216">
        <w:rPr>
          <w:rPrChange w:id="6658" w:author="凡 张" w:date="2019-05-26T07:05:00Z">
            <w:rPr>
              <w:rFonts w:hint="eastAsia"/>
            </w:rPr>
          </w:rPrChange>
        </w:rPr>
        <w:t>式，在同一相机光轴</w:t>
      </w:r>
      <w:r w:rsidR="005A2C5A" w:rsidRPr="00D62216">
        <w:rPr>
          <w:rPrChange w:id="6659" w:author="凡 张" w:date="2019-05-26T07:05:00Z">
            <w:rPr>
              <w:rFonts w:hint="eastAsia"/>
            </w:rPr>
          </w:rPrChange>
        </w:rPr>
        <w:t>-</w:t>
      </w:r>
      <w:r w:rsidR="005A2C5A" w:rsidRPr="00D62216">
        <w:rPr>
          <w:rPrChange w:id="6660" w:author="凡 张" w:date="2019-05-26T07:05:00Z">
            <w:rPr>
              <w:rFonts w:hint="eastAsia"/>
            </w:rPr>
          </w:rPrChange>
        </w:rPr>
        <w:t>投影仪光轴夹角下，</w:t>
      </w:r>
    </w:p>
    <w:p w:rsidR="005A2C5A" w:rsidRPr="00D62216" w:rsidRDefault="00F81E25" w:rsidP="005A2C5A">
      <w:pPr>
        <w:pStyle w:val="afff3"/>
        <w:jc w:val="both"/>
        <w:rPr>
          <w:rPrChange w:id="6661" w:author="凡 张" w:date="2019-05-26T07:05:00Z">
            <w:rPr/>
          </w:rPrChange>
        </w:rPr>
      </w:pPr>
      <m:oMathPara>
        <m:oMath>
          <m:r>
            <m:rPr>
              <m:sty m:val="p"/>
            </m:rPr>
            <w:rPr>
              <w:rFonts w:ascii="Cambria Math" w:hAnsi="Cambria Math"/>
              <w:rPrChange w:id="6662" w:author="凡 张" w:date="2019-05-26T07:05:00Z">
                <w:rPr>
                  <w:rFonts w:ascii="Cambria Math" w:hAnsi="Cambria Math"/>
                </w:rPr>
              </w:rPrChange>
            </w:rPr>
            <m:t>λ=</m:t>
          </m:r>
          <m:f>
            <m:fPr>
              <m:ctrlPr>
                <w:rPr>
                  <w:rFonts w:ascii="Cambria Math" w:hAnsi="Cambria Math"/>
                  <w:rPrChange w:id="6663" w:author="凡 张" w:date="2019-05-26T07:05:00Z">
                    <w:rPr>
                      <w:rFonts w:ascii="Cambria Math" w:hAnsi="Cambria Math"/>
                    </w:rPr>
                  </w:rPrChange>
                </w:rPr>
              </m:ctrlPr>
            </m:fPr>
            <m:num>
              <m:r>
                <w:rPr>
                  <w:rFonts w:ascii="Cambria Math" w:hAnsi="Cambria Math"/>
                  <w:rPrChange w:id="6664" w:author="凡 张" w:date="2019-05-26T07:05:00Z">
                    <w:rPr>
                      <w:rFonts w:ascii="Cambria Math" w:hAnsi="Cambria Math"/>
                    </w:rPr>
                  </w:rPrChange>
                </w:rPr>
                <m:t>L</m:t>
              </m:r>
            </m:num>
            <m:den>
              <m:r>
                <w:rPr>
                  <w:rFonts w:ascii="Cambria Math" w:hAnsi="Cambria Math"/>
                  <w:rPrChange w:id="6665" w:author="凡 张" w:date="2019-05-26T07:05:00Z">
                    <w:rPr>
                      <w:rFonts w:ascii="Cambria Math" w:hAnsi="Cambria Math"/>
                    </w:rPr>
                  </w:rPrChange>
                </w:rPr>
                <m:t>tanθ</m:t>
              </m:r>
            </m:den>
          </m:f>
        </m:oMath>
      </m:oMathPara>
    </w:p>
    <w:p w:rsidR="005A2C5A" w:rsidRPr="00D62216" w:rsidRDefault="005A2C5A" w:rsidP="005A2C5A">
      <w:pPr>
        <w:pStyle w:val="aff8"/>
        <w:ind w:firstLineChars="0" w:firstLine="0"/>
        <w:rPr>
          <w:vertAlign w:val="subscript"/>
          <w:rPrChange w:id="6666" w:author="凡 张" w:date="2019-05-26T07:05:00Z">
            <w:rPr>
              <w:vertAlign w:val="subscript"/>
            </w:rPr>
          </w:rPrChange>
        </w:rPr>
      </w:pPr>
      <w:r w:rsidRPr="00D62216">
        <w:rPr>
          <w:rPrChange w:id="6667" w:author="凡 张" w:date="2019-05-26T07:05:00Z">
            <w:rPr>
              <w:rFonts w:hint="eastAsia"/>
            </w:rPr>
          </w:rPrChange>
        </w:rPr>
        <w:t>投影周期越大，莫尔波长越大。因此，图</w:t>
      </w:r>
      <w:r w:rsidRPr="00D62216">
        <w:rPr>
          <w:rPrChange w:id="6668" w:author="凡 张" w:date="2019-05-26T07:05:00Z">
            <w:rPr>
              <w:rFonts w:hint="eastAsia"/>
            </w:rPr>
          </w:rPrChange>
        </w:rPr>
        <w:t>19(a)</w:t>
      </w:r>
      <w:r w:rsidRPr="00D62216">
        <w:rPr>
          <w:rPrChange w:id="6669" w:author="凡 张" w:date="2019-05-26T07:05:00Z">
            <w:rPr>
              <w:rFonts w:hint="eastAsia"/>
            </w:rPr>
          </w:rPrChange>
        </w:rPr>
        <w:t>对应</w:t>
      </w:r>
      <m:oMath>
        <m:sSub>
          <m:sSubPr>
            <m:ctrlPr>
              <w:rPr>
                <w:rFonts w:ascii="Cambria Math" w:hAnsi="Cambria Math"/>
                <w:rPrChange w:id="6670" w:author="凡 张" w:date="2019-05-26T07:05:00Z">
                  <w:rPr>
                    <w:rFonts w:ascii="Cambria Math" w:hAnsi="Cambria Math"/>
                  </w:rPr>
                </w:rPrChange>
              </w:rPr>
            </m:ctrlPr>
          </m:sSubPr>
          <m:e>
            <m:r>
              <m:rPr>
                <m:sty m:val="p"/>
              </m:rPr>
              <w:rPr>
                <w:rFonts w:ascii="Cambria Math" w:hAnsi="Cambria Math"/>
                <w:rPrChange w:id="6671" w:author="凡 张" w:date="2019-05-26T07:05:00Z">
                  <w:rPr>
                    <w:rFonts w:ascii="Cambria Math" w:hAnsi="Cambria Math"/>
                  </w:rPr>
                </w:rPrChange>
              </w:rPr>
              <m:t>Φ</m:t>
            </m:r>
          </m:e>
          <m:sub>
            <m:r>
              <w:rPr>
                <w:rFonts w:ascii="Cambria Math" w:hAnsi="Cambria Math"/>
                <w:rPrChange w:id="6672" w:author="凡 张" w:date="2019-05-26T07:05:00Z">
                  <w:rPr>
                    <w:rFonts w:ascii="Cambria Math" w:hAnsi="Cambria Math"/>
                  </w:rPr>
                </w:rPrChange>
              </w:rPr>
              <m:t>1</m:t>
            </m:r>
          </m:sub>
        </m:sSub>
      </m:oMath>
      <w:r w:rsidRPr="00D62216">
        <w:rPr>
          <w:rPrChange w:id="6673" w:author="凡 张" w:date="2019-05-26T07:05:00Z">
            <w:rPr/>
          </w:rPrChange>
        </w:rPr>
        <w:t>，图</w:t>
      </w:r>
      <w:r w:rsidRPr="00D62216">
        <w:rPr>
          <w:rPrChange w:id="6674" w:author="凡 张" w:date="2019-05-26T07:05:00Z">
            <w:rPr>
              <w:rFonts w:hint="eastAsia"/>
            </w:rPr>
          </w:rPrChange>
        </w:rPr>
        <w:t>19(b)</w:t>
      </w:r>
      <w:r w:rsidRPr="00D62216">
        <w:rPr>
          <w:rPrChange w:id="6675" w:author="凡 张" w:date="2019-05-26T07:05:00Z">
            <w:rPr>
              <w:rFonts w:hint="eastAsia"/>
            </w:rPr>
          </w:rPrChange>
        </w:rPr>
        <w:t>对应</w:t>
      </w:r>
      <m:oMath>
        <m:sSub>
          <m:sSubPr>
            <m:ctrlPr>
              <w:rPr>
                <w:rFonts w:ascii="Cambria Math" w:hAnsi="Cambria Math"/>
                <w:rPrChange w:id="6676" w:author="凡 张" w:date="2019-05-26T07:05:00Z">
                  <w:rPr>
                    <w:rFonts w:ascii="Cambria Math" w:hAnsi="Cambria Math"/>
                  </w:rPr>
                </w:rPrChange>
              </w:rPr>
            </m:ctrlPr>
          </m:sSubPr>
          <m:e>
            <m:r>
              <m:rPr>
                <m:sty m:val="p"/>
              </m:rPr>
              <w:rPr>
                <w:rFonts w:ascii="Cambria Math" w:hAnsi="Cambria Math"/>
                <w:rPrChange w:id="6677" w:author="凡 张" w:date="2019-05-26T07:05:00Z">
                  <w:rPr>
                    <w:rFonts w:ascii="Cambria Math" w:hAnsi="Cambria Math"/>
                  </w:rPr>
                </w:rPrChange>
              </w:rPr>
              <m:t>Φ</m:t>
            </m:r>
          </m:e>
          <m:sub>
            <m:r>
              <w:rPr>
                <w:rFonts w:ascii="Cambria Math" w:hAnsi="Cambria Math"/>
                <w:rPrChange w:id="6678" w:author="凡 张" w:date="2019-05-26T07:05:00Z">
                  <w:rPr>
                    <w:rFonts w:ascii="Cambria Math" w:hAnsi="Cambria Math"/>
                  </w:rPr>
                </w:rPrChange>
              </w:rPr>
              <m:t>1</m:t>
            </m:r>
          </m:sub>
        </m:sSub>
      </m:oMath>
      <w:r w:rsidRPr="00D62216">
        <w:rPr>
          <w:rPrChange w:id="6679" w:author="凡 张" w:date="2019-05-26T07:05:00Z">
            <w:rPr/>
          </w:rPrChange>
        </w:rPr>
        <w:t>。当图</w:t>
      </w:r>
      <w:r w:rsidRPr="00D62216">
        <w:rPr>
          <w:rPrChange w:id="6680" w:author="凡 张" w:date="2019-05-26T07:05:00Z">
            <w:rPr>
              <w:rFonts w:hint="eastAsia"/>
            </w:rPr>
          </w:rPrChange>
        </w:rPr>
        <w:t>19(a)</w:t>
      </w:r>
      <w:r w:rsidRPr="00D62216">
        <w:rPr>
          <w:rPrChange w:id="6681" w:author="凡 张" w:date="2019-05-26T07:05:00Z">
            <w:rPr>
              <w:rFonts w:hint="eastAsia"/>
            </w:rPr>
          </w:rPrChange>
        </w:rPr>
        <w:t>中的相位拖后与图</w:t>
      </w:r>
      <w:r w:rsidRPr="00D62216">
        <w:rPr>
          <w:rPrChange w:id="6682" w:author="凡 张" w:date="2019-05-26T07:05:00Z">
            <w:rPr>
              <w:rFonts w:hint="eastAsia"/>
            </w:rPr>
          </w:rPrChange>
        </w:rPr>
        <w:t>19(b)</w:t>
      </w:r>
      <w:r w:rsidRPr="00D62216">
        <w:rPr>
          <w:rPrChange w:id="6683" w:author="凡 张" w:date="2019-05-26T07:05:00Z">
            <w:rPr>
              <w:rFonts w:hint="eastAsia"/>
            </w:rPr>
          </w:rPrChange>
        </w:rPr>
        <w:t>的时候，对二者相位差，补偿</w:t>
      </w:r>
      <m:oMath>
        <m:r>
          <m:rPr>
            <m:sty m:val="p"/>
          </m:rPr>
          <w:rPr>
            <w:rFonts w:ascii="Cambria Math" w:hAnsi="Cambria Math"/>
            <w:rPrChange w:id="6684" w:author="凡 张" w:date="2019-05-26T07:05:00Z">
              <w:rPr>
                <w:rFonts w:ascii="Cambria Math" w:hAnsi="Cambria Math"/>
              </w:rPr>
            </w:rPrChange>
          </w:rPr>
          <m:t>2π</m:t>
        </m:r>
      </m:oMath>
      <w:r w:rsidRPr="00D62216">
        <w:rPr>
          <w:rPrChange w:id="6685" w:author="凡 张" w:date="2019-05-26T07:05:00Z">
            <w:rPr/>
          </w:rPrChange>
        </w:rPr>
        <w:t>。</w:t>
      </w:r>
    </w:p>
    <w:p w:rsidR="00640460" w:rsidRPr="00D62216" w:rsidRDefault="00640460" w:rsidP="005A2C5A">
      <w:pPr>
        <w:pStyle w:val="aff8"/>
        <w:ind w:firstLineChars="0" w:firstLine="0"/>
        <w:rPr>
          <w:rPrChange w:id="6686" w:author="凡 张" w:date="2019-05-26T07:05:00Z">
            <w:rPr/>
          </w:rPrChange>
        </w:rPr>
      </w:pPr>
      <w:r w:rsidRPr="00D62216">
        <w:rPr>
          <w:rPrChange w:id="6687" w:author="凡 张" w:date="2019-05-26T07:05:00Z">
            <w:rPr>
              <w:rFonts w:hint="eastAsia"/>
            </w:rPr>
          </w:rPrChange>
        </w:rPr>
        <w:t>之后以此参考相位展开，小莫尔波长的相位分布，得</w:t>
      </w:r>
    </w:p>
    <w:p w:rsidR="00640460" w:rsidRPr="00D62216" w:rsidRDefault="00A1102B" w:rsidP="00640460">
      <w:pPr>
        <w:pStyle w:val="afff3"/>
        <w:rPr>
          <w:rPrChange w:id="6688" w:author="凡 张" w:date="2019-05-26T07:05:00Z">
            <w:rPr/>
          </w:rPrChange>
        </w:rPr>
      </w:pPr>
      <m:oMath>
        <m:r>
          <m:rPr>
            <m:sty m:val="p"/>
          </m:rPr>
          <w:rPr>
            <w:rFonts w:ascii="Cambria Math" w:hAnsi="Cambria Math"/>
            <w:rPrChange w:id="6689" w:author="凡 张" w:date="2019-05-26T07:05:00Z">
              <w:rPr>
                <w:rFonts w:ascii="Cambria Math" w:hAnsi="Cambria Math"/>
              </w:rPr>
            </w:rPrChange>
          </w:rPr>
          <m:t>φ</m:t>
        </m:r>
        <m:d>
          <m:dPr>
            <m:ctrlPr>
              <w:rPr>
                <w:rFonts w:ascii="Cambria Math" w:hAnsi="Cambria Math"/>
                <w:rPrChange w:id="6690" w:author="凡 张" w:date="2019-05-26T07:05:00Z">
                  <w:rPr>
                    <w:rFonts w:ascii="Cambria Math" w:hAnsi="Cambria Math"/>
                  </w:rPr>
                </w:rPrChange>
              </w:rPr>
            </m:ctrlPr>
          </m:dPr>
          <m:e>
            <m:r>
              <w:rPr>
                <w:rFonts w:ascii="Cambria Math" w:hAnsi="Cambria Math"/>
                <w:rPrChange w:id="6691" w:author="凡 张" w:date="2019-05-26T07:05:00Z">
                  <w:rPr>
                    <w:rFonts w:ascii="Cambria Math" w:hAnsi="Cambria Math"/>
                  </w:rPr>
                </w:rPrChange>
              </w:rPr>
              <m:t>x</m:t>
            </m:r>
            <m:r>
              <m:rPr>
                <m:sty m:val="p"/>
              </m:rPr>
              <w:rPr>
                <w:rFonts w:ascii="Cambria Math" w:hAnsi="Cambria Math"/>
                <w:rPrChange w:id="6692" w:author="凡 张" w:date="2019-05-26T07:05:00Z">
                  <w:rPr>
                    <w:rFonts w:ascii="Cambria Math" w:hAnsi="Cambria Math"/>
                  </w:rPr>
                </w:rPrChange>
              </w:rPr>
              <m:t xml:space="preserve">, </m:t>
            </m:r>
            <m:r>
              <w:rPr>
                <w:rFonts w:ascii="Cambria Math" w:hAnsi="Cambria Math"/>
                <w:rPrChange w:id="6693" w:author="凡 张" w:date="2019-05-26T07:05:00Z">
                  <w:rPr>
                    <w:rFonts w:ascii="Cambria Math" w:hAnsi="Cambria Math"/>
                  </w:rPr>
                </w:rPrChange>
              </w:rPr>
              <m:t>y</m:t>
            </m:r>
          </m:e>
        </m:d>
        <m:r>
          <m:rPr>
            <m:sty m:val="p"/>
          </m:rPr>
          <w:rPr>
            <w:rFonts w:ascii="Cambria Math" w:hAnsi="Cambria Math"/>
            <w:rPrChange w:id="6694" w:author="凡 张" w:date="2019-05-26T07:05:00Z">
              <w:rPr>
                <w:rFonts w:ascii="Cambria Math" w:hAnsi="Cambria Math" w:hint="eastAsia"/>
              </w:rPr>
            </w:rPrChange>
          </w:rPr>
          <m:t>=</m:t>
        </m:r>
        <m:sSub>
          <m:sSubPr>
            <m:ctrlPr>
              <w:rPr>
                <w:rFonts w:ascii="Cambria Math" w:hAnsi="Cambria Math"/>
                <w:rPrChange w:id="6695" w:author="凡 张" w:date="2019-05-26T07:05:00Z">
                  <w:rPr>
                    <w:rFonts w:ascii="Cambria Math" w:hAnsi="Cambria Math"/>
                  </w:rPr>
                </w:rPrChange>
              </w:rPr>
            </m:ctrlPr>
          </m:sSubPr>
          <m:e>
            <m:r>
              <m:rPr>
                <m:sty m:val="p"/>
              </m:rPr>
              <w:rPr>
                <w:rFonts w:ascii="Cambria Math" w:hAnsi="Cambria Math"/>
                <w:rPrChange w:id="6696" w:author="凡 张" w:date="2019-05-26T07:05:00Z">
                  <w:rPr>
                    <w:rFonts w:ascii="Cambria Math" w:hAnsi="Cambria Math"/>
                  </w:rPr>
                </w:rPrChange>
              </w:rPr>
              <m:t>Φ</m:t>
            </m:r>
          </m:e>
          <m:sub>
            <m:r>
              <m:rPr>
                <m:sty m:val="p"/>
              </m:rPr>
              <w:rPr>
                <w:rFonts w:ascii="Cambria Math" w:hAnsi="Cambria Math"/>
                <w:rPrChange w:id="6697" w:author="凡 张" w:date="2019-05-26T07:05:00Z">
                  <w:rPr>
                    <w:rFonts w:ascii="Cambria Math" w:hAnsi="Cambria Math"/>
                  </w:rPr>
                </w:rPrChange>
              </w:rPr>
              <m:t>1</m:t>
            </m:r>
          </m:sub>
        </m:sSub>
        <m:d>
          <m:dPr>
            <m:ctrlPr>
              <w:rPr>
                <w:rFonts w:ascii="Cambria Math" w:hAnsi="Cambria Math"/>
                <w:rPrChange w:id="6698" w:author="凡 张" w:date="2019-05-26T07:05:00Z">
                  <w:rPr>
                    <w:rFonts w:ascii="Cambria Math" w:hAnsi="Cambria Math"/>
                  </w:rPr>
                </w:rPrChange>
              </w:rPr>
            </m:ctrlPr>
          </m:dPr>
          <m:e>
            <m:r>
              <w:rPr>
                <w:rFonts w:ascii="Cambria Math" w:hAnsi="Cambria Math"/>
                <w:rPrChange w:id="6699" w:author="凡 张" w:date="2019-05-26T07:05:00Z">
                  <w:rPr>
                    <w:rFonts w:ascii="Cambria Math" w:hAnsi="Cambria Math"/>
                  </w:rPr>
                </w:rPrChange>
              </w:rPr>
              <m:t>x</m:t>
            </m:r>
            <m:r>
              <m:rPr>
                <m:sty m:val="p"/>
              </m:rPr>
              <w:rPr>
                <w:rFonts w:ascii="Cambria Math" w:hAnsi="Cambria Math"/>
                <w:rPrChange w:id="6700" w:author="凡 张" w:date="2019-05-26T07:05:00Z">
                  <w:rPr>
                    <w:rFonts w:ascii="Cambria Math" w:hAnsi="Cambria Math"/>
                  </w:rPr>
                </w:rPrChange>
              </w:rPr>
              <m:t xml:space="preserve">, </m:t>
            </m:r>
            <m:r>
              <w:rPr>
                <w:rFonts w:ascii="Cambria Math" w:hAnsi="Cambria Math"/>
                <w:rPrChange w:id="6701" w:author="凡 张" w:date="2019-05-26T07:05:00Z">
                  <w:rPr>
                    <w:rFonts w:ascii="Cambria Math" w:hAnsi="Cambria Math"/>
                  </w:rPr>
                </w:rPrChange>
              </w:rPr>
              <m:t>y</m:t>
            </m:r>
          </m:e>
        </m:d>
        <m:r>
          <m:rPr>
            <m:sty m:val="p"/>
          </m:rPr>
          <w:rPr>
            <w:rFonts w:ascii="Cambria Math" w:hAnsi="Cambria Math"/>
            <w:rPrChange w:id="6702" w:author="凡 张" w:date="2019-05-26T07:05:00Z">
              <w:rPr>
                <w:rFonts w:ascii="Cambria Math" w:hAnsi="Cambria Math"/>
              </w:rPr>
            </w:rPrChange>
          </w:rPr>
          <m:t>+</m:t>
        </m:r>
        <m:d>
          <m:dPr>
            <m:ctrlPr>
              <w:rPr>
                <w:rFonts w:ascii="Cambria Math" w:hAnsi="Cambria Math"/>
                <w:rPrChange w:id="6703" w:author="凡 张" w:date="2019-05-26T07:05:00Z">
                  <w:rPr>
                    <w:rFonts w:ascii="Cambria Math" w:hAnsi="Cambria Math"/>
                  </w:rPr>
                </w:rPrChange>
              </w:rPr>
            </m:ctrlPr>
          </m:dPr>
          <m:e>
            <m:r>
              <m:rPr>
                <m:sty m:val="p"/>
              </m:rPr>
              <w:rPr>
                <w:rFonts w:ascii="Cambria Math" w:hAnsi="Cambria Math"/>
                <w:rPrChange w:id="6704" w:author="凡 张" w:date="2019-05-26T07:05:00Z">
                  <w:rPr>
                    <w:rFonts w:ascii="Cambria Math" w:hAnsi="Cambria Math"/>
                  </w:rPr>
                </w:rPrChange>
              </w:rPr>
              <m:t>2</m:t>
            </m:r>
            <m:r>
              <w:rPr>
                <w:rFonts w:ascii="Cambria Math" w:hAnsi="Cambria Math"/>
                <w:rPrChange w:id="6705" w:author="凡 张" w:date="2019-05-26T07:05:00Z">
                  <w:rPr>
                    <w:rFonts w:ascii="Cambria Math" w:hAnsi="Cambria Math"/>
                  </w:rPr>
                </w:rPrChange>
              </w:rPr>
              <m:t>π</m:t>
            </m:r>
          </m:e>
        </m:d>
        <m:r>
          <w:rPr>
            <w:rFonts w:ascii="Cambria Math" w:hAnsi="Cambria Math"/>
            <w:rPrChange w:id="6706" w:author="凡 张" w:date="2019-05-26T07:05:00Z">
              <w:rPr>
                <w:rFonts w:ascii="Cambria Math" w:hAnsi="Cambria Math"/>
              </w:rPr>
            </w:rPrChange>
          </w:rPr>
          <m:t>Round</m:t>
        </m:r>
        <m:d>
          <m:dPr>
            <m:ctrlPr>
              <w:rPr>
                <w:rFonts w:ascii="Cambria Math" w:hAnsi="Cambria Math"/>
                <w:rPrChange w:id="6707" w:author="凡 张" w:date="2019-05-26T07:05:00Z">
                  <w:rPr>
                    <w:rFonts w:ascii="Cambria Math" w:hAnsi="Cambria Math"/>
                  </w:rPr>
                </w:rPrChange>
              </w:rPr>
            </m:ctrlPr>
          </m:dPr>
          <m:e>
            <m:f>
              <m:fPr>
                <m:ctrlPr>
                  <w:rPr>
                    <w:rFonts w:ascii="Cambria Math" w:hAnsi="Cambria Math"/>
                    <w:rPrChange w:id="6708" w:author="凡 张" w:date="2019-05-26T07:05:00Z">
                      <w:rPr>
                        <w:rFonts w:ascii="Cambria Math" w:hAnsi="Cambria Math"/>
                      </w:rPr>
                    </w:rPrChange>
                  </w:rPr>
                </m:ctrlPr>
              </m:fPr>
              <m:num>
                <m:d>
                  <m:dPr>
                    <m:ctrlPr>
                      <w:rPr>
                        <w:rFonts w:ascii="Cambria Math" w:hAnsi="Cambria Math"/>
                        <w:i/>
                        <w:rPrChange w:id="6709" w:author="凡 张" w:date="2019-05-26T07:05:00Z">
                          <w:rPr>
                            <w:rFonts w:ascii="Cambria Math" w:hAnsi="Cambria Math"/>
                            <w:i/>
                          </w:rPr>
                        </w:rPrChange>
                      </w:rPr>
                    </m:ctrlPr>
                  </m:dPr>
                  <m:e>
                    <m:f>
                      <m:fPr>
                        <m:ctrlPr>
                          <w:rPr>
                            <w:rFonts w:ascii="Cambria Math" w:hAnsi="Cambria Math"/>
                            <w:i/>
                            <w:rPrChange w:id="6710" w:author="凡 张" w:date="2019-05-26T07:05:00Z">
                              <w:rPr>
                                <w:rFonts w:ascii="Cambria Math" w:hAnsi="Cambria Math"/>
                                <w:i/>
                              </w:rPr>
                            </w:rPrChange>
                          </w:rPr>
                        </m:ctrlPr>
                      </m:fPr>
                      <m:num>
                        <m:sSub>
                          <m:sSubPr>
                            <m:ctrlPr>
                              <w:rPr>
                                <w:rFonts w:ascii="Cambria Math" w:hAnsi="Cambria Math"/>
                                <w:i/>
                                <w:rPrChange w:id="6711" w:author="凡 张" w:date="2019-05-26T07:05:00Z">
                                  <w:rPr>
                                    <w:rFonts w:ascii="Cambria Math" w:hAnsi="Cambria Math"/>
                                    <w:i/>
                                  </w:rPr>
                                </w:rPrChange>
                              </w:rPr>
                            </m:ctrlPr>
                          </m:sSubPr>
                          <m:e>
                            <m:r>
                              <w:rPr>
                                <w:rFonts w:ascii="Cambria Math" w:hAnsi="Cambria Math"/>
                                <w:rPrChange w:id="6712" w:author="凡 张" w:date="2019-05-26T07:05:00Z">
                                  <w:rPr>
                                    <w:rFonts w:ascii="Cambria Math" w:hAnsi="Cambria Math"/>
                                  </w:rPr>
                                </w:rPrChange>
                              </w:rPr>
                              <m:t>λ</m:t>
                            </m:r>
                          </m:e>
                          <m:sub>
                            <m:r>
                              <w:rPr>
                                <w:rFonts w:ascii="Cambria Math" w:hAnsi="Cambria Math"/>
                                <w:rPrChange w:id="6713" w:author="凡 张" w:date="2019-05-26T07:05:00Z">
                                  <w:rPr>
                                    <w:rFonts w:ascii="Cambria Math" w:hAnsi="Cambria Math"/>
                                  </w:rPr>
                                </w:rPrChange>
                              </w:rPr>
                              <m:t>12</m:t>
                            </m:r>
                          </m:sub>
                        </m:sSub>
                      </m:num>
                      <m:den>
                        <m:sSub>
                          <m:sSubPr>
                            <m:ctrlPr>
                              <w:rPr>
                                <w:rFonts w:ascii="Cambria Math" w:hAnsi="Cambria Math"/>
                                <w:i/>
                                <w:rPrChange w:id="6714" w:author="凡 张" w:date="2019-05-26T07:05:00Z">
                                  <w:rPr>
                                    <w:rFonts w:ascii="Cambria Math" w:hAnsi="Cambria Math"/>
                                    <w:i/>
                                  </w:rPr>
                                </w:rPrChange>
                              </w:rPr>
                            </m:ctrlPr>
                          </m:sSubPr>
                          <m:e>
                            <m:r>
                              <w:rPr>
                                <w:rFonts w:ascii="Cambria Math" w:hAnsi="Cambria Math"/>
                                <w:rPrChange w:id="6715" w:author="凡 张" w:date="2019-05-26T07:05:00Z">
                                  <w:rPr>
                                    <w:rFonts w:ascii="Cambria Math" w:hAnsi="Cambria Math"/>
                                  </w:rPr>
                                </w:rPrChange>
                              </w:rPr>
                              <m:t>λ</m:t>
                            </m:r>
                          </m:e>
                          <m:sub>
                            <m:r>
                              <w:rPr>
                                <w:rFonts w:ascii="Cambria Math" w:hAnsi="Cambria Math"/>
                                <w:rPrChange w:id="6716" w:author="凡 张" w:date="2019-05-26T07:05:00Z">
                                  <w:rPr>
                                    <w:rFonts w:ascii="Cambria Math" w:hAnsi="Cambria Math"/>
                                  </w:rPr>
                                </w:rPrChange>
                              </w:rPr>
                              <m:t>1</m:t>
                            </m:r>
                          </m:sub>
                        </m:sSub>
                      </m:den>
                    </m:f>
                  </m:e>
                </m:d>
                <m:sSub>
                  <m:sSubPr>
                    <m:ctrlPr>
                      <w:rPr>
                        <w:rFonts w:ascii="Cambria Math" w:hAnsi="Cambria Math"/>
                        <w:i/>
                        <w:rPrChange w:id="6717" w:author="凡 张" w:date="2019-05-26T07:05:00Z">
                          <w:rPr>
                            <w:rFonts w:ascii="Cambria Math" w:hAnsi="Cambria Math"/>
                            <w:i/>
                          </w:rPr>
                        </w:rPrChange>
                      </w:rPr>
                    </m:ctrlPr>
                  </m:sSubPr>
                  <m:e>
                    <m:r>
                      <m:rPr>
                        <m:sty m:val="p"/>
                      </m:rPr>
                      <w:rPr>
                        <w:rFonts w:ascii="Cambria Math" w:hAnsi="Cambria Math"/>
                        <w:rPrChange w:id="6718" w:author="凡 张" w:date="2019-05-26T07:05:00Z">
                          <w:rPr>
                            <w:rFonts w:ascii="Cambria Math" w:hAnsi="Cambria Math"/>
                          </w:rPr>
                        </w:rPrChange>
                      </w:rPr>
                      <m:t>Φ</m:t>
                    </m:r>
                  </m:e>
                  <m:sub>
                    <m:r>
                      <w:rPr>
                        <w:rFonts w:ascii="Cambria Math" w:hAnsi="Cambria Math"/>
                        <w:rPrChange w:id="6719" w:author="凡 张" w:date="2019-05-26T07:05:00Z">
                          <w:rPr>
                            <w:rFonts w:ascii="Cambria Math" w:hAnsi="Cambria Math"/>
                          </w:rPr>
                        </w:rPrChange>
                      </w:rPr>
                      <m:t>12</m:t>
                    </m:r>
                  </m:sub>
                </m:sSub>
                <m:d>
                  <m:dPr>
                    <m:ctrlPr>
                      <w:rPr>
                        <w:rFonts w:ascii="Cambria Math" w:hAnsi="Cambria Math"/>
                        <w:i/>
                        <w:rPrChange w:id="6720" w:author="凡 张" w:date="2019-05-26T07:05:00Z">
                          <w:rPr>
                            <w:rFonts w:ascii="Cambria Math" w:hAnsi="Cambria Math"/>
                            <w:i/>
                          </w:rPr>
                        </w:rPrChange>
                      </w:rPr>
                    </m:ctrlPr>
                  </m:dPr>
                  <m:e>
                    <m:r>
                      <w:rPr>
                        <w:rFonts w:ascii="Cambria Math" w:hAnsi="Cambria Math"/>
                        <w:rPrChange w:id="6721" w:author="凡 张" w:date="2019-05-26T07:05:00Z">
                          <w:rPr>
                            <w:rFonts w:ascii="Cambria Math" w:hAnsi="Cambria Math"/>
                          </w:rPr>
                        </w:rPrChange>
                      </w:rPr>
                      <m:t>x, y</m:t>
                    </m:r>
                  </m:e>
                </m:d>
                <m:r>
                  <w:rPr>
                    <w:rFonts w:ascii="Cambria Math" w:hAnsi="Cambria Math"/>
                    <w:rPrChange w:id="6722" w:author="凡 张" w:date="2019-05-26T07:05:00Z">
                      <w:rPr>
                        <w:rFonts w:ascii="Cambria Math" w:hAnsi="Cambria Math"/>
                      </w:rPr>
                    </w:rPrChange>
                  </w:rPr>
                  <m:t xml:space="preserve">- </m:t>
                </m:r>
                <m:sSub>
                  <m:sSubPr>
                    <m:ctrlPr>
                      <w:rPr>
                        <w:rFonts w:ascii="Cambria Math" w:hAnsi="Cambria Math"/>
                        <w:i/>
                        <w:rPrChange w:id="6723" w:author="凡 张" w:date="2019-05-26T07:05:00Z">
                          <w:rPr>
                            <w:rFonts w:ascii="Cambria Math" w:hAnsi="Cambria Math"/>
                            <w:i/>
                          </w:rPr>
                        </w:rPrChange>
                      </w:rPr>
                    </m:ctrlPr>
                  </m:sSubPr>
                  <m:e>
                    <m:r>
                      <m:rPr>
                        <m:sty m:val="p"/>
                      </m:rPr>
                      <w:rPr>
                        <w:rFonts w:ascii="Cambria Math" w:hAnsi="Cambria Math"/>
                        <w:rPrChange w:id="6724" w:author="凡 张" w:date="2019-05-26T07:05:00Z">
                          <w:rPr>
                            <w:rFonts w:ascii="Cambria Math" w:hAnsi="Cambria Math"/>
                          </w:rPr>
                        </w:rPrChange>
                      </w:rPr>
                      <m:t>Φ</m:t>
                    </m:r>
                  </m:e>
                  <m:sub>
                    <m:r>
                      <w:rPr>
                        <w:rFonts w:ascii="Cambria Math" w:hAnsi="Cambria Math"/>
                        <w:rPrChange w:id="6725" w:author="凡 张" w:date="2019-05-26T07:05:00Z">
                          <w:rPr>
                            <w:rFonts w:ascii="Cambria Math" w:hAnsi="Cambria Math"/>
                          </w:rPr>
                        </w:rPrChange>
                      </w:rPr>
                      <m:t>1</m:t>
                    </m:r>
                  </m:sub>
                </m:sSub>
                <m:d>
                  <m:dPr>
                    <m:ctrlPr>
                      <w:rPr>
                        <w:rFonts w:ascii="Cambria Math" w:hAnsi="Cambria Math"/>
                        <w:i/>
                        <w:rPrChange w:id="6726" w:author="凡 张" w:date="2019-05-26T07:05:00Z">
                          <w:rPr>
                            <w:rFonts w:ascii="Cambria Math" w:hAnsi="Cambria Math"/>
                            <w:i/>
                          </w:rPr>
                        </w:rPrChange>
                      </w:rPr>
                    </m:ctrlPr>
                  </m:dPr>
                  <m:e>
                    <m:r>
                      <w:rPr>
                        <w:rFonts w:ascii="Cambria Math" w:hAnsi="Cambria Math"/>
                        <w:rPrChange w:id="6727" w:author="凡 张" w:date="2019-05-26T07:05:00Z">
                          <w:rPr>
                            <w:rFonts w:ascii="Cambria Math" w:hAnsi="Cambria Math"/>
                          </w:rPr>
                        </w:rPrChange>
                      </w:rPr>
                      <m:t>x, y</m:t>
                    </m:r>
                  </m:e>
                </m:d>
              </m:num>
              <m:den>
                <m:r>
                  <w:rPr>
                    <w:rFonts w:ascii="Cambria Math" w:hAnsi="Cambria Math"/>
                    <w:rPrChange w:id="6728" w:author="凡 张" w:date="2019-05-26T07:05:00Z">
                      <w:rPr>
                        <w:rFonts w:ascii="Cambria Math" w:hAnsi="Cambria Math"/>
                      </w:rPr>
                    </w:rPrChange>
                  </w:rPr>
                  <m:t>2π</m:t>
                </m:r>
              </m:den>
            </m:f>
          </m:e>
        </m:d>
      </m:oMath>
      <w:r w:rsidR="00640460" w:rsidRPr="00D62216">
        <w:rPr>
          <w:rPrChange w:id="6729" w:author="凡 张" w:date="2019-05-26T07:05:00Z">
            <w:rPr>
              <w:rFonts w:hint="eastAsia"/>
            </w:rPr>
          </w:rPrChange>
        </w:rPr>
        <w:t>,</w:t>
      </w:r>
      <w:r w:rsidR="00640460" w:rsidRPr="00D62216">
        <w:rPr>
          <w:rPrChange w:id="6730" w:author="凡 张" w:date="2019-05-26T07:05:00Z">
            <w:rPr>
              <w:rFonts w:hint="eastAsia"/>
            </w:rPr>
          </w:rPrChange>
        </w:rPr>
        <w:tab/>
        <w:t>(7.2)</w:t>
      </w:r>
    </w:p>
    <w:p w:rsidR="00640460" w:rsidRPr="00D62216" w:rsidRDefault="00640460" w:rsidP="005A2C5A">
      <w:pPr>
        <w:pStyle w:val="aff8"/>
        <w:ind w:firstLineChars="0" w:firstLine="0"/>
        <w:rPr>
          <w:rPrChange w:id="6731" w:author="凡 张" w:date="2019-05-26T07:05:00Z">
            <w:rPr/>
          </w:rPrChange>
        </w:rPr>
      </w:pPr>
      <w:r w:rsidRPr="00D62216">
        <w:rPr>
          <w:rPrChange w:id="6732" w:author="凡 张" w:date="2019-05-26T07:05:00Z">
            <w:rPr/>
          </w:rPrChange>
        </w:rPr>
        <w:t>该展开相位分布，对应物体真实高度分布。而物体的真实高度分布为</w:t>
      </w:r>
    </w:p>
    <w:p w:rsidR="00640460" w:rsidRPr="00D62216" w:rsidRDefault="00640460" w:rsidP="00640460">
      <w:pPr>
        <w:pStyle w:val="afff3"/>
        <w:rPr>
          <w:rPrChange w:id="6733" w:author="凡 张" w:date="2019-05-26T07:05:00Z">
            <w:rPr/>
          </w:rPrChange>
        </w:rPr>
      </w:pPr>
      <w:r w:rsidRPr="00D62216">
        <w:rPr>
          <w:rPrChange w:id="6734" w:author="凡 张" w:date="2019-05-26T07:05:00Z">
            <w:rPr>
              <w:rFonts w:hint="eastAsia"/>
            </w:rPr>
          </w:rPrChange>
        </w:rPr>
        <w:tab/>
      </w:r>
      <m:oMath>
        <m:r>
          <m:rPr>
            <m:sty m:val="p"/>
          </m:rPr>
          <w:rPr>
            <w:rFonts w:ascii="Cambria Math" w:hAnsi="Cambria Math"/>
            <w:rPrChange w:id="6735" w:author="凡 张" w:date="2019-05-26T07:05:00Z">
              <w:rPr>
                <w:rFonts w:ascii="Cambria Math" w:hAnsi="Cambria Math"/>
              </w:rPr>
            </w:rPrChange>
          </w:rPr>
          <m:t>H</m:t>
        </m:r>
        <m:d>
          <m:dPr>
            <m:ctrlPr>
              <w:rPr>
                <w:rFonts w:ascii="Cambria Math" w:hAnsi="Cambria Math"/>
                <w:rPrChange w:id="6736" w:author="凡 张" w:date="2019-05-26T07:05:00Z">
                  <w:rPr>
                    <w:rFonts w:ascii="Cambria Math" w:hAnsi="Cambria Math"/>
                  </w:rPr>
                </w:rPrChange>
              </w:rPr>
            </m:ctrlPr>
          </m:dPr>
          <m:e>
            <m:r>
              <m:rPr>
                <m:sty m:val="p"/>
              </m:rPr>
              <w:rPr>
                <w:rFonts w:ascii="Cambria Math" w:hAnsi="Cambria Math"/>
                <w:rPrChange w:id="6737" w:author="凡 张" w:date="2019-05-26T07:05:00Z">
                  <w:rPr>
                    <w:rFonts w:ascii="Cambria Math" w:hAnsi="Cambria Math"/>
                  </w:rPr>
                </w:rPrChange>
              </w:rPr>
              <m:t>x, y</m:t>
            </m:r>
          </m:e>
        </m:d>
        <m:r>
          <m:rPr>
            <m:sty m:val="p"/>
          </m:rPr>
          <w:rPr>
            <w:rFonts w:ascii="Cambria Math" w:hAnsi="Cambria Math"/>
            <w:rPrChange w:id="6738" w:author="凡 张" w:date="2019-05-26T07:05:00Z">
              <w:rPr>
                <w:rFonts w:ascii="Cambria Math" w:hAnsi="Cambria Math"/>
              </w:rPr>
            </w:rPrChange>
          </w:rPr>
          <m:t>=</m:t>
        </m:r>
        <m:f>
          <m:fPr>
            <m:ctrlPr>
              <w:rPr>
                <w:rFonts w:ascii="Cambria Math" w:hAnsi="Cambria Math"/>
                <w:rPrChange w:id="6739" w:author="凡 张" w:date="2019-05-26T07:05:00Z">
                  <w:rPr>
                    <w:rFonts w:ascii="Cambria Math" w:hAnsi="Cambria Math"/>
                  </w:rPr>
                </w:rPrChange>
              </w:rPr>
            </m:ctrlPr>
          </m:fPr>
          <m:num>
            <m:sSub>
              <m:sSubPr>
                <m:ctrlPr>
                  <w:rPr>
                    <w:rFonts w:ascii="Cambria Math" w:hAnsi="Cambria Math"/>
                    <w:i/>
                    <w:rPrChange w:id="6740" w:author="凡 张" w:date="2019-05-26T07:05:00Z">
                      <w:rPr>
                        <w:rFonts w:ascii="Cambria Math" w:hAnsi="Cambria Math"/>
                        <w:i/>
                      </w:rPr>
                    </w:rPrChange>
                  </w:rPr>
                </m:ctrlPr>
              </m:sSubPr>
              <m:e>
                <m:r>
                  <w:rPr>
                    <w:rFonts w:ascii="Cambria Math" w:hAnsi="Cambria Math"/>
                    <w:rPrChange w:id="6741" w:author="凡 张" w:date="2019-05-26T07:05:00Z">
                      <w:rPr>
                        <w:rFonts w:ascii="Cambria Math" w:hAnsi="Cambria Math"/>
                      </w:rPr>
                    </w:rPrChange>
                  </w:rPr>
                  <m:t>λ</m:t>
                </m:r>
              </m:e>
              <m:sub>
                <m:r>
                  <w:rPr>
                    <w:rFonts w:ascii="Cambria Math" w:hAnsi="Cambria Math"/>
                    <w:rPrChange w:id="6742" w:author="凡 张" w:date="2019-05-26T07:05:00Z">
                      <w:rPr>
                        <w:rFonts w:ascii="Cambria Math" w:hAnsi="Cambria Math"/>
                      </w:rPr>
                    </w:rPrChange>
                  </w:rPr>
                  <m:t>1</m:t>
                </m:r>
              </m:sub>
            </m:sSub>
          </m:num>
          <m:den>
            <m:r>
              <w:rPr>
                <w:rFonts w:ascii="Cambria Math" w:hAnsi="Cambria Math"/>
                <w:rPrChange w:id="6743" w:author="凡 张" w:date="2019-05-26T07:05:00Z">
                  <w:rPr>
                    <w:rFonts w:ascii="Cambria Math" w:hAnsi="Cambria Math"/>
                  </w:rPr>
                </w:rPrChange>
              </w:rPr>
              <m:t>2π</m:t>
            </m:r>
          </m:den>
        </m:f>
        <m:r>
          <m:rPr>
            <m:sty m:val="p"/>
          </m:rPr>
          <w:rPr>
            <w:rFonts w:ascii="Cambria Math" w:hAnsi="Cambria Math"/>
            <w:rPrChange w:id="6744" w:author="凡 张" w:date="2019-05-26T07:05:00Z">
              <w:rPr>
                <w:rFonts w:ascii="Cambria Math" w:hAnsi="Cambria Math"/>
              </w:rPr>
            </w:rPrChange>
          </w:rPr>
          <m:t>φ</m:t>
        </m:r>
        <m:d>
          <m:dPr>
            <m:ctrlPr>
              <w:rPr>
                <w:rFonts w:ascii="Cambria Math" w:hAnsi="Cambria Math"/>
                <w:rPrChange w:id="6745" w:author="凡 张" w:date="2019-05-26T07:05:00Z">
                  <w:rPr>
                    <w:rFonts w:ascii="Cambria Math" w:hAnsi="Cambria Math"/>
                  </w:rPr>
                </w:rPrChange>
              </w:rPr>
            </m:ctrlPr>
          </m:dPr>
          <m:e>
            <m:r>
              <w:rPr>
                <w:rFonts w:ascii="Cambria Math" w:hAnsi="Cambria Math"/>
                <w:rPrChange w:id="6746" w:author="凡 张" w:date="2019-05-26T07:05:00Z">
                  <w:rPr>
                    <w:rFonts w:ascii="Cambria Math" w:hAnsi="Cambria Math"/>
                  </w:rPr>
                </w:rPrChange>
              </w:rPr>
              <m:t>x</m:t>
            </m:r>
            <m:r>
              <m:rPr>
                <m:sty m:val="p"/>
              </m:rPr>
              <w:rPr>
                <w:rFonts w:ascii="Cambria Math" w:hAnsi="Cambria Math"/>
                <w:rPrChange w:id="6747" w:author="凡 张" w:date="2019-05-26T07:05:00Z">
                  <w:rPr>
                    <w:rFonts w:ascii="Cambria Math" w:hAnsi="Cambria Math"/>
                  </w:rPr>
                </w:rPrChange>
              </w:rPr>
              <m:t xml:space="preserve">, </m:t>
            </m:r>
            <m:r>
              <w:rPr>
                <w:rFonts w:ascii="Cambria Math" w:hAnsi="Cambria Math"/>
                <w:rPrChange w:id="6748" w:author="凡 张" w:date="2019-05-26T07:05:00Z">
                  <w:rPr>
                    <w:rFonts w:ascii="Cambria Math" w:hAnsi="Cambria Math"/>
                  </w:rPr>
                </w:rPrChange>
              </w:rPr>
              <m:t>y</m:t>
            </m:r>
          </m:e>
        </m:d>
      </m:oMath>
      <w:r w:rsidRPr="00D62216">
        <w:rPr>
          <w:rPrChange w:id="6749" w:author="凡 张" w:date="2019-05-26T07:05:00Z">
            <w:rPr>
              <w:rFonts w:hint="eastAsia"/>
            </w:rPr>
          </w:rPrChange>
        </w:rPr>
        <w:tab/>
        <w:t>(7.3)</w:t>
      </w:r>
    </w:p>
    <w:p w:rsidR="00640460" w:rsidRPr="00D62216" w:rsidRDefault="00640460" w:rsidP="00D5535B">
      <w:pPr>
        <w:pStyle w:val="aff8"/>
        <w:ind w:firstLine="480"/>
        <w:rPr>
          <w:rPrChange w:id="6750" w:author="凡 张" w:date="2019-05-26T07:05:00Z">
            <w:rPr/>
          </w:rPrChange>
        </w:rPr>
      </w:pPr>
      <w:r w:rsidRPr="00D62216">
        <w:rPr>
          <w:rPrChange w:id="6751" w:author="凡 张" w:date="2019-05-26T07:05:00Z">
            <w:rPr>
              <w:rFonts w:hint="eastAsia"/>
            </w:rPr>
          </w:rPrChange>
        </w:rPr>
        <w:t>时间相位展开需要利用在系统校准时得到的对应不同条纹周期得到的莫尔波长和高度的关系。它使用物体高度范围中值处的莫尔波长作为整个物体的莫尔波长。由于本论文仅在仿真环境下实验数字莫尔方法的处理算法，对于相位展开的结果</w:t>
      </w:r>
      <w:r w:rsidRPr="00D62216">
        <w:rPr>
          <w:rStyle w:val="afff0"/>
          <w:rPrChange w:id="6752" w:author="凡 张" w:date="2019-05-26T07:05:00Z">
            <w:rPr>
              <w:rStyle w:val="afff0"/>
            </w:rPr>
          </w:rPrChange>
        </w:rPr>
        <w:footnoteReference w:id="4"/>
      </w:r>
      <w:r w:rsidRPr="00D62216">
        <w:rPr>
          <w:rPrChange w:id="6753" w:author="凡 张" w:date="2019-05-26T07:05:00Z">
            <w:rPr>
              <w:rFonts w:hint="eastAsia"/>
            </w:rPr>
          </w:rPrChange>
        </w:rPr>
        <w:t>不作详细讨论</w:t>
      </w:r>
      <w:r w:rsidR="006E1520" w:rsidRPr="00D62216">
        <w:rPr>
          <w:rPrChange w:id="6754" w:author="凡 张" w:date="2019-05-26T07:05:00Z">
            <w:rPr>
              <w:rFonts w:hint="eastAsia"/>
            </w:rPr>
          </w:rPrChange>
        </w:rPr>
        <w:t>。可从最终的展开相位中看到，根据人脸高度的不同，出现不同颜色的分布，相位展开方法完成从图</w:t>
      </w:r>
      <w:r w:rsidR="006E1520" w:rsidRPr="00D62216">
        <w:rPr>
          <w:rPrChange w:id="6755" w:author="凡 张" w:date="2019-05-26T07:05:00Z">
            <w:rPr>
              <w:rFonts w:hint="eastAsia"/>
            </w:rPr>
          </w:rPrChange>
        </w:rPr>
        <w:t>20(c)</w:t>
      </w:r>
      <w:r w:rsidR="006E1520" w:rsidRPr="00D62216">
        <w:rPr>
          <w:rPrChange w:id="6756" w:author="凡 张" w:date="2019-05-26T07:05:00Z">
            <w:rPr>
              <w:rFonts w:hint="eastAsia"/>
            </w:rPr>
          </w:rPrChange>
        </w:rPr>
        <w:t>含有</w:t>
      </w:r>
      <m:oMath>
        <m:r>
          <m:rPr>
            <m:sty m:val="p"/>
          </m:rPr>
          <w:rPr>
            <w:rFonts w:ascii="Cambria Math" w:hAnsi="Cambria Math"/>
            <w:rPrChange w:id="6757" w:author="凡 张" w:date="2019-05-26T07:05:00Z">
              <w:rPr>
                <w:rFonts w:ascii="Cambria Math" w:hAnsi="Cambria Math"/>
              </w:rPr>
            </w:rPrChange>
          </w:rPr>
          <m:t>2π</m:t>
        </m:r>
      </m:oMath>
      <w:r w:rsidR="006E1520" w:rsidRPr="00D62216">
        <w:rPr>
          <w:rPrChange w:id="6758" w:author="凡 张" w:date="2019-05-26T07:05:00Z">
            <w:rPr/>
          </w:rPrChange>
        </w:rPr>
        <w:t>不确定性的折叠的相位分布到对应物体高度信息的连续相位分布</w:t>
      </w:r>
      <w:r w:rsidR="006E1520" w:rsidRPr="00D62216">
        <w:rPr>
          <w:rPrChange w:id="6759" w:author="凡 张" w:date="2019-05-26T07:05:00Z">
            <w:rPr>
              <w:rFonts w:hint="eastAsia"/>
            </w:rPr>
          </w:rPrChange>
        </w:rPr>
        <w:t>。</w:t>
      </w:r>
      <w:r w:rsidRPr="00D62216">
        <w:rPr>
          <w:rPrChange w:id="6760" w:author="凡 张" w:date="2019-05-26T07:05:00Z">
            <w:rPr/>
          </w:rPrChange>
        </w:rPr>
        <w:t>除了时间相位展开法，还有其他基于领域突变判断的相位展开</w:t>
      </w:r>
      <w:r w:rsidR="006E1520" w:rsidRPr="00D62216">
        <w:rPr>
          <w:rPrChange w:id="6761" w:author="凡 张" w:date="2019-05-26T07:05:00Z">
            <w:rPr/>
          </w:rPrChange>
        </w:rPr>
        <w:fldChar w:fldCharType="begin"/>
      </w:r>
      <w:r w:rsidR="005D13E8" w:rsidRPr="00D62216">
        <w:rPr>
          <w:rPrChange w:id="6762" w:author="凡 张" w:date="2019-05-26T07:05:00Z">
            <w:rPr/>
          </w:rPrChange>
        </w:rPr>
        <w:instrText xml:space="preserve"> ADDIN EN.CITE &lt;EndNote&gt;&lt;Cite&gt;&lt;Author&gt;Venema&lt;/Author&gt;&lt;Year&gt;2008&lt;/Year&gt;&lt;RecNum&gt;155&lt;/RecNum&gt;&lt;DisplayText&gt;[21, 22]&lt;/DisplayText&gt;&lt;record&gt;&lt;rec-number&gt;155&lt;/rec-number&gt;&lt;foreign-keys&gt;&lt;key app="EN" db-id="25ts25aeg5wpw5edwz8pv0fnx5faar95e29z" timestamp="1558714240"&gt;155&lt;/key&gt;&lt;/foreign-keys&gt;&lt;ref-type name="Journal Article"&gt;17&lt;/ref-type&gt;&lt;contributors&gt;&lt;authors&gt;&lt;author&gt;Venema, Todd M&lt;/author&gt;&lt;author&gt;Schmidt, Jason D&lt;/author&gt;&lt;/authors&gt;&lt;/contributors&gt;&lt;titles&gt;&lt;title&gt;Optical phase unwrapping in the presence of branch points&lt;/title&gt;&lt;secondary-title&gt;Optics Express&lt;/secondary-title&gt;&lt;/titles&gt;&lt;periodical&gt;&lt;full-title&gt;Optics express&lt;/full-title&gt;&lt;/periodical&gt;&lt;pages&gt;6985-6998&lt;/pages&gt;&lt;volume&gt;16&lt;/volume&gt;&lt;number&gt;10&lt;/number&gt;&lt;dates&gt;&lt;year&gt;2008&lt;/year&gt;&lt;/dates&gt;&lt;isbn&gt;1094-4087&lt;/isbn&gt;&lt;urls&gt;&lt;/urls&gt;&lt;/record&gt;&lt;/Cite&gt;&lt;Cite&gt;&lt;Author&gt;Karasev&lt;/Author&gt;&lt;Year&gt;2007&lt;/Year&gt;&lt;RecNum&gt;154&lt;/RecNum&gt;&lt;record&gt;&lt;rec-number&gt;154&lt;/rec-number&gt;&lt;foreign-keys&gt;&lt;key app="EN" db-id="25ts25aeg5wpw5edwz8pv0fnx5faar95e29z" timestamp="1558714230"&gt;154&lt;/key&gt;&lt;/foreign-keys&gt;&lt;ref-type name="Conference Proceedings"&gt;10&lt;/ref-type&gt;&lt;contributors&gt;&lt;authors&gt;&lt;author&gt;Karasev, Peter A&lt;/author&gt;&lt;author&gt;Campbell, Daniel P&lt;/author&gt;&lt;author&gt;Richards, Mark A&lt;/author&gt;&lt;/authors&gt;&lt;/contributors&gt;&lt;titles&gt;&lt;title&gt;Obtaining a 35x speedup in 2d phase unwrapping using commodity graphics processors&lt;/title&gt;&lt;secondary-title&gt;2007 IEEE Radar Conference&lt;/secondary-title&gt;&lt;/titles&gt;&lt;pages&gt;574-578&lt;/pages&gt;&lt;dates&gt;&lt;year&gt;2007&lt;/year&gt;&lt;/dates&gt;&lt;publisher&gt;IEEE&lt;/publisher&gt;&lt;isbn&gt;1424402832&lt;/isbn&gt;&lt;urls&gt;&lt;/urls&gt;&lt;/record&gt;&lt;/Cite&gt;&lt;/EndNote&gt;</w:instrText>
      </w:r>
      <w:r w:rsidR="006E1520" w:rsidRPr="00D62216">
        <w:rPr>
          <w:rPrChange w:id="6763" w:author="凡 张" w:date="2019-05-26T07:05:00Z">
            <w:rPr/>
          </w:rPrChange>
        </w:rPr>
        <w:fldChar w:fldCharType="separate"/>
      </w:r>
      <w:r w:rsidR="005D13E8" w:rsidRPr="00D62216">
        <w:rPr>
          <w:noProof/>
          <w:rPrChange w:id="6764" w:author="凡 张" w:date="2019-05-26T07:05:00Z">
            <w:rPr>
              <w:noProof/>
            </w:rPr>
          </w:rPrChange>
        </w:rPr>
        <w:t>[</w:t>
      </w:r>
      <w:r w:rsidR="002926C8" w:rsidRPr="00D62216">
        <w:rPr>
          <w:noProof/>
          <w:rPrChange w:id="6765" w:author="凡 张" w:date="2019-05-26T07:05:00Z">
            <w:rPr>
              <w:noProof/>
            </w:rPr>
          </w:rPrChange>
        </w:rPr>
        <w:fldChar w:fldCharType="begin"/>
      </w:r>
      <w:r w:rsidR="002926C8" w:rsidRPr="00D62216">
        <w:rPr>
          <w:noProof/>
          <w:rPrChange w:id="6766" w:author="凡 张" w:date="2019-05-26T07:05:00Z">
            <w:rPr>
              <w:noProof/>
            </w:rPr>
          </w:rPrChange>
        </w:rPr>
        <w:instrText xml:space="preserve"> HYPERLINK \l "_ENREF_21" \o "Venema, 2008 #155" </w:instrText>
      </w:r>
      <w:r w:rsidR="002926C8" w:rsidRPr="00D62216">
        <w:rPr>
          <w:noProof/>
          <w:rPrChange w:id="6767" w:author="凡 张" w:date="2019-05-26T07:05:00Z">
            <w:rPr>
              <w:noProof/>
            </w:rPr>
          </w:rPrChange>
        </w:rPr>
        <w:fldChar w:fldCharType="separate"/>
      </w:r>
      <w:r w:rsidR="00E2701A" w:rsidRPr="00D62216">
        <w:rPr>
          <w:noProof/>
          <w:rPrChange w:id="6768" w:author="凡 张" w:date="2019-05-26T07:05:00Z">
            <w:rPr>
              <w:noProof/>
            </w:rPr>
          </w:rPrChange>
        </w:rPr>
        <w:t>21</w:t>
      </w:r>
      <w:r w:rsidR="002926C8" w:rsidRPr="00D62216">
        <w:rPr>
          <w:noProof/>
          <w:rPrChange w:id="6769" w:author="凡 张" w:date="2019-05-26T07:05:00Z">
            <w:rPr>
              <w:noProof/>
            </w:rPr>
          </w:rPrChange>
        </w:rPr>
        <w:fldChar w:fldCharType="end"/>
      </w:r>
      <w:r w:rsidR="005D13E8" w:rsidRPr="00D62216">
        <w:rPr>
          <w:noProof/>
          <w:rPrChange w:id="6770" w:author="凡 张" w:date="2019-05-26T07:05:00Z">
            <w:rPr>
              <w:noProof/>
            </w:rPr>
          </w:rPrChange>
        </w:rPr>
        <w:t xml:space="preserve">, </w:t>
      </w:r>
      <w:r w:rsidR="002926C8" w:rsidRPr="00D62216">
        <w:rPr>
          <w:noProof/>
          <w:rPrChange w:id="6771" w:author="凡 张" w:date="2019-05-26T07:05:00Z">
            <w:rPr>
              <w:noProof/>
            </w:rPr>
          </w:rPrChange>
        </w:rPr>
        <w:fldChar w:fldCharType="begin"/>
      </w:r>
      <w:r w:rsidR="002926C8" w:rsidRPr="00D62216">
        <w:rPr>
          <w:noProof/>
          <w:rPrChange w:id="6772" w:author="凡 张" w:date="2019-05-26T07:05:00Z">
            <w:rPr>
              <w:noProof/>
            </w:rPr>
          </w:rPrChange>
        </w:rPr>
        <w:instrText xml:space="preserve"> HYPERLINK \l "_ENREF_22" \o "Karasev, 2007 #154" </w:instrText>
      </w:r>
      <w:r w:rsidR="002926C8" w:rsidRPr="00D62216">
        <w:rPr>
          <w:noProof/>
          <w:rPrChange w:id="6773" w:author="凡 张" w:date="2019-05-26T07:05:00Z">
            <w:rPr>
              <w:noProof/>
            </w:rPr>
          </w:rPrChange>
        </w:rPr>
        <w:fldChar w:fldCharType="separate"/>
      </w:r>
      <w:r w:rsidR="00E2701A" w:rsidRPr="00D62216">
        <w:rPr>
          <w:noProof/>
          <w:rPrChange w:id="6774" w:author="凡 张" w:date="2019-05-26T07:05:00Z">
            <w:rPr>
              <w:noProof/>
            </w:rPr>
          </w:rPrChange>
        </w:rPr>
        <w:t>22</w:t>
      </w:r>
      <w:r w:rsidR="002926C8" w:rsidRPr="00D62216">
        <w:rPr>
          <w:noProof/>
          <w:rPrChange w:id="6775" w:author="凡 张" w:date="2019-05-26T07:05:00Z">
            <w:rPr>
              <w:noProof/>
            </w:rPr>
          </w:rPrChange>
        </w:rPr>
        <w:fldChar w:fldCharType="end"/>
      </w:r>
      <w:r w:rsidR="005D13E8" w:rsidRPr="00D62216">
        <w:rPr>
          <w:noProof/>
          <w:rPrChange w:id="6776" w:author="凡 张" w:date="2019-05-26T07:05:00Z">
            <w:rPr>
              <w:noProof/>
            </w:rPr>
          </w:rPrChange>
        </w:rPr>
        <w:t>]</w:t>
      </w:r>
      <w:r w:rsidR="006E1520" w:rsidRPr="00D62216">
        <w:rPr>
          <w:rPrChange w:id="6777" w:author="凡 张" w:date="2019-05-26T07:05:00Z">
            <w:rPr/>
          </w:rPrChange>
        </w:rPr>
        <w:fldChar w:fldCharType="end"/>
      </w:r>
      <w:r w:rsidRPr="00D62216">
        <w:rPr>
          <w:rPrChange w:id="6778" w:author="凡 张" w:date="2019-05-26T07:05:00Z">
            <w:rPr>
              <w:rFonts w:hint="eastAsia"/>
            </w:rPr>
          </w:rPrChange>
        </w:rPr>
        <w:t>。但此类方法都无法保证物体本身突变细节的保留。</w:t>
      </w:r>
    </w:p>
    <w:p w:rsidR="00590BD6" w:rsidRPr="00D62216" w:rsidRDefault="00F81E25" w:rsidP="00D5535B">
      <w:pPr>
        <w:pStyle w:val="aff8"/>
        <w:ind w:firstLine="480"/>
        <w:rPr>
          <w:rPrChange w:id="6779" w:author="凡 张" w:date="2019-05-26T07:05:00Z">
            <w:rPr/>
          </w:rPrChange>
        </w:rPr>
      </w:pPr>
      <w:r w:rsidRPr="00D62216">
        <w:rPr>
          <w:noProof/>
          <w:rPrChange w:id="6780" w:author="凡 张" w:date="2019-05-26T07:05:00Z">
            <w:rPr>
              <w:noProof/>
            </w:rPr>
          </w:rPrChange>
        </w:rPr>
        <mc:AlternateContent>
          <mc:Choice Requires="wpg">
            <w:drawing>
              <wp:anchor distT="0" distB="0" distL="114300" distR="114300" simplePos="0" relativeHeight="251633664" behindDoc="0" locked="0" layoutInCell="1" allowOverlap="1" wp14:anchorId="033E682F" wp14:editId="0C2F916B">
                <wp:simplePos x="0" y="0"/>
                <wp:positionH relativeFrom="column">
                  <wp:posOffset>158115</wp:posOffset>
                </wp:positionH>
                <wp:positionV relativeFrom="paragraph">
                  <wp:posOffset>20320</wp:posOffset>
                </wp:positionV>
                <wp:extent cx="5067300" cy="7147560"/>
                <wp:effectExtent l="0" t="0" r="0" b="0"/>
                <wp:wrapTopAndBottom/>
                <wp:docPr id="235" name="组合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7147560"/>
                          <a:chOff x="0" y="0"/>
                          <a:chExt cx="5067300" cy="7147560"/>
                        </a:xfrm>
                      </wpg:grpSpPr>
                      <wpg:grpSp>
                        <wpg:cNvPr id="233" name="组合 233"/>
                        <wpg:cNvGrpSpPr/>
                        <wpg:grpSpPr>
                          <a:xfrm>
                            <a:off x="0" y="0"/>
                            <a:ext cx="5067300" cy="6492240"/>
                            <a:chOff x="0" y="0"/>
                            <a:chExt cx="5067300" cy="6492240"/>
                          </a:xfrm>
                        </wpg:grpSpPr>
                        <pic:pic xmlns:pic="http://schemas.openxmlformats.org/drawingml/2006/picture">
                          <pic:nvPicPr>
                            <pic:cNvPr id="151" name="图片 151" descr="C:\Users\Administrator\Documents\WeChat Files\Bryan13155171851\Files\untitled1.tif"/>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76200" y="0"/>
                              <a:ext cx="4914900" cy="3686175"/>
                            </a:xfrm>
                            <a:prstGeom prst="rect">
                              <a:avLst/>
                            </a:prstGeom>
                            <a:noFill/>
                            <a:ln>
                              <a:noFill/>
                            </a:ln>
                          </pic:spPr>
                        </pic:pic>
                        <wpg:grpSp>
                          <wpg:cNvPr id="230" name="组合 230"/>
                          <wpg:cNvGrpSpPr/>
                          <wpg:grpSpPr>
                            <a:xfrm>
                              <a:off x="0" y="4171950"/>
                              <a:ext cx="2381250" cy="2320290"/>
                              <a:chOff x="0" y="0"/>
                              <a:chExt cx="2381250" cy="2320290"/>
                            </a:xfrm>
                          </wpg:grpSpPr>
                          <pic:pic xmlns:pic="http://schemas.openxmlformats.org/drawingml/2006/picture">
                            <pic:nvPicPr>
                              <pic:cNvPr id="150" name="图片 150" descr="C:\Users\Administrator\Documents\WeChat Files\Bryan13155171851\Files\untitled2.tif"/>
                              <pic:cNvPicPr>
                                <a:picLocks noChangeAspect="1"/>
                              </pic:cNvPicPr>
                            </pic:nvPicPr>
                            <pic:blipFill rotWithShape="1">
                              <a:blip r:embed="rId84">
                                <a:extLst>
                                  <a:ext uri="{28A0092B-C50C-407E-A947-70E740481C1C}">
                                    <a14:useLocalDpi xmlns:a14="http://schemas.microsoft.com/office/drawing/2010/main" val="0"/>
                                  </a:ext>
                                </a:extLst>
                              </a:blip>
                              <a:srcRect l="12616" t="7384" r="10462" b="12192"/>
                              <a:stretch/>
                            </pic:blipFill>
                            <pic:spPr bwMode="auto">
                              <a:xfrm>
                                <a:off x="0" y="0"/>
                                <a:ext cx="2381250" cy="1866900"/>
                              </a:xfrm>
                              <a:prstGeom prst="rect">
                                <a:avLst/>
                              </a:prstGeom>
                              <a:noFill/>
                              <a:ln>
                                <a:noFill/>
                              </a:ln>
                              <a:extLst>
                                <a:ext uri="{53640926-AAD7-44D8-BBD7-CCE9431645EC}">
                                  <a14:shadowObscured xmlns:a14="http://schemas.microsoft.com/office/drawing/2010/main"/>
                                </a:ext>
                              </a:extLst>
                            </pic:spPr>
                          </pic:pic>
                          <wps:wsp>
                            <wps:cNvPr id="228" name="文本框 228"/>
                            <wps:cNvSpPr txBox="1"/>
                            <wps:spPr>
                              <a:xfrm>
                                <a:off x="0" y="1924050"/>
                                <a:ext cx="2381250" cy="396240"/>
                              </a:xfrm>
                              <a:prstGeom prst="rect">
                                <a:avLst/>
                              </a:prstGeom>
                              <a:solidFill>
                                <a:prstClr val="white"/>
                              </a:solidFill>
                              <a:ln>
                                <a:noFill/>
                              </a:ln>
                              <a:effectLst/>
                            </wps:spPr>
                            <wps:txbx>
                              <w:txbxContent>
                                <w:p w:rsidR="000D29F8" w:rsidRPr="00A71FE5" w:rsidRDefault="000D29F8" w:rsidP="00640460">
                                  <w:pPr>
                                    <w:pStyle w:val="af1"/>
                                    <w:spacing w:before="156" w:after="156"/>
                                    <w:rPr>
                                      <w:noProof/>
                                      <w:sz w:val="24"/>
                                      <w:szCs w:val="20"/>
                                    </w:rPr>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2" name="组合 232"/>
                          <wpg:cNvGrpSpPr/>
                          <wpg:grpSpPr>
                            <a:xfrm>
                              <a:off x="2609850" y="4171950"/>
                              <a:ext cx="2457450" cy="2320290"/>
                              <a:chOff x="0" y="0"/>
                              <a:chExt cx="2457450" cy="2320290"/>
                            </a:xfrm>
                          </wpg:grpSpPr>
                          <pic:pic xmlns:pic="http://schemas.openxmlformats.org/drawingml/2006/picture">
                            <pic:nvPicPr>
                              <pic:cNvPr id="195" name="图片 195" descr="C:\Users\ADMINI~1\AppData\Local\Temp\WeChat Files\58dd4320b74e25ba51005f274e4f0a9.png"/>
                              <pic:cNvPicPr>
                                <a:picLocks noChangeAspect="1"/>
                              </pic:cNvPicPr>
                            </pic:nvPicPr>
                            <pic:blipFill rotWithShape="1">
                              <a:blip r:embed="rId85">
                                <a:extLst>
                                  <a:ext uri="{28A0092B-C50C-407E-A947-70E740481C1C}">
                                    <a14:useLocalDpi xmlns:a14="http://schemas.microsoft.com/office/drawing/2010/main" val="0"/>
                                  </a:ext>
                                </a:extLst>
                              </a:blip>
                              <a:srcRect l="12946" t="10284" r="10060" b="11364"/>
                              <a:stretch/>
                            </pic:blipFill>
                            <pic:spPr bwMode="auto">
                              <a:xfrm>
                                <a:off x="0" y="0"/>
                                <a:ext cx="2457450" cy="1876425"/>
                              </a:xfrm>
                              <a:prstGeom prst="rect">
                                <a:avLst/>
                              </a:prstGeom>
                              <a:noFill/>
                              <a:ln>
                                <a:noFill/>
                              </a:ln>
                              <a:extLst>
                                <a:ext uri="{53640926-AAD7-44D8-BBD7-CCE9431645EC}">
                                  <a14:shadowObscured xmlns:a14="http://schemas.microsoft.com/office/drawing/2010/main"/>
                                </a:ext>
                              </a:extLst>
                            </pic:spPr>
                          </pic:pic>
                          <wps:wsp>
                            <wps:cNvPr id="231" name="文本框 231"/>
                            <wps:cNvSpPr txBox="1"/>
                            <wps:spPr>
                              <a:xfrm>
                                <a:off x="0" y="1924050"/>
                                <a:ext cx="2457450" cy="396240"/>
                              </a:xfrm>
                              <a:prstGeom prst="rect">
                                <a:avLst/>
                              </a:prstGeom>
                              <a:solidFill>
                                <a:prstClr val="white"/>
                              </a:solidFill>
                              <a:ln>
                                <a:noFill/>
                              </a:ln>
                              <a:effectLst/>
                            </wps:spPr>
                            <wps:txbx>
                              <w:txbxContent>
                                <w:p w:rsidR="000D29F8" w:rsidRPr="006F0599" w:rsidRDefault="000D29F8" w:rsidP="00640460">
                                  <w:pPr>
                                    <w:pStyle w:val="af1"/>
                                    <w:spacing w:before="156" w:after="156"/>
                                    <w:rPr>
                                      <w:noProof/>
                                      <w:sz w:val="24"/>
                                      <w:szCs w:val="20"/>
                                    </w:rPr>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4" name="文本框 234"/>
                        <wps:cNvSpPr txBox="1"/>
                        <wps:spPr>
                          <a:xfrm>
                            <a:off x="0" y="6553200"/>
                            <a:ext cx="5067300" cy="594360"/>
                          </a:xfrm>
                          <a:prstGeom prst="rect">
                            <a:avLst/>
                          </a:prstGeom>
                          <a:solidFill>
                            <a:prstClr val="white"/>
                          </a:solidFill>
                          <a:ln>
                            <a:noFill/>
                          </a:ln>
                          <a:effectLst/>
                        </wps:spPr>
                        <wps:txbx>
                          <w:txbxContent>
                            <w:p w:rsidR="000D29F8" w:rsidRPr="000A3F5A" w:rsidRDefault="000D29F8" w:rsidP="00640460">
                              <w:pPr>
                                <w:pStyle w:val="af1"/>
                                <w:spacing w:before="156" w:after="156"/>
                                <w:rPr>
                                  <w:noProof/>
                                  <w:sz w:val="24"/>
                                  <w:szCs w:val="20"/>
                                </w:rPr>
                              </w:pPr>
                              <w:bookmarkStart w:id="6781" w:name="_Toc97466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782" w:author="凡 张" w:date="2019-05-26T09:18:00Z">
                                <w:r>
                                  <w:rPr>
                                    <w:noProof/>
                                  </w:rPr>
                                  <w:t>23</w:t>
                                </w:r>
                              </w:ins>
                              <w:del w:id="6783" w:author="凡 张" w:date="2019-05-26T06:16:00Z">
                                <w:r w:rsidDel="008F2CC6">
                                  <w:rPr>
                                    <w:noProof/>
                                  </w:rPr>
                                  <w:delText>19</w:delText>
                                </w:r>
                              </w:del>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67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33E682F" id="组合 235" o:spid="_x0000_s1216" style="position:absolute;left:0;text-align:left;margin-left:12.45pt;margin-top:1.6pt;width:399pt;height:562.8pt;z-index:251633664" coordsize="50673,7147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">
                <v:group id="组合 233" o:spid="_x0000_s1217" style="position:absolute;width:50673;height:64922" coordsize="50673,6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图片 151" o:spid="_x0000_s1218" type="#_x0000_t75" style="position:absolute;left:762;width:49149;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">
                    <v:imagedata r:id="rId86" o:title="untitled1"/>
                  </v:shape>
                  <v:group id="组合 230" o:spid="_x0000_s1219" style="position:absolute;top:41719;width:23812;height:23203" coordsize="23812,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图片 150" o:spid="_x0000_s1220" type="#_x0000_t75" style="position:absolute;width:23812;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">
                      <v:imagedata r:id="rId87" o:title="untitled2" croptop="4839f" cropbottom="7990f" cropleft="8268f" cropright="6856f"/>
                    </v:shape>
                    <v:shape id="文本框 228" o:spid="_x0000_s1221" type="#_x0000_t202" style="position:absolute;top:19240;width:2381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0D29F8" w:rsidRPr="00A71FE5" w:rsidRDefault="000D29F8" w:rsidP="00640460">
                            <w:pPr>
                              <w:pStyle w:val="af1"/>
                              <w:spacing w:before="156" w:after="156"/>
                              <w:rPr>
                                <w:noProof/>
                                <w:sz w:val="24"/>
                                <w:szCs w:val="20"/>
                              </w:rPr>
                            </w:pPr>
                            <w:r>
                              <w:rPr>
                                <w:rFonts w:hint="eastAsia"/>
                              </w:rPr>
                              <w:t>(b)</w:t>
                            </w:r>
                          </w:p>
                        </w:txbxContent>
                      </v:textbox>
                    </v:shape>
                  </v:group>
                  <v:group id="组合 232" o:spid="_x0000_s1222" style="position:absolute;left:26098;top:41719;width:24575;height:23203" coordsize="24574,2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图片 195" o:spid="_x0000_s1223" type="#_x0000_t75" style="position:absolute;width:2457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">
                      <v:imagedata r:id="rId88" o:title="58dd4320b74e25ba51005f274e4f0a9" croptop="6740f" cropbottom="7448f" cropleft="8484f" cropright="6593f"/>
                    </v:shape>
                    <v:shape id="文本框 231" o:spid="_x0000_s1224" type="#_x0000_t202" style="position:absolute;top:19240;width:24574;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0D29F8" w:rsidRPr="006F0599" w:rsidRDefault="000D29F8" w:rsidP="00640460">
                            <w:pPr>
                              <w:pStyle w:val="af1"/>
                              <w:spacing w:before="156" w:after="156"/>
                              <w:rPr>
                                <w:noProof/>
                                <w:sz w:val="24"/>
                                <w:szCs w:val="20"/>
                              </w:rPr>
                            </w:pPr>
                            <w:r>
                              <w:rPr>
                                <w:rFonts w:hint="eastAsia"/>
                              </w:rPr>
                              <w:t>(c)</w:t>
                            </w:r>
                          </w:p>
                        </w:txbxContent>
                      </v:textbox>
                    </v:shape>
                  </v:group>
                </v:group>
                <v:shape id="文本框 234" o:spid="_x0000_s1225" type="#_x0000_t202" style="position:absolute;top:65532;width:5067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0D29F8" w:rsidRPr="000A3F5A" w:rsidRDefault="000D29F8" w:rsidP="00640460">
                        <w:pPr>
                          <w:pStyle w:val="af1"/>
                          <w:spacing w:before="156" w:after="156"/>
                          <w:rPr>
                            <w:noProof/>
                            <w:sz w:val="24"/>
                            <w:szCs w:val="20"/>
                          </w:rPr>
                        </w:pPr>
                        <w:bookmarkStart w:id="6784" w:name="_Toc97466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785" w:author="凡 张" w:date="2019-05-26T09:18:00Z">
                          <w:r>
                            <w:rPr>
                              <w:noProof/>
                            </w:rPr>
                            <w:t>23</w:t>
                          </w:r>
                        </w:ins>
                        <w:del w:id="6786" w:author="凡 张" w:date="2019-05-26T06:16:00Z">
                          <w:r w:rsidDel="008F2CC6">
                            <w:rPr>
                              <w:noProof/>
                            </w:rPr>
                            <w:delText>19</w:delText>
                          </w:r>
                        </w:del>
                        <w:r>
                          <w:fldChar w:fldCharType="end"/>
                        </w:r>
                        <w:r>
                          <w:rPr>
                            <w:rFonts w:hint="eastAsia"/>
                          </w:rPr>
                          <w:t xml:space="preserve"> </w:t>
                        </w:r>
                        <w:r>
                          <w:rPr>
                            <w:rFonts w:hint="eastAsia"/>
                          </w:rPr>
                          <w:t>实物测量系统结果：</w:t>
                        </w:r>
                        <w:r>
                          <w:rPr>
                            <w:rFonts w:hint="eastAsia"/>
                          </w:rPr>
                          <w:t>(a)</w:t>
                        </w:r>
                        <w:r>
                          <w:rPr>
                            <w:rFonts w:hint="eastAsia"/>
                          </w:rPr>
                          <w:t>滤波后不通过初始相位的莫尔条纹；</w:t>
                        </w:r>
                        <w:r>
                          <w:rPr>
                            <w:rFonts w:hint="eastAsia"/>
                          </w:rPr>
                          <w:t>(b)</w:t>
                        </w:r>
                        <w:r>
                          <w:rPr>
                            <w:rFonts w:hint="eastAsia"/>
                          </w:rPr>
                          <w:t>由</w:t>
                        </w:r>
                        <w:r>
                          <w:rPr>
                            <w:rFonts w:hint="eastAsia"/>
                          </w:rPr>
                          <w:t>(a)</w:t>
                        </w:r>
                        <w:r>
                          <w:rPr>
                            <w:rFonts w:hint="eastAsia"/>
                          </w:rPr>
                          <w:t>中莫尔条纹计算出的折叠相位；</w:t>
                        </w:r>
                        <w:r>
                          <w:rPr>
                            <w:rFonts w:hint="eastAsia"/>
                          </w:rPr>
                          <w:t>(c)</w:t>
                        </w:r>
                        <w:r>
                          <w:rPr>
                            <w:rFonts w:hint="eastAsia"/>
                          </w:rPr>
                          <w:t>展开后的相位分布</w:t>
                        </w:r>
                        <w:bookmarkEnd w:id="6784"/>
                      </w:p>
                    </w:txbxContent>
                  </v:textbox>
                </v:shape>
                <w10:wrap type="topAndBottom"/>
              </v:group>
            </w:pict>
          </mc:Fallback>
        </mc:AlternateContent>
      </w:r>
      <w:r w:rsidRPr="00D62216">
        <w:rPr>
          <w:noProof/>
          <w:rPrChange w:id="6787" w:author="凡 张" w:date="2019-05-26T07:05:00Z">
            <w:rPr>
              <w:noProof/>
            </w:rPr>
          </w:rPrChange>
        </w:rPr>
        <w:drawing>
          <wp:inline distT="0" distB="0" distL="0" distR="0" wp14:anchorId="17EA6E26" wp14:editId="17905BB9">
            <wp:extent cx="5335270" cy="4003040"/>
            <wp:effectExtent l="0" t="0" r="0" b="0"/>
            <wp:docPr id="267" name="图片 238" descr="D:\Undergraduate-Thesis\pictures\DeltaPiPSFiltered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D:\Undergraduate-Thesis\pictures\DeltaPiPSFilteredBa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5270" cy="4003040"/>
                    </a:xfrm>
                    <a:prstGeom prst="rect">
                      <a:avLst/>
                    </a:prstGeom>
                    <a:noFill/>
                    <a:ln>
                      <a:noFill/>
                    </a:ln>
                  </pic:spPr>
                </pic:pic>
              </a:graphicData>
            </a:graphic>
          </wp:inline>
        </w:drawing>
      </w:r>
      <w:r w:rsidR="00590BD6" w:rsidRPr="00D62216">
        <w:rPr>
          <w:rPrChange w:id="6788" w:author="凡 张" w:date="2019-05-26T07:05:00Z">
            <w:rPr/>
          </w:rPrChange>
        </w:rPr>
        <w:br w:type="page"/>
      </w:r>
    </w:p>
    <w:p w:rsidR="00590BD6" w:rsidRPr="00D62216" w:rsidRDefault="00590BD6" w:rsidP="002E2FA9">
      <w:pPr>
        <w:pStyle w:val="1"/>
        <w:spacing w:before="312" w:after="312"/>
        <w:rPr>
          <w:rPrChange w:id="6789" w:author="凡 张" w:date="2019-05-26T07:05:00Z">
            <w:rPr/>
          </w:rPrChange>
        </w:rPr>
        <w:pPrChange w:id="6790" w:author="凡 张" w:date="2019-05-26T06:29:00Z">
          <w:pPr>
            <w:pStyle w:val="1"/>
            <w:spacing w:before="312" w:after="312"/>
          </w:pPr>
        </w:pPrChange>
      </w:pPr>
      <w:bookmarkStart w:id="6791" w:name="_Toc9421037"/>
      <w:bookmarkStart w:id="6792" w:name="_Toc9746663"/>
      <w:r w:rsidRPr="00D62216">
        <w:rPr>
          <w:rPrChange w:id="6793" w:author="凡 张" w:date="2019-05-26T07:05:00Z">
            <w:rPr/>
          </w:rPrChange>
        </w:rPr>
        <w:t>结论</w:t>
      </w:r>
      <w:bookmarkEnd w:id="6791"/>
      <w:bookmarkEnd w:id="6792"/>
    </w:p>
    <w:p w:rsidR="005A2C5A" w:rsidRPr="00D62216" w:rsidRDefault="00640460" w:rsidP="00D5535B">
      <w:pPr>
        <w:pStyle w:val="aff8"/>
        <w:ind w:firstLine="480"/>
        <w:rPr>
          <w:rPrChange w:id="6794" w:author="凡 张" w:date="2019-05-26T07:05:00Z">
            <w:rPr/>
          </w:rPrChange>
        </w:rPr>
      </w:pPr>
      <w:r w:rsidRPr="00D62216">
        <w:rPr>
          <w:rPrChange w:id="6795" w:author="凡 张" w:date="2019-05-26T07:05:00Z">
            <w:rPr/>
          </w:rPrChange>
        </w:rPr>
        <w:t>本论文基于加拿大学者关于数字莫尔三维测量的精度分析</w:t>
      </w:r>
      <w:r w:rsidRPr="00D62216">
        <w:rPr>
          <w:rPrChange w:id="6796" w:author="凡 张" w:date="2019-05-26T07:05:00Z">
            <w:rPr>
              <w:rFonts w:hint="eastAsia"/>
            </w:rPr>
          </w:rPrChange>
        </w:rPr>
        <w:t>的文献，讨论了主流数字莫尔三维测量的实现方法（数字莫尔条纹的生成，高频噪声的滤除，相位分布的提取）</w:t>
      </w:r>
      <w:r w:rsidR="006E1520" w:rsidRPr="00D62216">
        <w:rPr>
          <w:rPrChange w:id="6797" w:author="凡 张" w:date="2019-05-26T07:05:00Z">
            <w:rPr>
              <w:rFonts w:hint="eastAsia"/>
            </w:rPr>
          </w:rPrChange>
        </w:rPr>
        <w:t>，并使用</w:t>
      </w:r>
      <w:r w:rsidR="006E1520" w:rsidRPr="00D62216">
        <w:rPr>
          <w:rPrChange w:id="6798" w:author="凡 张" w:date="2019-05-26T07:05:00Z">
            <w:rPr>
              <w:rFonts w:hint="eastAsia"/>
            </w:rPr>
          </w:rPrChange>
        </w:rPr>
        <w:t>MALTAB</w:t>
      </w:r>
      <w:r w:rsidR="006E1520" w:rsidRPr="00D62216">
        <w:rPr>
          <w:rPrChange w:id="6799" w:author="凡 张" w:date="2019-05-26T07:05:00Z">
            <w:rPr>
              <w:rFonts w:hint="eastAsia"/>
            </w:rPr>
          </w:rPrChange>
        </w:rPr>
        <w:t>科学计算环境和</w:t>
      </w:r>
      <w:r w:rsidR="006E1520" w:rsidRPr="00D62216">
        <w:rPr>
          <w:rPrChange w:id="6800" w:author="凡 张" w:date="2019-05-26T07:05:00Z">
            <w:rPr>
              <w:rFonts w:hint="eastAsia"/>
            </w:rPr>
          </w:rPrChange>
        </w:rPr>
        <w:t>3ds Max</w:t>
      </w:r>
      <w:r w:rsidR="006E1520" w:rsidRPr="00D62216">
        <w:rPr>
          <w:rPrChange w:id="6801" w:author="凡 张" w:date="2019-05-26T07:05:00Z">
            <w:rPr>
              <w:rFonts w:hint="eastAsia"/>
            </w:rPr>
          </w:rPrChange>
        </w:rPr>
        <w:t>三维建模软件验证。</w:t>
      </w:r>
    </w:p>
    <w:p w:rsidR="005D13E8" w:rsidRPr="00D62216" w:rsidRDefault="006E1520" w:rsidP="00D5535B">
      <w:pPr>
        <w:pStyle w:val="aff8"/>
        <w:ind w:firstLine="480"/>
        <w:rPr>
          <w:rPrChange w:id="6802" w:author="凡 张" w:date="2019-05-26T07:05:00Z">
            <w:rPr/>
          </w:rPrChange>
        </w:rPr>
      </w:pPr>
      <w:r w:rsidRPr="00D62216">
        <w:rPr>
          <w:rPrChange w:id="6803" w:author="凡 张" w:date="2019-05-26T07:05:00Z">
            <w:rPr>
              <w:rFonts w:hint="eastAsia"/>
            </w:rPr>
          </w:rPrChange>
        </w:rPr>
        <w:t>根据第</w:t>
      </w:r>
      <w:r w:rsidRPr="00D62216">
        <w:rPr>
          <w:rPrChange w:id="6804" w:author="凡 张" w:date="2019-05-26T07:05:00Z">
            <w:rPr>
              <w:rFonts w:hint="eastAsia"/>
            </w:rPr>
          </w:rPrChange>
        </w:rPr>
        <w:t>2</w:t>
      </w:r>
      <w:r w:rsidRPr="00D62216">
        <w:rPr>
          <w:rPrChange w:id="6805" w:author="凡 张" w:date="2019-05-26T07:05:00Z">
            <w:rPr>
              <w:rFonts w:hint="eastAsia"/>
            </w:rPr>
          </w:rPrChange>
        </w:rPr>
        <w:t>，</w:t>
      </w:r>
      <w:r w:rsidRPr="00D62216">
        <w:rPr>
          <w:rPrChange w:id="6806" w:author="凡 张" w:date="2019-05-26T07:05:00Z">
            <w:rPr>
              <w:rFonts w:hint="eastAsia"/>
            </w:rPr>
          </w:rPrChange>
        </w:rPr>
        <w:t>3</w:t>
      </w:r>
      <w:r w:rsidRPr="00D62216">
        <w:rPr>
          <w:rPrChange w:id="6807" w:author="凡 张" w:date="2019-05-26T07:05:00Z">
            <w:rPr>
              <w:rFonts w:hint="eastAsia"/>
            </w:rPr>
          </w:rPrChange>
        </w:rPr>
        <w:t>章的讨论，数字莫尔三维测量技术是在传统莫尔三维形貌测量基础上，将一定的图像处理过程转移到计算机上。为了得到待测物体准确的三维形貌，一个较为完备的系统校准方法被提出。该方法基</w:t>
      </w:r>
      <w:r w:rsidR="00E64F07" w:rsidRPr="00D62216">
        <w:rPr>
          <w:rPrChange w:id="6808" w:author="凡 张" w:date="2019-05-26T07:05:00Z">
            <w:rPr>
              <w:rFonts w:hint="eastAsia"/>
            </w:rPr>
          </w:rPrChange>
        </w:rPr>
        <w:t>于传统莫尔相位和高度分布的关系。</w:t>
      </w:r>
    </w:p>
    <w:p w:rsidR="005A2C5A" w:rsidRPr="00D62216" w:rsidRDefault="00DC3849" w:rsidP="00D5535B">
      <w:pPr>
        <w:pStyle w:val="aff8"/>
        <w:ind w:firstLine="480"/>
        <w:rPr>
          <w:rPrChange w:id="6809" w:author="凡 张" w:date="2019-05-26T07:05:00Z">
            <w:rPr/>
          </w:rPrChange>
        </w:rPr>
      </w:pPr>
      <w:r w:rsidRPr="00D62216">
        <w:rPr>
          <w:noProof/>
          <w:rPrChange w:id="6810" w:author="凡 张" w:date="2019-05-26T07:05:00Z">
            <w:rPr>
              <w:rFonts w:hint="eastAsia"/>
              <w:noProof/>
            </w:rPr>
          </w:rPrChange>
        </w:rPr>
        <mc:AlternateContent>
          <mc:Choice Requires="wpg">
            <w:drawing>
              <wp:anchor distT="0" distB="0" distL="114300" distR="114300" simplePos="0" relativeHeight="251761664" behindDoc="0" locked="0" layoutInCell="1" allowOverlap="1">
                <wp:simplePos x="0" y="0"/>
                <wp:positionH relativeFrom="column">
                  <wp:posOffset>177165</wp:posOffset>
                </wp:positionH>
                <wp:positionV relativeFrom="paragraph">
                  <wp:posOffset>2091055</wp:posOffset>
                </wp:positionV>
                <wp:extent cx="5039995" cy="3453765"/>
                <wp:effectExtent l="0" t="0" r="8255" b="0"/>
                <wp:wrapTopAndBottom/>
                <wp:docPr id="61" name="组合 61"/>
                <wp:cNvGraphicFramePr/>
                <a:graphic xmlns:a="http://schemas.openxmlformats.org/drawingml/2006/main">
                  <a:graphicData uri="http://schemas.microsoft.com/office/word/2010/wordprocessingGroup">
                    <wpg:wgp>
                      <wpg:cNvGrpSpPr/>
                      <wpg:grpSpPr>
                        <a:xfrm>
                          <a:off x="0" y="0"/>
                          <a:ext cx="5039995" cy="3453765"/>
                          <a:chOff x="0" y="0"/>
                          <a:chExt cx="5039995" cy="3453765"/>
                        </a:xfrm>
                      </wpg:grpSpPr>
                      <pic:pic xmlns:pic="http://schemas.openxmlformats.org/drawingml/2006/picture">
                        <pic:nvPicPr>
                          <pic:cNvPr id="52" name="图片 5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39995" cy="2995930"/>
                          </a:xfrm>
                          <a:prstGeom prst="rect">
                            <a:avLst/>
                          </a:prstGeom>
                        </pic:spPr>
                      </pic:pic>
                      <wps:wsp>
                        <wps:cNvPr id="58" name="文本框 58"/>
                        <wps:cNvSpPr txBox="1"/>
                        <wps:spPr>
                          <a:xfrm>
                            <a:off x="0" y="3057525"/>
                            <a:ext cx="5039995" cy="396240"/>
                          </a:xfrm>
                          <a:prstGeom prst="rect">
                            <a:avLst/>
                          </a:prstGeom>
                          <a:solidFill>
                            <a:prstClr val="white"/>
                          </a:solidFill>
                          <a:ln>
                            <a:noFill/>
                          </a:ln>
                        </wps:spPr>
                        <wps:txbx>
                          <w:txbxContent>
                            <w:p w:rsidR="000D29F8" w:rsidRPr="00076CA1" w:rsidRDefault="000D29F8" w:rsidP="00DC3849">
                              <w:pPr>
                                <w:pStyle w:val="af1"/>
                                <w:spacing w:before="156" w:after="156"/>
                                <w:rPr>
                                  <w:rFonts w:hint="eastAsia"/>
                                  <w:noProof/>
                                  <w:sz w:val="24"/>
                                  <w:szCs w:val="20"/>
                                </w:rPr>
                                <w:pPrChange w:id="6811" w:author="凡 张" w:date="2019-05-26T06:39:00Z">
                                  <w:pPr>
                                    <w:pStyle w:val="aff8"/>
                                    <w:ind w:firstLine="480"/>
                                  </w:pPr>
                                </w:pPrChange>
                              </w:pPr>
                              <w:bookmarkStart w:id="6812" w:name="_Toc9746639"/>
                              <w:ins w:id="6813" w:author="凡 张" w:date="2019-05-26T06:39:00Z">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ins>
                              <w:r>
                                <w:fldChar w:fldCharType="separate"/>
                              </w:r>
                              <w:ins w:id="6814" w:author="凡 张" w:date="2019-05-26T09:18:00Z">
                                <w:r>
                                  <w:rPr>
                                    <w:noProof/>
                                  </w:rPr>
                                  <w:t>24</w:t>
                                </w:r>
                              </w:ins>
                              <w:ins w:id="6815" w:author="凡 张" w:date="2019-05-26T06:39:00Z">
                                <w:r>
                                  <w:fldChar w:fldCharType="end"/>
                                </w:r>
                                <w:r>
                                  <w:t xml:space="preserve"> 3ds Max</w:t>
                                </w:r>
                                <w:r>
                                  <w:t>三</w:t>
                                </w:r>
                                <w:r>
                                  <w:rPr>
                                    <w:rFonts w:hint="eastAsia"/>
                                  </w:rPr>
                                  <w:t>维建模软件仿真</w:t>
                                </w:r>
                                <w:r>
                                  <w:t>环境</w:t>
                                </w:r>
                                <w:r>
                                  <w:rPr>
                                    <w:rFonts w:hint="eastAsia"/>
                                  </w:rPr>
                                  <w:t>设置</w:t>
                                </w:r>
                              </w:ins>
                              <w:bookmarkEnd w:id="68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61" o:spid="_x0000_s1226" style="position:absolute;left:0;text-align:left;margin-left:13.95pt;margin-top:164.65pt;width:396.85pt;height:271.95pt;z-index:251761664" coordsize="50399,345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">
                <v:shape id="图片 52" o:spid="_x0000_s1227" type="#_x0000_t75" style="position:absolute;width:50399;height:2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">
                  <v:imagedata r:id="rId91" o:title=""/>
                </v:shape>
                <v:shape id="文本框 58" o:spid="_x0000_s1228" type="#_x0000_t202" style="position:absolute;top:30575;width:5039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0D29F8" w:rsidRPr="00076CA1" w:rsidRDefault="000D29F8" w:rsidP="00DC3849">
                        <w:pPr>
                          <w:pStyle w:val="af1"/>
                          <w:spacing w:before="156" w:after="156"/>
                          <w:rPr>
                            <w:rFonts w:hint="eastAsia"/>
                            <w:noProof/>
                            <w:sz w:val="24"/>
                            <w:szCs w:val="20"/>
                          </w:rPr>
                          <w:pPrChange w:id="6816" w:author="凡 张" w:date="2019-05-26T06:39:00Z">
                            <w:pPr>
                              <w:pStyle w:val="aff8"/>
                              <w:ind w:firstLine="480"/>
                            </w:pPr>
                          </w:pPrChange>
                        </w:pPr>
                        <w:bookmarkStart w:id="6817" w:name="_Toc9746639"/>
                        <w:ins w:id="6818" w:author="凡 张" w:date="2019-05-26T06:39:00Z">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ins>
                        <w:r>
                          <w:fldChar w:fldCharType="separate"/>
                        </w:r>
                        <w:ins w:id="6819" w:author="凡 张" w:date="2019-05-26T09:18:00Z">
                          <w:r>
                            <w:rPr>
                              <w:noProof/>
                            </w:rPr>
                            <w:t>24</w:t>
                          </w:r>
                        </w:ins>
                        <w:ins w:id="6820" w:author="凡 张" w:date="2019-05-26T06:39:00Z">
                          <w:r>
                            <w:fldChar w:fldCharType="end"/>
                          </w:r>
                          <w:r>
                            <w:t xml:space="preserve"> 3ds Max</w:t>
                          </w:r>
                          <w:r>
                            <w:t>三</w:t>
                          </w:r>
                          <w:r>
                            <w:rPr>
                              <w:rFonts w:hint="eastAsia"/>
                            </w:rPr>
                            <w:t>维建模软件仿真</w:t>
                          </w:r>
                          <w:r>
                            <w:t>环境</w:t>
                          </w:r>
                          <w:r>
                            <w:rPr>
                              <w:rFonts w:hint="eastAsia"/>
                            </w:rPr>
                            <w:t>设置</w:t>
                          </w:r>
                        </w:ins>
                        <w:bookmarkEnd w:id="6817"/>
                      </w:p>
                    </w:txbxContent>
                  </v:textbox>
                </v:shape>
                <w10:wrap type="topAndBottom"/>
              </v:group>
            </w:pict>
          </mc:Fallback>
        </mc:AlternateContent>
      </w:r>
      <w:del w:id="6821" w:author="凡 张" w:date="2019-05-26T06:39:00Z">
        <w:r w:rsidR="002E2FA9" w:rsidRPr="00D62216" w:rsidDel="00DC3849">
          <w:rPr>
            <w:noProof/>
            <w:rPrChange w:id="6822" w:author="凡 张" w:date="2019-05-26T07:05:00Z">
              <w:rPr>
                <w:rFonts w:hint="eastAsia"/>
                <w:noProof/>
              </w:rPr>
            </w:rPrChange>
          </w:rPr>
          <mc:AlternateContent>
            <mc:Choice Requires="wpg">
              <w:drawing>
                <wp:anchor distT="0" distB="0" distL="114300" distR="114300" simplePos="0" relativeHeight="251758592" behindDoc="0" locked="0" layoutInCell="1" allowOverlap="1">
                  <wp:simplePos x="0" y="0"/>
                  <wp:positionH relativeFrom="column">
                    <wp:posOffset>-5715</wp:posOffset>
                  </wp:positionH>
                  <wp:positionV relativeFrom="paragraph">
                    <wp:posOffset>2091055</wp:posOffset>
                  </wp:positionV>
                  <wp:extent cx="5405755" cy="3668395"/>
                  <wp:effectExtent l="0" t="0" r="4445" b="8255"/>
                  <wp:wrapTopAndBottom/>
                  <wp:docPr id="57" name="组合 57"/>
                  <wp:cNvGraphicFramePr/>
                  <a:graphic xmlns:a="http://schemas.openxmlformats.org/drawingml/2006/main">
                    <a:graphicData uri="http://schemas.microsoft.com/office/word/2010/wordprocessingGroup">
                      <wpg:wgp>
                        <wpg:cNvGrpSpPr/>
                        <wpg:grpSpPr>
                          <a:xfrm>
                            <a:off x="0" y="0"/>
                            <a:ext cx="5040000" cy="2996384"/>
                            <a:chOff x="-5715" y="3990"/>
                            <a:chExt cx="5040000" cy="2996756"/>
                          </a:xfrm>
                        </wpg:grpSpPr>
                        <pic:pic xmlns:pic="http://schemas.openxmlformats.org/drawingml/2006/picture">
                          <pic:nvPicPr>
                            <pic:cNvPr id="52" name="图片 5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40000" cy="2996384"/>
                            </a:xfrm>
                            <a:prstGeom prst="rect">
                              <a:avLst/>
                            </a:prstGeom>
                          </pic:spPr>
                        </pic:pic>
                      </wpg:wgp>
                    </a:graphicData>
                  </a:graphic>
                </wp:anchor>
              </w:drawing>
            </mc:Choice>
            <mc:Fallback>
              <w:pict>
                <v:group w14:anchorId="65A3BF4A" id="组合 57" o:spid="_x0000_s1026" style="position:absolute;left:0;text-align:left;margin-left:-.45pt;margin-top:164.65pt;width:425.65pt;height:288.85pt;z-index:251758592" coordorigin="-57,39" coordsize="50400,299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">
                  <v:shape id="图片 52" o:spid="_x0000_s1027" type="#_x0000_t75" style="position:absolute;width:50400;height:29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">
                    <v:imagedata r:id="rId91" o:title=""/>
                  </v:shape>
                  <w10:wrap type="topAndBottom"/>
                </v:group>
              </w:pict>
            </mc:Fallback>
          </mc:AlternateContent>
        </w:r>
      </w:del>
      <w:r w:rsidR="00E64F07" w:rsidRPr="00D62216">
        <w:rPr>
          <w:rPrChange w:id="6823" w:author="凡 张" w:date="2019-05-26T07:05:00Z">
            <w:rPr>
              <w:rFonts w:hint="eastAsia"/>
            </w:rPr>
          </w:rPrChange>
        </w:rPr>
        <w:t>数字莫尔三维测量技术的优势来源它莫尔条纹产生的方法</w:t>
      </w:r>
      <w:r w:rsidR="00E64F07" w:rsidRPr="00D62216">
        <w:rPr>
          <w:rPrChange w:id="6824" w:author="凡 张" w:date="2019-05-26T07:05:00Z">
            <w:rPr>
              <w:rFonts w:hint="eastAsia"/>
            </w:rPr>
          </w:rPrChange>
        </w:rPr>
        <w:t>——</w:t>
      </w:r>
      <w:r w:rsidR="00E64F07" w:rsidRPr="00D62216">
        <w:rPr>
          <w:rPrChange w:id="6825" w:author="凡 张" w:date="2019-05-26T07:05:00Z">
            <w:rPr>
              <w:rFonts w:hint="eastAsia"/>
            </w:rPr>
          </w:rPrChange>
        </w:rPr>
        <w:t>利用电脑合成的条纹与捕捉的图像叠加。这一方法不但能满足后相位提取需要多张不同相位的莫尔条纹的要求，而且能在只捕捉一张图像的情况下，就能得到折叠相位。如果使用自动相位展开方法，由一张捕捉图像得到的这一折叠相位可以转换为展开相位。</w:t>
      </w:r>
      <w:r w:rsidR="00233AD0" w:rsidRPr="00D62216">
        <w:rPr>
          <w:rPrChange w:id="6826" w:author="凡 张" w:date="2019-05-26T07:05:00Z">
            <w:rPr>
              <w:rFonts w:hint="eastAsia"/>
            </w:rPr>
          </w:rPrChange>
        </w:rPr>
        <w:t>对于不需要物体实际大小的三维测量任务，该方法具有明显优势。如果</w:t>
      </w:r>
      <w:r w:rsidR="00E64F07" w:rsidRPr="00D62216">
        <w:rPr>
          <w:rPrChange w:id="6827" w:author="凡 张" w:date="2019-05-26T07:05:00Z">
            <w:rPr>
              <w:rFonts w:hint="eastAsia"/>
            </w:rPr>
          </w:rPrChange>
        </w:rPr>
        <w:t>被测物体高度范围不超过一个莫尔波长，例如生物细胞，或</w:t>
      </w:r>
      <w:r w:rsidR="00E64F07" w:rsidRPr="00D62216">
        <w:rPr>
          <w:rPrChange w:id="6828" w:author="凡 张" w:date="2019-05-26T07:05:00Z">
            <w:rPr>
              <w:rFonts w:hint="eastAsia"/>
            </w:rPr>
          </w:rPrChange>
        </w:rPr>
        <w:t>PCB</w:t>
      </w:r>
      <w:r w:rsidR="00E64F07" w:rsidRPr="00D62216">
        <w:rPr>
          <w:rPrChange w:id="6829" w:author="凡 张" w:date="2019-05-26T07:05:00Z">
            <w:rPr>
              <w:rFonts w:hint="eastAsia"/>
            </w:rPr>
          </w:rPrChange>
        </w:rPr>
        <w:t>电路板等，相位则不需要展开</w:t>
      </w:r>
      <w:r w:rsidR="00E64F07" w:rsidRPr="00D62216">
        <w:rPr>
          <w:rPrChange w:id="6830" w:author="凡 张" w:date="2019-05-26T07:05:00Z">
            <w:rPr/>
          </w:rPrChange>
        </w:rPr>
        <w:fldChar w:fldCharType="begin"/>
      </w:r>
      <w:r w:rsidR="005D13E8" w:rsidRPr="00D62216">
        <w:rPr>
          <w:rPrChange w:id="6831" w:author="凡 张" w:date="2019-05-26T07:05:00Z">
            <w:rPr/>
          </w:rPrChange>
        </w:rPr>
        <w:instrText xml:space="preserve"> ADDIN EN.CITE &lt;EndNote&gt;&lt;Cite&gt;&lt;Author&gt;Liu&lt;/Author&gt;&lt;Year&gt;2011&lt;/Year&gt;&lt;RecNum&gt;94&lt;/RecNum&gt;&lt;DisplayText&gt;[23]&lt;/DisplayText&gt;&lt;record&gt;&lt;rec-number&gt;94&lt;/rec-number&gt;&lt;foreign-keys&gt;&lt;key app="EN" db-id="25ts25aeg5wpw5edwz8pv0fnx5faar95e29z" timestamp="1558188849"&gt;94&lt;/key&gt;&lt;/foreign-keys&gt;&lt;ref-type name="Journal Article"&gt;17&lt;/ref-type&gt;&lt;contributors&gt;&lt;authors&gt;&lt;author&gt;Liu, Yang&lt;/author&gt;&lt;/authors&gt;&lt;/contributors&gt;&lt;titles&gt;&lt;title&gt;Accuracy improvement of 3D measurement using digital fringe projection&lt;/title&gt;&lt;/titles&gt;&lt;dates&gt;&lt;year&gt;2011&lt;/year&gt;&lt;/dates&gt;&lt;urls&gt;&lt;/urls&gt;&lt;/record&gt;&lt;/Cite&gt;&lt;/EndNote&gt;</w:instrText>
      </w:r>
      <w:r w:rsidR="00E64F07" w:rsidRPr="00D62216">
        <w:rPr>
          <w:rPrChange w:id="6832" w:author="凡 张" w:date="2019-05-26T07:05:00Z">
            <w:rPr/>
          </w:rPrChange>
        </w:rPr>
        <w:fldChar w:fldCharType="separate"/>
      </w:r>
      <w:r w:rsidR="005D13E8" w:rsidRPr="00D62216">
        <w:rPr>
          <w:noProof/>
          <w:rPrChange w:id="6833" w:author="凡 张" w:date="2019-05-26T07:05:00Z">
            <w:rPr>
              <w:noProof/>
            </w:rPr>
          </w:rPrChange>
        </w:rPr>
        <w:t>[</w:t>
      </w:r>
      <w:r w:rsidR="002926C8" w:rsidRPr="00D62216">
        <w:rPr>
          <w:noProof/>
          <w:rPrChange w:id="6834" w:author="凡 张" w:date="2019-05-26T07:05:00Z">
            <w:rPr>
              <w:noProof/>
            </w:rPr>
          </w:rPrChange>
        </w:rPr>
        <w:fldChar w:fldCharType="begin"/>
      </w:r>
      <w:r w:rsidR="002926C8" w:rsidRPr="00D62216">
        <w:rPr>
          <w:noProof/>
          <w:rPrChange w:id="6835" w:author="凡 张" w:date="2019-05-26T07:05:00Z">
            <w:rPr>
              <w:noProof/>
            </w:rPr>
          </w:rPrChange>
        </w:rPr>
        <w:instrText xml:space="preserve"> HYPERLINK \l "_ENREF_23" \o "Liu, 2011 #94" </w:instrText>
      </w:r>
      <w:r w:rsidR="002926C8" w:rsidRPr="00D62216">
        <w:rPr>
          <w:noProof/>
          <w:rPrChange w:id="6836" w:author="凡 张" w:date="2019-05-26T07:05:00Z">
            <w:rPr>
              <w:noProof/>
            </w:rPr>
          </w:rPrChange>
        </w:rPr>
        <w:fldChar w:fldCharType="separate"/>
      </w:r>
      <w:r w:rsidR="00E2701A" w:rsidRPr="00D62216">
        <w:rPr>
          <w:noProof/>
          <w:rPrChange w:id="6837" w:author="凡 张" w:date="2019-05-26T07:05:00Z">
            <w:rPr>
              <w:noProof/>
            </w:rPr>
          </w:rPrChange>
        </w:rPr>
        <w:t>23</w:t>
      </w:r>
      <w:r w:rsidR="002926C8" w:rsidRPr="00D62216">
        <w:rPr>
          <w:noProof/>
          <w:rPrChange w:id="6838" w:author="凡 张" w:date="2019-05-26T07:05:00Z">
            <w:rPr>
              <w:noProof/>
            </w:rPr>
          </w:rPrChange>
        </w:rPr>
        <w:fldChar w:fldCharType="end"/>
      </w:r>
      <w:r w:rsidR="005D13E8" w:rsidRPr="00D62216">
        <w:rPr>
          <w:noProof/>
          <w:rPrChange w:id="6839" w:author="凡 张" w:date="2019-05-26T07:05:00Z">
            <w:rPr>
              <w:noProof/>
            </w:rPr>
          </w:rPrChange>
        </w:rPr>
        <w:t>]</w:t>
      </w:r>
      <w:r w:rsidR="00E64F07" w:rsidRPr="00D62216">
        <w:rPr>
          <w:rPrChange w:id="6840" w:author="凡 张" w:date="2019-05-26T07:05:00Z">
            <w:rPr/>
          </w:rPrChange>
        </w:rPr>
        <w:fldChar w:fldCharType="end"/>
      </w:r>
      <w:r w:rsidR="00E64F07" w:rsidRPr="00D62216">
        <w:rPr>
          <w:rPrChange w:id="6841" w:author="凡 张" w:date="2019-05-26T07:05:00Z">
            <w:rPr>
              <w:rFonts w:hint="eastAsia"/>
            </w:rPr>
          </w:rPrChange>
        </w:rPr>
        <w:t>。</w:t>
      </w:r>
    </w:p>
    <w:p w:rsidR="007A216D" w:rsidRPr="00D62216" w:rsidRDefault="005D13E8" w:rsidP="007A216D">
      <w:pPr>
        <w:pStyle w:val="aff8"/>
        <w:ind w:firstLine="480"/>
        <w:rPr>
          <w:rPrChange w:id="6842" w:author="凡 张" w:date="2019-05-26T07:05:00Z">
            <w:rPr>
              <w:rFonts w:hint="eastAsia"/>
            </w:rPr>
          </w:rPrChange>
        </w:rPr>
        <w:pPrChange w:id="6843" w:author="凡 张" w:date="2019-05-26T05:57:00Z">
          <w:pPr>
            <w:pStyle w:val="aff8"/>
            <w:ind w:firstLine="480"/>
          </w:pPr>
        </w:pPrChange>
      </w:pPr>
      <w:r w:rsidRPr="00D62216">
        <w:rPr>
          <w:rPrChange w:id="6844" w:author="凡 张" w:date="2019-05-26T07:05:00Z">
            <w:rPr>
              <w:rFonts w:hint="eastAsia"/>
            </w:rPr>
          </w:rPrChange>
        </w:rPr>
        <w:t>本论文使用了</w:t>
      </w:r>
      <w:r w:rsidRPr="00D62216">
        <w:rPr>
          <w:rPrChange w:id="6845" w:author="凡 张" w:date="2019-05-26T07:05:00Z">
            <w:rPr>
              <w:rFonts w:hint="eastAsia"/>
            </w:rPr>
          </w:rPrChange>
        </w:rPr>
        <w:t>3ds Max</w:t>
      </w:r>
      <w:r w:rsidRPr="00D62216">
        <w:rPr>
          <w:rPrChange w:id="6846" w:author="凡 张" w:date="2019-05-26T07:05:00Z">
            <w:rPr>
              <w:rFonts w:hint="eastAsia"/>
            </w:rPr>
          </w:rPrChange>
        </w:rPr>
        <w:t>三维仿真软件和</w:t>
      </w:r>
      <w:r w:rsidRPr="00D62216">
        <w:rPr>
          <w:rPrChange w:id="6847" w:author="凡 张" w:date="2019-05-26T07:05:00Z">
            <w:rPr>
              <w:rFonts w:hint="eastAsia"/>
            </w:rPr>
          </w:rPrChange>
        </w:rPr>
        <w:t>MATLAB</w:t>
      </w:r>
      <w:r w:rsidRPr="00D62216">
        <w:rPr>
          <w:rPrChange w:id="6848" w:author="凡 张" w:date="2019-05-26T07:05:00Z">
            <w:rPr>
              <w:rFonts w:hint="eastAsia"/>
            </w:rPr>
          </w:rPrChange>
        </w:rPr>
        <w:t>科学计算环境产生莫尔</w:t>
      </w:r>
      <w:r w:rsidR="00AB1499" w:rsidRPr="00D62216">
        <w:rPr>
          <w:rPrChange w:id="6849" w:author="凡 张" w:date="2019-05-26T07:05:00Z">
            <w:rPr>
              <w:rFonts w:hint="eastAsia"/>
            </w:rPr>
          </w:rPrChange>
        </w:rPr>
        <w:t>条纹</w:t>
      </w:r>
      <w:r w:rsidRPr="00D62216">
        <w:rPr>
          <w:rPrChange w:id="6850" w:author="凡 张" w:date="2019-05-26T07:05:00Z">
            <w:rPr>
              <w:rFonts w:hint="eastAsia"/>
            </w:rPr>
          </w:rPrChange>
        </w:rPr>
        <w:t>。</w:t>
      </w:r>
      <w:r w:rsidR="00AB1499" w:rsidRPr="00D62216">
        <w:rPr>
          <w:rPrChange w:id="6851" w:author="凡 张" w:date="2019-05-26T07:05:00Z">
            <w:rPr>
              <w:rFonts w:hint="eastAsia"/>
            </w:rPr>
          </w:rPrChange>
        </w:rPr>
        <w:t>如图，首先在场景导入或创建被测物体。然后，离物体</w:t>
      </w:r>
      <w:r w:rsidR="00AB1499" w:rsidRPr="00D62216">
        <w:rPr>
          <w:rPrChange w:id="6852" w:author="凡 张" w:date="2019-05-26T07:05:00Z">
            <w:rPr>
              <w:rFonts w:hint="eastAsia"/>
            </w:rPr>
          </w:rPrChange>
        </w:rPr>
        <w:t>2.5m</w:t>
      </w:r>
      <w:r w:rsidR="00AB1499" w:rsidRPr="00D62216">
        <w:rPr>
          <w:rPrChange w:id="6853" w:author="凡 张" w:date="2019-05-26T07:05:00Z">
            <w:rPr>
              <w:rFonts w:hint="eastAsia"/>
            </w:rPr>
          </w:rPrChange>
        </w:rPr>
        <w:t>处，设置摄像机和方向灯。然后，调节摄像机的视场角和焦距，使视场完全覆盖所测物体。调节方向灯的光阑参数，使投影范围大致和摄像机成像范围重合。然后</w:t>
      </w:r>
      <w:r w:rsidR="00C40D21" w:rsidRPr="00D62216">
        <w:rPr>
          <w:rPrChange w:id="6854" w:author="凡 张" w:date="2019-05-26T07:05:00Z">
            <w:rPr>
              <w:rFonts w:hint="eastAsia"/>
            </w:rPr>
          </w:rPrChange>
        </w:rPr>
        <w:t>，在方向灯的高级选项中的映射选项，选择相位图，之后选择投影</w:t>
      </w:r>
      <w:r w:rsidR="002926C8" w:rsidRPr="00D62216">
        <w:rPr>
          <w:rPrChange w:id="6855" w:author="凡 张" w:date="2019-05-26T07:05:00Z">
            <w:rPr>
              <w:rFonts w:hint="eastAsia"/>
            </w:rPr>
          </w:rPrChange>
        </w:rPr>
        <w:t>条纹</w:t>
      </w:r>
      <w:r w:rsidR="00C40D21" w:rsidRPr="00D62216">
        <w:rPr>
          <w:rPrChange w:id="6856" w:author="凡 张" w:date="2019-05-26T07:05:00Z">
            <w:rPr>
              <w:rFonts w:hint="eastAsia"/>
            </w:rPr>
          </w:rPrChange>
        </w:rPr>
        <w:t>投射。本论文仿真环境下的几何参数</w:t>
      </w:r>
      <w:r w:rsidR="00B423AF" w:rsidRPr="00D62216">
        <w:rPr>
          <w:rPrChange w:id="6857" w:author="凡 张" w:date="2019-05-26T07:05:00Z">
            <w:rPr>
              <w:rFonts w:hint="eastAsia"/>
            </w:rPr>
          </w:rPrChange>
        </w:rPr>
        <w:t>：相机</w:t>
      </w:r>
      <w:r w:rsidR="00B423AF" w:rsidRPr="00D62216">
        <w:rPr>
          <w:rPrChange w:id="6858" w:author="凡 张" w:date="2019-05-26T07:05:00Z">
            <w:rPr>
              <w:rFonts w:hint="eastAsia"/>
            </w:rPr>
          </w:rPrChange>
        </w:rPr>
        <w:t>-</w:t>
      </w:r>
      <w:r w:rsidR="00B423AF" w:rsidRPr="00D62216">
        <w:rPr>
          <w:rPrChange w:id="6859" w:author="凡 张" w:date="2019-05-26T07:05:00Z">
            <w:rPr>
              <w:rFonts w:hint="eastAsia"/>
            </w:rPr>
          </w:rPrChange>
        </w:rPr>
        <w:t>投影仪光轴夹角为</w:t>
      </w:r>
      <w:ins w:id="6860" w:author="凡 张" w:date="2019-05-26T06:30:00Z">
        <w:r w:rsidR="00502028" w:rsidRPr="00D62216">
          <w:rPr>
            <w:rPrChange w:id="6861" w:author="凡 张" w:date="2019-05-26T07:05:00Z">
              <w:rPr>
                <w:rFonts w:hint="eastAsia"/>
              </w:rPr>
            </w:rPrChange>
          </w:rPr>
          <w:t>7</w:t>
        </w:r>
        <w:r w:rsidR="00502028" w:rsidRPr="00D62216">
          <w:rPr>
            <w:rPrChange w:id="6862" w:author="凡 张" w:date="2019-05-26T07:05:00Z">
              <w:rPr>
                <w:rFonts w:hint="eastAsia"/>
              </w:rPr>
            </w:rPrChange>
          </w:rPr>
          <w:t>°</w:t>
        </w:r>
      </w:ins>
      <w:r w:rsidR="00B423AF" w:rsidRPr="00D62216">
        <w:rPr>
          <w:rPrChange w:id="6863" w:author="凡 张" w:date="2019-05-26T07:05:00Z">
            <w:rPr>
              <w:rFonts w:hint="eastAsia"/>
            </w:rPr>
          </w:rPrChange>
        </w:rPr>
        <w:t>，</w:t>
      </w:r>
      <w:del w:id="6864" w:author="凡 张" w:date="2019-05-26T06:31:00Z">
        <w:r w:rsidR="00B423AF" w:rsidRPr="00D62216" w:rsidDel="005E73FB">
          <w:rPr>
            <w:rPrChange w:id="6865" w:author="凡 张" w:date="2019-05-26T07:05:00Z">
              <w:rPr>
                <w:rFonts w:hint="eastAsia"/>
              </w:rPr>
            </w:rPrChange>
          </w:rPr>
          <w:delText>投影</w:delText>
        </w:r>
        <w:r w:rsidR="002926C8" w:rsidRPr="00D62216" w:rsidDel="005E73FB">
          <w:rPr>
            <w:rPrChange w:id="6866" w:author="凡 张" w:date="2019-05-26T07:05:00Z">
              <w:rPr>
                <w:rFonts w:hint="eastAsia"/>
              </w:rPr>
            </w:rPrChange>
          </w:rPr>
          <w:delText>条纹</w:delText>
        </w:r>
        <w:r w:rsidR="00B423AF" w:rsidRPr="00D62216" w:rsidDel="005E73FB">
          <w:rPr>
            <w:rPrChange w:id="6867" w:author="凡 张" w:date="2019-05-26T07:05:00Z">
              <w:rPr>
                <w:rFonts w:hint="eastAsia"/>
              </w:rPr>
            </w:rPrChange>
          </w:rPr>
          <w:delText>绝对周期为</w:delText>
        </w:r>
      </w:del>
      <w:ins w:id="6868" w:author="凡 张" w:date="2019-05-26T06:31:00Z">
        <w:r w:rsidR="005E73FB" w:rsidRPr="00D62216">
          <w:rPr>
            <w:rPrChange w:id="6869" w:author="凡 张" w:date="2019-05-26T07:05:00Z">
              <w:rPr>
                <w:rFonts w:hint="eastAsia"/>
              </w:rPr>
            </w:rPrChange>
          </w:rPr>
          <w:t>相机</w:t>
        </w:r>
        <w:r w:rsidR="005E73FB" w:rsidRPr="00D62216">
          <w:rPr>
            <w:rPrChange w:id="6870" w:author="凡 张" w:date="2019-05-26T07:05:00Z">
              <w:rPr>
                <w:rFonts w:hint="eastAsia"/>
              </w:rPr>
            </w:rPrChange>
          </w:rPr>
          <w:t>-</w:t>
        </w:r>
        <w:r w:rsidR="005E73FB" w:rsidRPr="00D62216">
          <w:rPr>
            <w:rPrChange w:id="6871" w:author="凡 张" w:date="2019-05-26T07:05:00Z">
              <w:rPr>
                <w:rFonts w:hint="eastAsia"/>
              </w:rPr>
            </w:rPrChange>
          </w:rPr>
          <w:t>投影仪距离为</w:t>
        </w:r>
      </w:ins>
      <w:ins w:id="6872" w:author="凡 张" w:date="2019-05-26T06:36:00Z">
        <w:r w:rsidR="00C7696A" w:rsidRPr="00D62216">
          <w:rPr>
            <w:rPrChange w:id="6873" w:author="凡 张" w:date="2019-05-26T07:05:00Z">
              <w:rPr>
                <w:rFonts w:hint="eastAsia"/>
              </w:rPr>
            </w:rPrChange>
          </w:rPr>
          <w:t>32</w:t>
        </w:r>
        <w:r w:rsidR="00C7696A" w:rsidRPr="00D62216">
          <w:rPr>
            <w:rPrChange w:id="6874" w:author="凡 张" w:date="2019-05-26T07:05:00Z">
              <w:rPr>
                <w:rFonts w:hint="eastAsia"/>
              </w:rPr>
            </w:rPrChange>
          </w:rPr>
          <w:t>厘米，</w:t>
        </w:r>
      </w:ins>
      <w:ins w:id="6875" w:author="凡 张" w:date="2019-05-26T07:25:00Z">
        <w:r w:rsidR="00F17C76">
          <w:rPr>
            <w:rFonts w:hint="eastAsia"/>
          </w:rPr>
          <w:t>距</w:t>
        </w:r>
      </w:ins>
      <w:ins w:id="6876" w:author="凡 张" w:date="2019-05-26T06:36:00Z">
        <w:r w:rsidR="00C7696A" w:rsidRPr="00D62216">
          <w:rPr>
            <w:rPrChange w:id="6877" w:author="凡 张" w:date="2019-05-26T07:05:00Z">
              <w:rPr>
                <w:rFonts w:hint="eastAsia"/>
              </w:rPr>
            </w:rPrChange>
          </w:rPr>
          <w:t>参考平面距离为</w:t>
        </w:r>
        <w:r w:rsidR="00C7696A" w:rsidRPr="00D62216">
          <w:rPr>
            <w:rPrChange w:id="6878" w:author="凡 张" w:date="2019-05-26T07:05:00Z">
              <w:rPr>
                <w:rFonts w:hint="eastAsia"/>
              </w:rPr>
            </w:rPrChange>
          </w:rPr>
          <w:t>2.5</w:t>
        </w:r>
        <w:r w:rsidR="00C7696A" w:rsidRPr="00D62216">
          <w:rPr>
            <w:rPrChange w:id="6879" w:author="凡 张" w:date="2019-05-26T07:05:00Z">
              <w:rPr>
                <w:rFonts w:hint="eastAsia"/>
              </w:rPr>
            </w:rPrChange>
          </w:rPr>
          <w:t>米</w:t>
        </w:r>
      </w:ins>
      <w:r w:rsidR="00C40D21" w:rsidRPr="00D62216">
        <w:rPr>
          <w:rPrChange w:id="6880" w:author="凡 张" w:date="2019-05-26T07:05:00Z">
            <w:rPr>
              <w:rFonts w:hint="eastAsia"/>
            </w:rPr>
          </w:rPrChange>
        </w:rPr>
        <w:t>。</w:t>
      </w:r>
    </w:p>
    <w:p w:rsidR="00640460" w:rsidRPr="00D62216" w:rsidRDefault="00E64F07" w:rsidP="00D5535B">
      <w:pPr>
        <w:pStyle w:val="aff8"/>
        <w:ind w:firstLine="480"/>
        <w:rPr>
          <w:rPrChange w:id="6881" w:author="凡 张" w:date="2019-05-26T07:05:00Z">
            <w:rPr/>
          </w:rPrChange>
        </w:rPr>
      </w:pPr>
      <w:r w:rsidRPr="00D62216">
        <w:rPr>
          <w:rPrChange w:id="6882" w:author="凡 张" w:date="2019-05-26T07:05:00Z">
            <w:rPr>
              <w:rFonts w:hint="eastAsia"/>
            </w:rPr>
          </w:rPrChange>
        </w:rPr>
        <w:t>数字莫尔三维测量最核心的步骤是高频噪声的滤除。这一步骤之间关系着</w:t>
      </w:r>
      <w:r w:rsidR="005A2C5A" w:rsidRPr="00D62216">
        <w:rPr>
          <w:rPrChange w:id="6883" w:author="凡 张" w:date="2019-05-26T07:05:00Z">
            <w:rPr>
              <w:rFonts w:hint="eastAsia"/>
            </w:rPr>
          </w:rPrChange>
        </w:rPr>
        <w:t>之后得出的折叠相位和展开相位分布。值得注意的是，无论是在</w:t>
      </w:r>
      <w:r w:rsidR="005A2C5A" w:rsidRPr="00D62216">
        <w:rPr>
          <w:rPrChange w:id="6884" w:author="凡 张" w:date="2019-05-26T07:05:00Z">
            <w:rPr>
              <w:rFonts w:hint="eastAsia"/>
            </w:rPr>
          </w:rPrChange>
        </w:rPr>
        <w:t>3ds Max</w:t>
      </w:r>
      <w:r w:rsidR="005A2C5A" w:rsidRPr="00D62216">
        <w:rPr>
          <w:rPrChange w:id="6885" w:author="凡 张" w:date="2019-05-26T07:05:00Z">
            <w:rPr>
              <w:rFonts w:hint="eastAsia"/>
            </w:rPr>
          </w:rPrChange>
        </w:rPr>
        <w:t>三维仿真软件中，还是在实际测量过程中，需检查捕捉图像和叠加条纹的周期相同。不相同的情况下，会产生低频的背景条纹。高频噪声的滤除，除了选择合适的算法外，还需要对滤波参数进行调优。这一过程由于针对具体被测物体，大大减小了该三维测量方法的实用性。这也是本文的缺陷这一，未能针对高频噪声的滤除提出使用范围更广但参数更少的算法。但目前已经有学者，将深度学习技术应用到</w:t>
      </w:r>
      <w:r w:rsidR="001F5942" w:rsidRPr="00D62216">
        <w:rPr>
          <w:rPrChange w:id="6886" w:author="凡 张" w:date="2019-05-26T07:05:00Z">
            <w:rPr>
              <w:rFonts w:hint="eastAsia"/>
            </w:rPr>
          </w:rPrChange>
        </w:rPr>
        <w:t>莫尔测量上，取得了初步的成果</w:t>
      </w:r>
      <w:r w:rsidR="00735543" w:rsidRPr="00D62216">
        <w:rPr>
          <w:rPrChange w:id="6887" w:author="凡 张" w:date="2019-05-26T07:05:00Z">
            <w:rPr/>
          </w:rPrChange>
        </w:rPr>
        <w:fldChar w:fldCharType="begin"/>
      </w:r>
      <w:r w:rsidR="005D13E8" w:rsidRPr="00D62216">
        <w:rPr>
          <w:rPrChange w:id="6888" w:author="凡 张" w:date="2019-05-26T07:05:00Z">
            <w:rPr/>
          </w:rPrChange>
        </w:rPr>
        <w:instrText xml:space="preserve"> ADDIN EN.CITE &lt;EndNote&gt;&lt;Cite&gt;&lt;Author&gt;Feng&lt;/Author&gt;&lt;Year&gt;2019&lt;/Year&gt;&lt;RecNum&gt;137&lt;/RecNum&gt;&lt;DisplayText&gt;[24, 25]&lt;/DisplayText&gt;&lt;record&gt;&lt;rec-number&gt;137&lt;/rec-number&gt;&lt;foreign-keys&gt;&lt;key app="EN" db-id="25ts25aeg5wpw5edwz8pv0fnx5faar95e29z" timestamp="1558275763"&gt;137&lt;/key&gt;&lt;/foreign-keys&gt;&lt;ref-type name="Journal Article"&gt;17&lt;/ref-type&gt;&lt;contributors&gt;&lt;authors&gt;&lt;author&gt;Feng, Shijie&lt;/author&gt;&lt;author&gt;Chen, Qian&lt;/author&gt;&lt;author&gt;Gu, Guohua&lt;/author&gt;&lt;author&gt;Tao, Tianyang&lt;/author&gt;&lt;author&gt;Zhang, Liang&lt;/author&gt;&lt;author&gt;Hu, Yan&lt;/author&gt;&lt;author&gt;Yin, Wei&lt;/author&gt;&lt;author&gt;Zuo, Chao&lt;/author&gt;&lt;/authors&gt;&lt;/contributors&gt;&lt;titles&gt;&lt;title&gt;Fringe pattern analysis using deep learning&lt;/title&gt;&lt;secondary-title&gt;Advanced Photonics&lt;/secondary-title&gt;&lt;/titles&gt;&lt;periodical&gt;&lt;full-title&gt;Advanced Photonics&lt;/full-title&gt;&lt;/periodical&gt;&lt;pages&gt;025001&lt;/pages&gt;&lt;volume&gt;1&lt;/volume&gt;&lt;number&gt;2&lt;/number&gt;&lt;dates&gt;&lt;year&gt;2019&lt;/year&gt;&lt;/dates&gt;&lt;isbn&gt;2577-5421&lt;/isbn&gt;&lt;urls&gt;&lt;/urls&gt;&lt;/record&gt;&lt;/Cite&gt;&lt;Cite&gt;&lt;Author&gt;Xie&lt;/Author&gt;&lt;Year&gt;2012&lt;/Year&gt;&lt;RecNum&gt;124&lt;/RecNum&gt;&lt;record&gt;&lt;rec-number&gt;124&lt;/rec-number&gt;&lt;foreign-keys&gt;&lt;key app="EN" db-id="25ts25aeg5wpw5edwz8pv0fnx5faar95e29z" timestamp="1558275727"&gt;124&lt;/key&gt;&lt;/foreign-keys&gt;&lt;ref-type name="Conference Proceedings"&gt;10&lt;/ref-type&gt;&lt;contributors&gt;&lt;authors&gt;&lt;author&gt;Xie, Junyuan&lt;/author&gt;&lt;author&gt;Xu, Linli&lt;/author&gt;&lt;author&gt;Chen, Enhong&lt;/author&gt;&lt;/authors&gt;&lt;/contributors&gt;&lt;titles&gt;&lt;title&gt;Image denoising and inpainting with deep neural networks&lt;/title&gt;&lt;secondary-title&gt;Advances in neural information processing systems&lt;/secondary-title&gt;&lt;/titles&gt;&lt;pages&gt;341-349&lt;/pages&gt;&lt;dates&gt;&lt;year&gt;2012&lt;/year&gt;&lt;/dates&gt;&lt;urls&gt;&lt;/urls&gt;&lt;/record&gt;&lt;/Cite&gt;&lt;/EndNote&gt;</w:instrText>
      </w:r>
      <w:r w:rsidR="00735543" w:rsidRPr="00D62216">
        <w:rPr>
          <w:rPrChange w:id="6889" w:author="凡 张" w:date="2019-05-26T07:05:00Z">
            <w:rPr/>
          </w:rPrChange>
        </w:rPr>
        <w:fldChar w:fldCharType="separate"/>
      </w:r>
      <w:r w:rsidR="005D13E8" w:rsidRPr="00D62216">
        <w:rPr>
          <w:noProof/>
          <w:rPrChange w:id="6890" w:author="凡 张" w:date="2019-05-26T07:05:00Z">
            <w:rPr>
              <w:noProof/>
            </w:rPr>
          </w:rPrChange>
        </w:rPr>
        <w:t>[</w:t>
      </w:r>
      <w:r w:rsidR="002926C8" w:rsidRPr="00D62216">
        <w:rPr>
          <w:noProof/>
          <w:rPrChange w:id="6891" w:author="凡 张" w:date="2019-05-26T07:05:00Z">
            <w:rPr>
              <w:noProof/>
            </w:rPr>
          </w:rPrChange>
        </w:rPr>
        <w:fldChar w:fldCharType="begin"/>
      </w:r>
      <w:r w:rsidR="002926C8" w:rsidRPr="00D62216">
        <w:rPr>
          <w:noProof/>
          <w:rPrChange w:id="6892" w:author="凡 张" w:date="2019-05-26T07:05:00Z">
            <w:rPr>
              <w:noProof/>
            </w:rPr>
          </w:rPrChange>
        </w:rPr>
        <w:instrText xml:space="preserve"> HYPERLINK \l "_ENREF_24" \o "Feng, 2019 #137" </w:instrText>
      </w:r>
      <w:r w:rsidR="002926C8" w:rsidRPr="00D62216">
        <w:rPr>
          <w:noProof/>
          <w:rPrChange w:id="6893" w:author="凡 张" w:date="2019-05-26T07:05:00Z">
            <w:rPr>
              <w:noProof/>
            </w:rPr>
          </w:rPrChange>
        </w:rPr>
        <w:fldChar w:fldCharType="separate"/>
      </w:r>
      <w:r w:rsidR="00E2701A" w:rsidRPr="00D62216">
        <w:rPr>
          <w:noProof/>
          <w:rPrChange w:id="6894" w:author="凡 张" w:date="2019-05-26T07:05:00Z">
            <w:rPr>
              <w:noProof/>
            </w:rPr>
          </w:rPrChange>
        </w:rPr>
        <w:t>24</w:t>
      </w:r>
      <w:r w:rsidR="002926C8" w:rsidRPr="00D62216">
        <w:rPr>
          <w:noProof/>
          <w:rPrChange w:id="6895" w:author="凡 张" w:date="2019-05-26T07:05:00Z">
            <w:rPr>
              <w:noProof/>
            </w:rPr>
          </w:rPrChange>
        </w:rPr>
        <w:fldChar w:fldCharType="end"/>
      </w:r>
      <w:r w:rsidR="005D13E8" w:rsidRPr="00D62216">
        <w:rPr>
          <w:noProof/>
          <w:rPrChange w:id="6896" w:author="凡 张" w:date="2019-05-26T07:05:00Z">
            <w:rPr>
              <w:noProof/>
            </w:rPr>
          </w:rPrChange>
        </w:rPr>
        <w:t xml:space="preserve">, </w:t>
      </w:r>
      <w:r w:rsidR="002926C8" w:rsidRPr="00D62216">
        <w:rPr>
          <w:noProof/>
          <w:rPrChange w:id="6897" w:author="凡 张" w:date="2019-05-26T07:05:00Z">
            <w:rPr>
              <w:noProof/>
            </w:rPr>
          </w:rPrChange>
        </w:rPr>
        <w:fldChar w:fldCharType="begin"/>
      </w:r>
      <w:r w:rsidR="002926C8" w:rsidRPr="00D62216">
        <w:rPr>
          <w:noProof/>
          <w:rPrChange w:id="6898" w:author="凡 张" w:date="2019-05-26T07:05:00Z">
            <w:rPr>
              <w:noProof/>
            </w:rPr>
          </w:rPrChange>
        </w:rPr>
        <w:instrText xml:space="preserve"> HYPERLINK \l "_ENREF_25" \o "Xie, 2012 #124" </w:instrText>
      </w:r>
      <w:r w:rsidR="002926C8" w:rsidRPr="00D62216">
        <w:rPr>
          <w:noProof/>
          <w:rPrChange w:id="6899" w:author="凡 张" w:date="2019-05-26T07:05:00Z">
            <w:rPr>
              <w:noProof/>
            </w:rPr>
          </w:rPrChange>
        </w:rPr>
        <w:fldChar w:fldCharType="separate"/>
      </w:r>
      <w:r w:rsidR="00E2701A" w:rsidRPr="00D62216">
        <w:rPr>
          <w:noProof/>
          <w:rPrChange w:id="6900" w:author="凡 张" w:date="2019-05-26T07:05:00Z">
            <w:rPr>
              <w:noProof/>
            </w:rPr>
          </w:rPrChange>
        </w:rPr>
        <w:t>25</w:t>
      </w:r>
      <w:r w:rsidR="002926C8" w:rsidRPr="00D62216">
        <w:rPr>
          <w:noProof/>
          <w:rPrChange w:id="6901" w:author="凡 张" w:date="2019-05-26T07:05:00Z">
            <w:rPr>
              <w:noProof/>
            </w:rPr>
          </w:rPrChange>
        </w:rPr>
        <w:fldChar w:fldCharType="end"/>
      </w:r>
      <w:r w:rsidR="005D13E8" w:rsidRPr="00D62216">
        <w:rPr>
          <w:noProof/>
          <w:rPrChange w:id="6902" w:author="凡 张" w:date="2019-05-26T07:05:00Z">
            <w:rPr>
              <w:noProof/>
            </w:rPr>
          </w:rPrChange>
        </w:rPr>
        <w:t>]</w:t>
      </w:r>
      <w:r w:rsidR="00735543" w:rsidRPr="00D62216">
        <w:rPr>
          <w:rPrChange w:id="6903" w:author="凡 张" w:date="2019-05-26T07:05:00Z">
            <w:rPr/>
          </w:rPrChange>
        </w:rPr>
        <w:fldChar w:fldCharType="end"/>
      </w:r>
      <w:r w:rsidR="001F5942" w:rsidRPr="00D62216">
        <w:rPr>
          <w:rPrChange w:id="6904" w:author="凡 张" w:date="2019-05-26T07:05:00Z">
            <w:rPr>
              <w:rFonts w:hint="eastAsia"/>
            </w:rPr>
          </w:rPrChange>
        </w:rPr>
        <w:t>，深度学习模型由于具有大量参数，可根据数据优化模型等特点，可以作为未来滤除高频噪声的</w:t>
      </w:r>
      <w:r w:rsidR="00735543" w:rsidRPr="00D62216">
        <w:rPr>
          <w:rPrChange w:id="6905" w:author="凡 张" w:date="2019-05-26T07:05:00Z">
            <w:rPr>
              <w:rFonts w:hint="eastAsia"/>
            </w:rPr>
          </w:rPrChange>
        </w:rPr>
        <w:t>研究方向</w:t>
      </w:r>
      <w:r w:rsidR="001F5942" w:rsidRPr="00D62216">
        <w:rPr>
          <w:rPrChange w:id="6906" w:author="凡 张" w:date="2019-05-26T07:05:00Z">
            <w:rPr>
              <w:rFonts w:hint="eastAsia"/>
            </w:rPr>
          </w:rPrChange>
        </w:rPr>
        <w:t>。</w:t>
      </w:r>
    </w:p>
    <w:p w:rsidR="005D13E8" w:rsidRPr="00D62216" w:rsidRDefault="00735543" w:rsidP="00D5535B">
      <w:pPr>
        <w:pStyle w:val="aff8"/>
        <w:ind w:firstLine="480"/>
        <w:rPr>
          <w:rPrChange w:id="6907" w:author="凡 张" w:date="2019-05-26T07:05:00Z">
            <w:rPr/>
          </w:rPrChange>
        </w:rPr>
      </w:pPr>
      <w:r w:rsidRPr="00D62216">
        <w:rPr>
          <w:rPrChange w:id="6908" w:author="凡 张" w:date="2019-05-26T07:05:00Z">
            <w:rPr>
              <w:rFonts w:hint="eastAsia"/>
            </w:rPr>
          </w:rPrChange>
        </w:rPr>
        <w:t>相位提取已</w:t>
      </w:r>
      <w:del w:id="6909" w:author="凡 张" w:date="2019-05-26T05:51:00Z">
        <w:r w:rsidRPr="00D62216" w:rsidDel="00FD12A8">
          <w:rPr>
            <w:rPrChange w:id="6910" w:author="凡 张" w:date="2019-05-26T07:05:00Z">
              <w:rPr>
                <w:rFonts w:hint="eastAsia"/>
              </w:rPr>
            </w:rPrChange>
          </w:rPr>
          <w:delText>经</w:delText>
        </w:r>
      </w:del>
      <w:r w:rsidRPr="00D62216">
        <w:rPr>
          <w:rPrChange w:id="6911" w:author="凡 张" w:date="2019-05-26T07:05:00Z">
            <w:rPr>
              <w:rFonts w:hint="eastAsia"/>
            </w:rPr>
          </w:rPrChange>
        </w:rPr>
        <w:t>有成熟理论支持。但相位展开，仍然需要复杂的系统校准过程或处理算法。相位提取推荐使用后期叠加生成的</w:t>
      </w:r>
      <w:r w:rsidRPr="00D62216">
        <w:rPr>
          <w:rPrChange w:id="6912" w:author="凡 张" w:date="2019-05-26T07:05:00Z">
            <w:rPr>
              <w:rFonts w:hint="eastAsia"/>
            </w:rPr>
          </w:rPrChange>
        </w:rPr>
        <w:t>4</w:t>
      </w:r>
      <w:r w:rsidRPr="00D62216">
        <w:rPr>
          <w:rPrChange w:id="6913" w:author="凡 张" w:date="2019-05-26T07:05:00Z">
            <w:rPr>
              <w:rFonts w:hint="eastAsia"/>
            </w:rPr>
          </w:rPrChange>
        </w:rPr>
        <w:t>张不同的相位的莫尔条纹计算折叠相位。相位展开需根据效果选择表现较为满意的算法。</w:t>
      </w:r>
    </w:p>
    <w:p w:rsidR="00135940" w:rsidRPr="00D62216" w:rsidRDefault="005412B0" w:rsidP="00E2701A">
      <w:pPr>
        <w:pStyle w:val="aff8"/>
        <w:ind w:firstLineChars="0" w:firstLine="0"/>
        <w:rPr>
          <w:sz w:val="32"/>
          <w:szCs w:val="32"/>
          <w:rPrChange w:id="6914" w:author="凡 张" w:date="2019-05-26T07:05:00Z">
            <w:rPr>
              <w:sz w:val="32"/>
              <w:szCs w:val="32"/>
            </w:rPr>
          </w:rPrChange>
        </w:rPr>
      </w:pPr>
      <w:r w:rsidRPr="00D62216">
        <w:rPr>
          <w:rPrChange w:id="6915" w:author="凡 张" w:date="2019-05-26T07:05:00Z">
            <w:rPr>
              <w:rFonts w:hint="eastAsia"/>
            </w:rPr>
          </w:rPrChange>
        </w:rPr>
        <w:t>图</w:t>
      </w:r>
      <w:r w:rsidRPr="00D62216">
        <w:rPr>
          <w:rPrChange w:id="6916" w:author="凡 张" w:date="2019-05-26T07:05:00Z">
            <w:rPr>
              <w:rFonts w:hint="eastAsia"/>
            </w:rPr>
          </w:rPrChange>
        </w:rPr>
        <w:t>21</w:t>
      </w:r>
      <w:r w:rsidRPr="00D62216">
        <w:rPr>
          <w:rPrChange w:id="6917" w:author="凡 张" w:date="2019-05-26T07:05:00Z">
            <w:rPr>
              <w:rFonts w:hint="eastAsia"/>
            </w:rPr>
          </w:rPrChange>
        </w:rPr>
        <w:t>中使用了</w:t>
      </w:r>
      <w:r w:rsidRPr="00D62216">
        <w:rPr>
          <w:rPrChange w:id="6918" w:author="凡 张" w:date="2019-05-26T07:05:00Z">
            <w:rPr>
              <w:rFonts w:hint="eastAsia"/>
            </w:rPr>
          </w:rPrChange>
        </w:rPr>
        <w:t>6</w:t>
      </w:r>
      <w:r w:rsidRPr="00D62216">
        <w:rPr>
          <w:rPrChange w:id="6919" w:author="凡 张" w:date="2019-05-26T07:05:00Z">
            <w:rPr>
              <w:rFonts w:hint="eastAsia"/>
            </w:rPr>
          </w:rPrChange>
        </w:rPr>
        <w:t>像素，</w:t>
      </w:r>
      <w:r w:rsidRPr="00D62216">
        <w:rPr>
          <w:rPrChange w:id="6920" w:author="凡 张" w:date="2019-05-26T07:05:00Z">
            <w:rPr>
              <w:rFonts w:hint="eastAsia"/>
            </w:rPr>
          </w:rPrChange>
        </w:rPr>
        <w:t>8</w:t>
      </w:r>
      <w:r w:rsidRPr="00D62216">
        <w:rPr>
          <w:rPrChange w:id="6921" w:author="凡 张" w:date="2019-05-26T07:05:00Z">
            <w:rPr>
              <w:rFonts w:hint="eastAsia"/>
            </w:rPr>
          </w:rPrChange>
        </w:rPr>
        <w:t>像素，</w:t>
      </w:r>
      <w:r w:rsidRPr="00D62216">
        <w:rPr>
          <w:rPrChange w:id="6922" w:author="凡 张" w:date="2019-05-26T07:05:00Z">
            <w:rPr>
              <w:rFonts w:hint="eastAsia"/>
            </w:rPr>
          </w:rPrChange>
        </w:rPr>
        <w:t>10</w:t>
      </w:r>
      <w:r w:rsidRPr="00D62216">
        <w:rPr>
          <w:rPrChange w:id="6923" w:author="凡 张" w:date="2019-05-26T07:05:00Z">
            <w:rPr>
              <w:rFonts w:hint="eastAsia"/>
            </w:rPr>
          </w:rPrChange>
        </w:rPr>
        <w:t>像素为周期的条纹投影到被测物体，林肯脸雕塑上。图</w:t>
      </w:r>
      <w:r w:rsidRPr="00D62216">
        <w:rPr>
          <w:rPrChange w:id="6924" w:author="凡 张" w:date="2019-05-26T07:05:00Z">
            <w:rPr>
              <w:rFonts w:hint="eastAsia"/>
            </w:rPr>
          </w:rPrChange>
        </w:rPr>
        <w:t>21(a)(b)(c)</w:t>
      </w:r>
      <w:r w:rsidR="001240F9" w:rsidRPr="00D62216">
        <w:rPr>
          <w:rPrChange w:id="6925" w:author="凡 张" w:date="2019-05-26T07:05:00Z">
            <w:rPr>
              <w:rFonts w:hint="eastAsia"/>
            </w:rPr>
          </w:rPrChange>
        </w:rPr>
        <w:t>是有投影条纹后捕捉的三张图像得到的折叠相位。对比这三张图，可以看出，当条纹周期较小，得出的莫尔条纹圈数较多。这意味着利用周期短条纹投影，可以得到更高的灵敏度。该被测物体使用的滤波</w:t>
      </w:r>
      <w:r w:rsidR="002270B7" w:rsidRPr="00D62216">
        <w:rPr>
          <w:noProof/>
          <w:rPrChange w:id="6926" w:author="凡 张" w:date="2019-05-26T07:05:00Z">
            <w:rPr>
              <w:rFonts w:hint="eastAsia"/>
              <w:noProof/>
            </w:rPr>
          </w:rPrChange>
        </w:rPr>
        <mc:AlternateContent>
          <mc:Choice Requires="wpg">
            <w:drawing>
              <wp:anchor distT="0" distB="0" distL="114300" distR="114300" simplePos="0" relativeHeight="251716608" behindDoc="0" locked="0" layoutInCell="1" allowOverlap="1" wp14:anchorId="181B8E15" wp14:editId="74266A7E">
                <wp:simplePos x="0" y="0"/>
                <wp:positionH relativeFrom="column">
                  <wp:posOffset>179705</wp:posOffset>
                </wp:positionH>
                <wp:positionV relativeFrom="paragraph">
                  <wp:posOffset>5715</wp:posOffset>
                </wp:positionV>
                <wp:extent cx="5039995" cy="5791200"/>
                <wp:effectExtent l="0" t="0" r="8255" b="0"/>
                <wp:wrapTopAndBottom/>
                <wp:docPr id="348" name="组合 3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791200"/>
                          <a:chOff x="0" y="0"/>
                          <a:chExt cx="4866005" cy="5390743"/>
                        </a:xfrm>
                      </wpg:grpSpPr>
                      <wpg:grpSp>
                        <wpg:cNvPr id="346" name="组合 346"/>
                        <wpg:cNvGrpSpPr/>
                        <wpg:grpSpPr>
                          <a:xfrm>
                            <a:off x="0" y="0"/>
                            <a:ext cx="4866005" cy="4570726"/>
                            <a:chOff x="0" y="0"/>
                            <a:chExt cx="4866005" cy="4570726"/>
                          </a:xfrm>
                        </wpg:grpSpPr>
                        <wpg:grpSp>
                          <wpg:cNvPr id="340" name="组合 340"/>
                          <wpg:cNvGrpSpPr/>
                          <wpg:grpSpPr>
                            <a:xfrm>
                              <a:off x="0" y="0"/>
                              <a:ext cx="4866005" cy="2241368"/>
                              <a:chOff x="0" y="0"/>
                              <a:chExt cx="4866362" cy="2241368"/>
                            </a:xfrm>
                          </wpg:grpSpPr>
                          <wpg:grpSp>
                            <wpg:cNvPr id="337" name="组合 337"/>
                            <wpg:cNvGrpSpPr/>
                            <wpg:grpSpPr>
                              <a:xfrm>
                                <a:off x="0" y="0"/>
                                <a:ext cx="2281430" cy="2222319"/>
                                <a:chOff x="0" y="0"/>
                                <a:chExt cx="2281430" cy="2222319"/>
                              </a:xfrm>
                            </wpg:grpSpPr>
                            <pic:pic xmlns:pic="http://schemas.openxmlformats.org/drawingml/2006/picture">
                              <pic:nvPicPr>
                                <pic:cNvPr id="280" name="图片 280" descr="D:\Undergraduate-Thesis\pictures\pitch6.png"/>
                                <pic:cNvPicPr>
                                  <a:picLocks noChangeAspect="1"/>
                                </pic:cNvPicPr>
                              </pic:nvPicPr>
                              <pic:blipFill rotWithShape="1">
                                <a:blip r:embed="rId92">
                                  <a:extLst>
                                    <a:ext uri="{28A0092B-C50C-407E-A947-70E740481C1C}">
                                      <a14:useLocalDpi xmlns:a14="http://schemas.microsoft.com/office/drawing/2010/main" val="0"/>
                                    </a:ext>
                                  </a:extLst>
                                </a:blip>
                                <a:srcRect l="12753" t="7642" r="9500" b="10963"/>
                                <a:stretch/>
                              </pic:blipFill>
                              <pic:spPr bwMode="auto">
                                <a:xfrm>
                                  <a:off x="0" y="0"/>
                                  <a:ext cx="2279737" cy="1797485"/>
                                </a:xfrm>
                                <a:prstGeom prst="rect">
                                  <a:avLst/>
                                </a:prstGeom>
                                <a:noFill/>
                                <a:ln>
                                  <a:noFill/>
                                </a:ln>
                                <a:extLst>
                                  <a:ext uri="{53640926-AAD7-44D8-BBD7-CCE9431645EC}">
                                    <a14:shadowObscured xmlns:a14="http://schemas.microsoft.com/office/drawing/2010/main"/>
                                  </a:ext>
                                </a:extLst>
                              </pic:spPr>
                            </pic:pic>
                            <wps:wsp>
                              <wps:cNvPr id="336" name="文本框 336"/>
                              <wps:cNvSpPr txBox="1"/>
                              <wps:spPr>
                                <a:xfrm>
                                  <a:off x="0" y="1853479"/>
                                  <a:ext cx="2281430" cy="368840"/>
                                </a:xfrm>
                                <a:prstGeom prst="rect">
                                  <a:avLst/>
                                </a:prstGeom>
                                <a:solidFill>
                                  <a:prstClr val="white"/>
                                </a:solidFill>
                                <a:ln>
                                  <a:noFill/>
                                </a:ln>
                                <a:effectLst/>
                              </wps:spPr>
                              <wps:txbx>
                                <w:txbxContent>
                                  <w:p w:rsidR="000D29F8" w:rsidRPr="00247801" w:rsidRDefault="000D29F8" w:rsidP="00E2701A">
                                    <w:pPr>
                                      <w:pStyle w:val="af1"/>
                                      <w:spacing w:before="156" w:after="156"/>
                                      <w:ind w:firstLine="480"/>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9" name="组合 339"/>
                            <wpg:cNvGrpSpPr/>
                            <wpg:grpSpPr>
                              <a:xfrm>
                                <a:off x="2598900" y="0"/>
                                <a:ext cx="2267462" cy="2241368"/>
                                <a:chOff x="-251" y="0"/>
                                <a:chExt cx="2267462" cy="2241368"/>
                              </a:xfrm>
                            </wpg:grpSpPr>
                            <pic:pic xmlns:pic="http://schemas.openxmlformats.org/drawingml/2006/picture">
                              <pic:nvPicPr>
                                <pic:cNvPr id="279" name="图片 279"/>
                                <pic:cNvPicPr>
                                  <a:picLocks noChangeAspect="1"/>
                                </pic:cNvPicPr>
                              </pic:nvPicPr>
                              <pic:blipFill rotWithShape="1">
                                <a:blip r:embed="rId93">
                                  <a:extLst>
                                    <a:ext uri="{28A0092B-C50C-407E-A947-70E740481C1C}">
                                      <a14:useLocalDpi xmlns:a14="http://schemas.microsoft.com/office/drawing/2010/main" val="0"/>
                                    </a:ext>
                                  </a:extLst>
                                </a:blip>
                                <a:srcRect l="13250" t="7001" r="9500" b="10649"/>
                                <a:stretch/>
                              </pic:blipFill>
                              <pic:spPr bwMode="auto">
                                <a:xfrm>
                                  <a:off x="0" y="0"/>
                                  <a:ext cx="2267211" cy="1810011"/>
                                </a:xfrm>
                                <a:prstGeom prst="rect">
                                  <a:avLst/>
                                </a:prstGeom>
                                <a:noFill/>
                                <a:ln>
                                  <a:noFill/>
                                </a:ln>
                                <a:extLst>
                                  <a:ext uri="{53640926-AAD7-44D8-BBD7-CCE9431645EC}">
                                    <a14:shadowObscured xmlns:a14="http://schemas.microsoft.com/office/drawing/2010/main"/>
                                  </a:ext>
                                </a:extLst>
                              </pic:spPr>
                            </pic:pic>
                            <wps:wsp>
                              <wps:cNvPr id="338" name="文本框 338"/>
                              <wps:cNvSpPr txBox="1"/>
                              <wps:spPr>
                                <a:xfrm>
                                  <a:off x="-251" y="1872528"/>
                                  <a:ext cx="2266716" cy="368840"/>
                                </a:xfrm>
                                <a:prstGeom prst="rect">
                                  <a:avLst/>
                                </a:prstGeom>
                                <a:solidFill>
                                  <a:prstClr val="white"/>
                                </a:solidFill>
                                <a:ln>
                                  <a:noFill/>
                                </a:ln>
                                <a:effectLst/>
                              </wps:spPr>
                              <wps:txbx>
                                <w:txbxContent>
                                  <w:p w:rsidR="000D29F8" w:rsidRPr="00352CFB" w:rsidRDefault="000D29F8" w:rsidP="00E2701A">
                                    <w:pPr>
                                      <w:pStyle w:val="af1"/>
                                      <w:spacing w:before="156" w:after="156"/>
                                      <w:ind w:firstLine="480"/>
                                    </w:pPr>
                                    <w:r>
                                      <w:rPr>
                                        <w:rFonts w:hint="eastAsia"/>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345" name="组合 345"/>
                          <wpg:cNvGrpSpPr/>
                          <wpg:grpSpPr>
                            <a:xfrm>
                              <a:off x="0" y="2311052"/>
                              <a:ext cx="4861799" cy="2259674"/>
                              <a:chOff x="0" y="0"/>
                              <a:chExt cx="4862156" cy="2259674"/>
                            </a:xfrm>
                          </wpg:grpSpPr>
                          <wpg:grpSp>
                            <wpg:cNvPr id="342" name="组合 342"/>
                            <wpg:cNvGrpSpPr/>
                            <wpg:grpSpPr>
                              <a:xfrm>
                                <a:off x="0" y="0"/>
                                <a:ext cx="2282044" cy="2259674"/>
                                <a:chOff x="0" y="0"/>
                                <a:chExt cx="2282044" cy="2259674"/>
                              </a:xfrm>
                            </wpg:grpSpPr>
                            <pic:pic xmlns:pic="http://schemas.openxmlformats.org/drawingml/2006/picture">
                              <pic:nvPicPr>
                                <pic:cNvPr id="278" name="图片 278"/>
                                <pic:cNvPicPr>
                                  <a:picLocks noChangeAspect="1"/>
                                </pic:cNvPicPr>
                              </pic:nvPicPr>
                              <pic:blipFill rotWithShape="1">
                                <a:blip r:embed="rId94">
                                  <a:extLst>
                                    <a:ext uri="{28A0092B-C50C-407E-A947-70E740481C1C}">
                                      <a14:useLocalDpi xmlns:a14="http://schemas.microsoft.com/office/drawing/2010/main" val="0"/>
                                    </a:ext>
                                  </a:extLst>
                                </a:blip>
                                <a:srcRect l="12799" t="6000" r="9156" b="10327"/>
                                <a:stretch/>
                              </pic:blipFill>
                              <pic:spPr bwMode="auto">
                                <a:xfrm>
                                  <a:off x="0" y="0"/>
                                  <a:ext cx="2279737" cy="1835063"/>
                                </a:xfrm>
                                <a:prstGeom prst="rect">
                                  <a:avLst/>
                                </a:prstGeom>
                                <a:noFill/>
                                <a:ln>
                                  <a:noFill/>
                                </a:ln>
                                <a:extLst>
                                  <a:ext uri="{53640926-AAD7-44D8-BBD7-CCE9431645EC}">
                                    <a14:shadowObscured xmlns:a14="http://schemas.microsoft.com/office/drawing/2010/main"/>
                                  </a:ext>
                                </a:extLst>
                              </pic:spPr>
                            </pic:pic>
                            <wps:wsp>
                              <wps:cNvPr id="341" name="文本框 341"/>
                              <wps:cNvSpPr txBox="1"/>
                              <wps:spPr>
                                <a:xfrm>
                                  <a:off x="0" y="1890834"/>
                                  <a:ext cx="2282044" cy="368840"/>
                                </a:xfrm>
                                <a:prstGeom prst="rect">
                                  <a:avLst/>
                                </a:prstGeom>
                                <a:solidFill>
                                  <a:prstClr val="white"/>
                                </a:solidFill>
                                <a:ln>
                                  <a:noFill/>
                                </a:ln>
                                <a:effectLst/>
                              </wps:spPr>
                              <wps:txbx>
                                <w:txbxContent>
                                  <w:p w:rsidR="000D29F8" w:rsidRPr="0093596F" w:rsidRDefault="000D29F8" w:rsidP="00E2701A">
                                    <w:pPr>
                                      <w:pStyle w:val="af1"/>
                                      <w:spacing w:before="156" w:after="156"/>
                                      <w:ind w:firstLine="480"/>
                                    </w:pPr>
                                    <w:r>
                                      <w:rPr>
                                        <w:rFonts w:hint="eastAsia"/>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44" name="组合 344"/>
                            <wpg:cNvGrpSpPr/>
                            <wpg:grpSpPr>
                              <a:xfrm>
                                <a:off x="2580112" y="0"/>
                                <a:ext cx="2282044" cy="2259674"/>
                                <a:chOff x="-250" y="0"/>
                                <a:chExt cx="2282044" cy="2259674"/>
                              </a:xfrm>
                            </wpg:grpSpPr>
                            <pic:pic xmlns:pic="http://schemas.openxmlformats.org/drawingml/2006/picture">
                              <pic:nvPicPr>
                                <pic:cNvPr id="277" name="图片 27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79737" cy="1835063"/>
                                </a:xfrm>
                                <a:prstGeom prst="rect">
                                  <a:avLst/>
                                </a:prstGeom>
                              </pic:spPr>
                            </pic:pic>
                            <wps:wsp>
                              <wps:cNvPr id="343" name="文本框 343"/>
                              <wps:cNvSpPr txBox="1"/>
                              <wps:spPr>
                                <a:xfrm>
                                  <a:off x="-250" y="1890834"/>
                                  <a:ext cx="2282044" cy="368840"/>
                                </a:xfrm>
                                <a:prstGeom prst="rect">
                                  <a:avLst/>
                                </a:prstGeom>
                                <a:solidFill>
                                  <a:prstClr val="white"/>
                                </a:solidFill>
                                <a:ln>
                                  <a:noFill/>
                                </a:ln>
                                <a:effectLst/>
                              </wps:spPr>
                              <wps:txbx>
                                <w:txbxContent>
                                  <w:p w:rsidR="000D29F8" w:rsidRPr="00927C34" w:rsidRDefault="000D29F8" w:rsidP="00E2701A">
                                    <w:pPr>
                                      <w:pStyle w:val="af1"/>
                                      <w:spacing w:before="156" w:after="156"/>
                                      <w:ind w:left="1200" w:firstLine="480"/>
                                      <w:jc w:val="both"/>
                                    </w:pPr>
                                    <w:r>
                                      <w:rPr>
                                        <w:rFonts w:hint="eastAsia"/>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s:wsp>
                        <wps:cNvPr id="347" name="文本框 347"/>
                        <wps:cNvSpPr txBox="1"/>
                        <wps:spPr>
                          <a:xfrm>
                            <a:off x="0" y="4653062"/>
                            <a:ext cx="4864774" cy="737681"/>
                          </a:xfrm>
                          <a:prstGeom prst="rect">
                            <a:avLst/>
                          </a:prstGeom>
                          <a:solidFill>
                            <a:prstClr val="white"/>
                          </a:solidFill>
                          <a:ln>
                            <a:noFill/>
                          </a:ln>
                          <a:effectLst/>
                        </wps:spPr>
                        <wps:txbx>
                          <w:txbxContent>
                            <w:p w:rsidR="000D29F8" w:rsidRPr="0063383C" w:rsidRDefault="000D29F8" w:rsidP="00E2701A">
                              <w:pPr>
                                <w:pStyle w:val="af1"/>
                                <w:spacing w:before="156" w:after="156"/>
                                <w:ind w:firstLine="480"/>
                              </w:pPr>
                              <w:bookmarkStart w:id="6927" w:name="_Toc97466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928" w:author="凡 张" w:date="2019-05-26T09:18:00Z">
                                <w:r>
                                  <w:rPr>
                                    <w:noProof/>
                                  </w:rPr>
                                  <w:t>25</w:t>
                                </w:r>
                              </w:ins>
                              <w:del w:id="6929" w:author="凡 张" w:date="2019-05-26T06:02:00Z">
                                <w:r w:rsidDel="004B6C7D">
                                  <w:rPr>
                                    <w:noProof/>
                                  </w:rPr>
                                  <w:delText>20</w:delText>
                                </w:r>
                              </w:del>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69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1B8E15" id="组合 348" o:spid="_x0000_s1229" style="position:absolute;margin-left:14.15pt;margin-top:.45pt;width:396.85pt;height:456pt;z-index:251716608;mso-width-relative:margin;mso-height-relative:margin" coordsize="48660,53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aAAgBAQAAPwD+f+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">
                <o:lock v:ext="edit" aspectratio="t"/>
                <v:group id="组合 346" o:spid="_x0000_s1230" style="position:absolute;width:48660;height:45707" coordsize="48660,4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组合 340" o:spid="_x0000_s1231" style="position:absolute;width:48660;height:22413" coordsize="48663,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组合 337" o:spid="_x0000_s1232" style="position:absolute;width:22814;height:22223" coordsize="22814,2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图片 280" o:spid="_x0000_s1233" type="#_x0000_t75" style="position:absolute;width:22797;height:17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">
                        <v:imagedata r:id="rId96" o:title="pitch6" croptop="5008f" cropbottom="7185f" cropleft="8358f" cropright="6226f"/>
                      </v:shape>
                      <v:shape id="文本框 336" o:spid="_x0000_s1234" type="#_x0000_t202" style="position:absolute;top:18534;width:22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" stroked="f">
                        <v:textbox style="mso-fit-shape-to-text:t" inset="0,0,0,0">
                          <w:txbxContent>
                            <w:p w:rsidR="000D29F8" w:rsidRPr="00247801" w:rsidRDefault="000D29F8" w:rsidP="00E2701A">
                              <w:pPr>
                                <w:pStyle w:val="af1"/>
                                <w:spacing w:before="156" w:after="156"/>
                                <w:ind w:firstLine="480"/>
                              </w:pPr>
                              <w:r>
                                <w:rPr>
                                  <w:rFonts w:hint="eastAsia"/>
                                </w:rPr>
                                <w:t>(a)</w:t>
                              </w:r>
                            </w:p>
                          </w:txbxContent>
                        </v:textbox>
                      </v:shape>
                    </v:group>
                    <v:group id="组合 339" o:spid="_x0000_s1235" style="position:absolute;left:25989;width:22674;height:22413" coordorigin="-2" coordsize="2267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279" o:spid="_x0000_s1236" type="#_x0000_t75" style="position:absolute;width:22672;height:1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">
                        <v:imagedata r:id="rId97" o:title="" croptop="4588f" cropbottom="6979f" cropleft="8684f" cropright="6226f"/>
                      </v:shape>
                      <v:shape id="文本框 338" o:spid="_x0000_s1237" type="#_x0000_t202" style="position:absolute;left:-2;top:18725;width:22666;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rsidR="000D29F8" w:rsidRPr="00352CFB" w:rsidRDefault="000D29F8" w:rsidP="00E2701A">
                              <w:pPr>
                                <w:pStyle w:val="af1"/>
                                <w:spacing w:before="156" w:after="156"/>
                                <w:ind w:firstLine="480"/>
                              </w:pPr>
                              <w:r>
                                <w:rPr>
                                  <w:rFonts w:hint="eastAsia"/>
                                </w:rPr>
                                <w:t>(b)</w:t>
                              </w:r>
                            </w:p>
                          </w:txbxContent>
                        </v:textbox>
                      </v:shape>
                    </v:group>
                  </v:group>
                  <v:group id="组合 345" o:spid="_x0000_s1238" style="position:absolute;top:23110;width:48617;height:22597" coordsize="48621,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组合 342" o:spid="_x0000_s1239" style="position:absolute;width:22820;height:22596"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图片 278" o:spid="_x0000_s1240"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">
                        <v:imagedata r:id="rId98" o:title="" croptop="3932f" cropbottom="6768f" cropleft="8388f" cropright="6000f"/>
                      </v:shape>
                      <v:shape id="文本框 341" o:spid="_x0000_s1241" type="#_x0000_t202" style="position:absolute;top:18908;width:22820;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vM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E0n8DfmXQE5PIGAAD//wMAUEsBAi0AFAAGAAgAAAAhANvh9svuAAAAhQEAABMAAAAAAAAA&#10;AAAAAAAAAAAAAFtDb250ZW50X1R5cGVzXS54bWxQSwECLQAUAAYACAAAACEAWvQsW78AAAAVAQAA&#10;CwAAAAAAAAAAAAAAAAAfAQAAX3JlbHMvLnJlbHNQSwECLQAUAAYACAAAACEAx1RbzMYAAADcAAAA&#10;DwAAAAAAAAAAAAAAAAAHAgAAZHJzL2Rvd25yZXYueG1sUEsFBgAAAAADAAMAtwAAAPoCAAAAAA==&#10;" stroked="f">
                        <v:textbox style="mso-fit-shape-to-text:t" inset="0,0,0,0">
                          <w:txbxContent>
                            <w:p w:rsidR="000D29F8" w:rsidRPr="0093596F" w:rsidRDefault="000D29F8" w:rsidP="00E2701A">
                              <w:pPr>
                                <w:pStyle w:val="af1"/>
                                <w:spacing w:before="156" w:after="156"/>
                                <w:ind w:firstLine="480"/>
                              </w:pPr>
                              <w:r>
                                <w:rPr>
                                  <w:rFonts w:hint="eastAsia"/>
                                </w:rPr>
                                <w:t>(c)</w:t>
                              </w:r>
                            </w:p>
                          </w:txbxContent>
                        </v:textbox>
                      </v:shape>
                    </v:group>
                    <v:group id="组合 344" o:spid="_x0000_s1242" style="position:absolute;left:25801;width:22820;height:22596" coordorigin="-2" coordsize="22820,2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图片 277" o:spid="_x0000_s1243" type="#_x0000_t75" style="position:absolute;width:22797;height:1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">
                        <v:imagedata r:id="rId99" o:title=""/>
                      </v:shape>
                      <v:shape id="文本框 343" o:spid="_x0000_s1244" type="#_x0000_t202" style="position:absolute;left:-2;top:18908;width:2281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g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RQ5/Z9IRkMsrAAAA//8DAFBLAQItABQABgAIAAAAIQDb4fbL7gAAAIUBAAATAAAAAAAA&#10;AAAAAAAAAAAAAABbQ29udGVudF9UeXBlc10ueG1sUEsBAi0AFAAGAAgAAAAhAFr0LFu/AAAAFQEA&#10;AAsAAAAAAAAAAAAAAAAAHwEAAF9yZWxzLy5yZWxzUEsBAi0AFAAGAAgAAAAhAFjKYCDHAAAA3AAA&#10;AA8AAAAAAAAAAAAAAAAABwIAAGRycy9kb3ducmV2LnhtbFBLBQYAAAAAAwADALcAAAD7AgAAAAA=&#10;" stroked="f">
                        <v:textbox style="mso-fit-shape-to-text:t" inset="0,0,0,0">
                          <w:txbxContent>
                            <w:p w:rsidR="000D29F8" w:rsidRPr="00927C34" w:rsidRDefault="000D29F8" w:rsidP="00E2701A">
                              <w:pPr>
                                <w:pStyle w:val="af1"/>
                                <w:spacing w:before="156" w:after="156"/>
                                <w:ind w:left="1200" w:firstLine="480"/>
                                <w:jc w:val="both"/>
                              </w:pPr>
                              <w:r>
                                <w:rPr>
                                  <w:rFonts w:hint="eastAsia"/>
                                </w:rPr>
                                <w:t>(d)</w:t>
                              </w:r>
                            </w:p>
                          </w:txbxContent>
                        </v:textbox>
                      </v:shape>
                    </v:group>
                  </v:group>
                </v:group>
                <v:shape id="文本框 347" o:spid="_x0000_s1245" type="#_x0000_t202" style="position:absolute;top:46530;width:48647;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WYj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CfxZiPHAAAA3AAA&#10;AA8AAAAAAAAAAAAAAAAABwIAAGRycy9kb3ducmV2LnhtbFBLBQYAAAAAAwADALcAAAD7AgAAAAA=&#10;" stroked="f">
                  <v:textbox style="mso-fit-shape-to-text:t" inset="0,0,0,0">
                    <w:txbxContent>
                      <w:p w:rsidR="000D29F8" w:rsidRPr="0063383C" w:rsidRDefault="000D29F8" w:rsidP="00E2701A">
                        <w:pPr>
                          <w:pStyle w:val="af1"/>
                          <w:spacing w:before="156" w:after="156"/>
                          <w:ind w:firstLine="480"/>
                        </w:pPr>
                        <w:bookmarkStart w:id="6930" w:name="_Toc974664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931" w:author="凡 张" w:date="2019-05-26T09:18:00Z">
                          <w:r>
                            <w:rPr>
                              <w:noProof/>
                            </w:rPr>
                            <w:t>25</w:t>
                          </w:r>
                        </w:ins>
                        <w:del w:id="6932" w:author="凡 张" w:date="2019-05-26T06:02:00Z">
                          <w:r w:rsidDel="004B6C7D">
                            <w:rPr>
                              <w:noProof/>
                            </w:rPr>
                            <w:delText>20</w:delText>
                          </w:r>
                        </w:del>
                        <w:r>
                          <w:fldChar w:fldCharType="end"/>
                        </w:r>
                        <w:r>
                          <w:rPr>
                            <w:rFonts w:hint="eastAsia"/>
                          </w:rPr>
                          <w:t xml:space="preserve"> </w:t>
                        </w:r>
                        <w:r>
                          <w:rPr>
                            <w:rFonts w:hint="eastAsia"/>
                          </w:rPr>
                          <w:t>林肯脸测量结果：</w:t>
                        </w:r>
                        <w:r>
                          <w:rPr>
                            <w:rFonts w:hint="eastAsia"/>
                          </w:rPr>
                          <w:t>(a)</w:t>
                        </w:r>
                        <w:r>
                          <w:rPr>
                            <w:rFonts w:hint="eastAsia"/>
                          </w:rPr>
                          <w:t>条纹周期</w:t>
                        </w:r>
                        <w:r>
                          <w:rPr>
                            <w:rFonts w:hint="eastAsia"/>
                          </w:rPr>
                          <w:t>6</w:t>
                        </w:r>
                        <w:r>
                          <w:rPr>
                            <w:rFonts w:hint="eastAsia"/>
                          </w:rPr>
                          <w:t>个像素的折叠相位；</w:t>
                        </w:r>
                        <w:r>
                          <w:rPr>
                            <w:rFonts w:hint="eastAsia"/>
                          </w:rPr>
                          <w:t>(b)</w:t>
                        </w:r>
                        <w:r>
                          <w:rPr>
                            <w:rFonts w:hint="eastAsia"/>
                          </w:rPr>
                          <w:t>条纹周期</w:t>
                        </w:r>
                        <w:r>
                          <w:rPr>
                            <w:rFonts w:hint="eastAsia"/>
                          </w:rPr>
                          <w:t>8</w:t>
                        </w:r>
                        <w:r>
                          <w:rPr>
                            <w:rFonts w:hint="eastAsia"/>
                          </w:rPr>
                          <w:t>个像素的折叠相位；</w:t>
                        </w:r>
                        <w:r>
                          <w:rPr>
                            <w:rFonts w:hint="eastAsia"/>
                          </w:rPr>
                          <w:t>(c)</w:t>
                        </w:r>
                        <w:r>
                          <w:rPr>
                            <w:rFonts w:hint="eastAsia"/>
                          </w:rPr>
                          <w:t>条纹周期</w:t>
                        </w:r>
                        <w:r>
                          <w:rPr>
                            <w:rFonts w:hint="eastAsia"/>
                          </w:rPr>
                          <w:t>10</w:t>
                        </w:r>
                        <w:r>
                          <w:rPr>
                            <w:rFonts w:hint="eastAsia"/>
                          </w:rPr>
                          <w:t>个像素的折叠相位；</w:t>
                        </w:r>
                        <w:r>
                          <w:rPr>
                            <w:rFonts w:hint="eastAsia"/>
                          </w:rPr>
                          <w:t>(d)</w:t>
                        </w:r>
                        <w:r>
                          <w:rPr>
                            <w:rFonts w:hint="eastAsia"/>
                          </w:rPr>
                          <w:t>利用莫尔波长得到的展开相位；</w:t>
                        </w:r>
                        <w:bookmarkEnd w:id="6930"/>
                      </w:p>
                    </w:txbxContent>
                  </v:textbox>
                </v:shape>
                <w10:wrap type="topAndBottom"/>
              </v:group>
            </w:pict>
          </mc:Fallback>
        </mc:AlternateContent>
      </w:r>
      <w:r w:rsidR="001240F9" w:rsidRPr="00D62216">
        <w:rPr>
          <w:rPrChange w:id="6933" w:author="凡 张" w:date="2019-05-26T07:05:00Z">
            <w:rPr>
              <w:rFonts w:hint="eastAsia"/>
            </w:rPr>
          </w:rPrChange>
        </w:rPr>
        <w:t>参数</w:t>
      </w:r>
      <w:r w:rsidR="002270B7" w:rsidRPr="00D62216">
        <w:rPr>
          <w:rPrChange w:id="6934" w:author="凡 张" w:date="2019-05-26T07:05:00Z">
            <w:rPr>
              <w:rFonts w:hint="eastAsia"/>
            </w:rPr>
          </w:rPrChange>
        </w:rPr>
        <w:t>：</w:t>
      </w:r>
      <w:r w:rsidR="00735543" w:rsidRPr="00D62216">
        <w:rPr>
          <w:rPrChange w:id="6935" w:author="凡 张" w:date="2019-05-26T07:05:00Z">
            <w:rPr>
              <w:rFonts w:hint="eastAsia"/>
            </w:rPr>
          </w:rPrChange>
        </w:rPr>
        <w:t>6</w:t>
      </w:r>
      <w:r w:rsidR="00735543" w:rsidRPr="00D62216">
        <w:rPr>
          <w:rPrChange w:id="6936" w:author="凡 张" w:date="2019-05-26T07:05:00Z">
            <w:rPr>
              <w:rFonts w:hint="eastAsia"/>
            </w:rPr>
          </w:rPrChange>
        </w:rPr>
        <w:t>像素，</w:t>
      </w:r>
      <w:r w:rsidR="00735543" w:rsidRPr="00D62216">
        <w:rPr>
          <w:rPrChange w:id="6937" w:author="凡 张" w:date="2019-05-26T07:05:00Z">
            <w:rPr>
              <w:rFonts w:hint="eastAsia"/>
            </w:rPr>
          </w:rPrChange>
        </w:rPr>
        <w:t>8</w:t>
      </w:r>
      <w:r w:rsidR="00735543" w:rsidRPr="00D62216">
        <w:rPr>
          <w:rPrChange w:id="6938" w:author="凡 张" w:date="2019-05-26T07:05:00Z">
            <w:rPr>
              <w:rFonts w:hint="eastAsia"/>
            </w:rPr>
          </w:rPrChange>
        </w:rPr>
        <w:t>像素，</w:t>
      </w:r>
      <w:r w:rsidR="00735543" w:rsidRPr="00D62216">
        <w:rPr>
          <w:rPrChange w:id="6939" w:author="凡 张" w:date="2019-05-26T07:05:00Z">
            <w:rPr>
              <w:rFonts w:hint="eastAsia"/>
            </w:rPr>
          </w:rPrChange>
        </w:rPr>
        <w:t>10</w:t>
      </w:r>
      <w:r w:rsidR="00735543" w:rsidRPr="00D62216">
        <w:rPr>
          <w:rPrChange w:id="6940" w:author="凡 张" w:date="2019-05-26T07:05:00Z">
            <w:rPr>
              <w:rFonts w:hint="eastAsia"/>
            </w:rPr>
          </w:rPrChange>
        </w:rPr>
        <w:t>像素的投影条纹，滤波参数为</w:t>
      </w:r>
      <m:oMath>
        <m:r>
          <m:rPr>
            <m:sty m:val="p"/>
          </m:rPr>
          <w:rPr>
            <w:rFonts w:ascii="Cambria Math" w:hAnsi="Cambria Math"/>
            <w:rPrChange w:id="6941" w:author="凡 张" w:date="2019-05-26T07:05:00Z">
              <w:rPr>
                <w:rFonts w:ascii="Cambria Math" w:hAnsi="Cambria Math"/>
              </w:rPr>
            </w:rPrChange>
          </w:rPr>
          <m:t>σ</m:t>
        </m:r>
        <m:r>
          <m:rPr>
            <m:sty m:val="p"/>
          </m:rPr>
          <w:rPr>
            <w:rFonts w:ascii="Cambria Math" w:hAnsi="Cambria Math"/>
            <w:rPrChange w:id="6942" w:author="凡 张" w:date="2019-05-26T07:05:00Z">
              <w:rPr>
                <w:rFonts w:ascii="Cambria Math" w:hAnsi="Cambria Math" w:hint="eastAsia"/>
              </w:rPr>
            </w:rPrChange>
          </w:rPr>
          <m:t>=</m:t>
        </m:r>
        <m:r>
          <m:rPr>
            <m:sty m:val="p"/>
          </m:rPr>
          <w:rPr>
            <w:rFonts w:ascii="Cambria Math" w:hAnsi="Cambria Math"/>
            <w:rPrChange w:id="6943" w:author="凡 张" w:date="2019-05-26T07:05:00Z">
              <w:rPr>
                <w:rFonts w:ascii="Cambria Math" w:hAnsi="Cambria Math"/>
              </w:rPr>
            </w:rPrChange>
          </w:rPr>
          <m:t>50</m:t>
        </m:r>
      </m:oMath>
      <w:r w:rsidR="00735543" w:rsidRPr="00D62216">
        <w:rPr>
          <w:rPrChange w:id="6944" w:author="凡 张" w:date="2019-05-26T07:05:00Z">
            <w:rPr/>
          </w:rPrChange>
        </w:rPr>
        <w:t>，第</w:t>
      </w:r>
      <w:r w:rsidR="00735543" w:rsidRPr="00D62216">
        <w:rPr>
          <w:rPrChange w:id="6945" w:author="凡 张" w:date="2019-05-26T07:05:00Z">
            <w:rPr>
              <w:rFonts w:hint="eastAsia"/>
            </w:rPr>
          </w:rPrChange>
        </w:rPr>
        <w:t>5</w:t>
      </w:r>
      <w:r w:rsidR="00735543" w:rsidRPr="00D62216">
        <w:rPr>
          <w:rPrChange w:id="6946" w:author="凡 张" w:date="2019-05-26T07:05:00Z">
            <w:rPr>
              <w:rFonts w:hint="eastAsia"/>
            </w:rPr>
          </w:rPrChange>
        </w:rPr>
        <w:t>号小波多贝西函数，</w:t>
      </w:r>
      <w:r w:rsidR="00735543" w:rsidRPr="00D62216">
        <w:rPr>
          <w:rPrChange w:id="6947" w:author="凡 张" w:date="2019-05-26T07:05:00Z">
            <w:rPr>
              <w:rFonts w:hint="eastAsia"/>
            </w:rPr>
          </w:rPrChange>
        </w:rPr>
        <w:t>3</w:t>
      </w:r>
      <w:r w:rsidR="00735543" w:rsidRPr="00D62216">
        <w:rPr>
          <w:rPrChange w:id="6948" w:author="凡 张" w:date="2019-05-26T07:05:00Z">
            <w:rPr>
              <w:rFonts w:hint="eastAsia"/>
            </w:rPr>
          </w:rPrChange>
        </w:rPr>
        <w:t>分解层数。最后的莫尔波长由于，没有实物测量系统，带入由</w:t>
      </w:r>
      <w:r w:rsidR="00735543" w:rsidRPr="00D62216">
        <w:rPr>
          <w:rPrChange w:id="6949" w:author="凡 张" w:date="2019-05-26T07:05:00Z">
            <w:rPr>
              <w:rFonts w:hint="eastAsia"/>
            </w:rPr>
          </w:rPrChange>
        </w:rPr>
        <w:t>3.1</w:t>
      </w:r>
      <w:r w:rsidR="00735543" w:rsidRPr="00D62216">
        <w:rPr>
          <w:rPrChange w:id="6950" w:author="凡 张" w:date="2019-05-26T07:05:00Z">
            <w:rPr>
              <w:rFonts w:hint="eastAsia"/>
            </w:rPr>
          </w:rPrChange>
        </w:rPr>
        <w:t>式计算的数值。得出的相位分布如图</w:t>
      </w:r>
      <w:r w:rsidR="00735543" w:rsidRPr="00D62216">
        <w:rPr>
          <w:rPrChange w:id="6951" w:author="凡 张" w:date="2019-05-26T07:05:00Z">
            <w:rPr>
              <w:rFonts w:hint="eastAsia"/>
            </w:rPr>
          </w:rPrChange>
        </w:rPr>
        <w:t>21(d)</w:t>
      </w:r>
      <w:r w:rsidRPr="00D62216">
        <w:rPr>
          <w:rPrChange w:id="6952" w:author="凡 张" w:date="2019-05-26T07:05:00Z">
            <w:rPr>
              <w:rFonts w:hint="eastAsia"/>
            </w:rPr>
          </w:rPrChange>
        </w:rPr>
        <w:t>可发现仍有不连续的部分，预计再使用实际莫尔波长数值，能改善</w:t>
      </w:r>
      <w:r w:rsidR="00735543" w:rsidRPr="00D62216">
        <w:rPr>
          <w:rPrChange w:id="6953" w:author="凡 张" w:date="2019-05-26T07:05:00Z">
            <w:rPr>
              <w:rFonts w:hint="eastAsia"/>
            </w:rPr>
          </w:rPrChange>
        </w:rPr>
        <w:t>三维模型效果。</w:t>
      </w:r>
      <w:ins w:id="6954" w:author="凡 张" w:date="2019-05-26T05:58:00Z">
        <w:r w:rsidR="00040E41" w:rsidRPr="00D62216">
          <w:rPr>
            <w:rPrChange w:id="6955" w:author="凡 张" w:date="2019-05-26T07:05:00Z">
              <w:rPr>
                <w:rFonts w:hint="eastAsia"/>
              </w:rPr>
            </w:rPrChange>
          </w:rPr>
          <w:t>图</w:t>
        </w:r>
        <w:r w:rsidR="00040E41" w:rsidRPr="00D62216">
          <w:rPr>
            <w:rPrChange w:id="6956" w:author="凡 张" w:date="2019-05-26T07:05:00Z">
              <w:rPr>
                <w:rFonts w:hint="eastAsia"/>
              </w:rPr>
            </w:rPrChange>
          </w:rPr>
          <w:t>2</w:t>
        </w:r>
      </w:ins>
      <w:ins w:id="6957" w:author="凡 张" w:date="2019-05-26T06:03:00Z">
        <w:r w:rsidR="008E2D74" w:rsidRPr="00D62216">
          <w:rPr>
            <w:rPrChange w:id="6958" w:author="凡 张" w:date="2019-05-26T07:05:00Z">
              <w:rPr>
                <w:rFonts w:hint="eastAsia"/>
              </w:rPr>
            </w:rPrChange>
          </w:rPr>
          <w:t>2</w:t>
        </w:r>
      </w:ins>
      <w:ins w:id="6959" w:author="凡 张" w:date="2019-05-26T05:59:00Z">
        <w:r w:rsidR="00040E41" w:rsidRPr="00D62216">
          <w:rPr>
            <w:rPrChange w:id="6960" w:author="凡 张" w:date="2019-05-26T07:05:00Z">
              <w:rPr>
                <w:rFonts w:hint="eastAsia"/>
              </w:rPr>
            </w:rPrChange>
          </w:rPr>
          <w:t>是林肯脸的三维重建模型</w:t>
        </w:r>
        <w:r w:rsidR="00837486" w:rsidRPr="00D62216">
          <w:rPr>
            <w:rPrChange w:id="6961" w:author="凡 张" w:date="2019-05-26T07:05:00Z">
              <w:rPr>
                <w:rFonts w:hint="eastAsia"/>
              </w:rPr>
            </w:rPrChange>
          </w:rPr>
          <w:t>，可以</w:t>
        </w:r>
      </w:ins>
      <w:ins w:id="6962" w:author="凡 张" w:date="2019-05-26T06:00:00Z">
        <w:r w:rsidR="00837486" w:rsidRPr="00D62216">
          <w:rPr>
            <w:rPrChange w:id="6963" w:author="凡 张" w:date="2019-05-26T07:05:00Z">
              <w:rPr>
                <w:rFonts w:hint="eastAsia"/>
              </w:rPr>
            </w:rPrChange>
          </w:rPr>
          <w:t>和相机光轴平行的部分，无法得到准确的高度模型，这</w:t>
        </w:r>
      </w:ins>
      <w:ins w:id="6964" w:author="凡 张" w:date="2019-05-26T06:01:00Z">
        <w:r w:rsidR="004B6C7D" w:rsidRPr="00D62216">
          <w:rPr>
            <w:rPrChange w:id="6965" w:author="凡 张" w:date="2019-05-26T07:05:00Z">
              <w:rPr>
                <w:rFonts w:hint="eastAsia"/>
              </w:rPr>
            </w:rPrChange>
          </w:rPr>
          <w:t>也是对固定方向上使用</w:t>
        </w:r>
        <w:r w:rsidR="00837486" w:rsidRPr="00D62216">
          <w:rPr>
            <w:rPrChange w:id="6966" w:author="凡 张" w:date="2019-05-26T07:05:00Z">
              <w:rPr>
                <w:rFonts w:hint="eastAsia"/>
              </w:rPr>
            </w:rPrChange>
          </w:rPr>
          <w:t>数字莫尔</w:t>
        </w:r>
        <w:r w:rsidR="004B6C7D" w:rsidRPr="00D62216">
          <w:rPr>
            <w:rPrChange w:id="6967" w:author="凡 张" w:date="2019-05-26T07:05:00Z">
              <w:rPr>
                <w:rFonts w:hint="eastAsia"/>
              </w:rPr>
            </w:rPrChange>
          </w:rPr>
          <w:t>三维测量的一个缺陷。</w:t>
        </w:r>
      </w:ins>
    </w:p>
    <w:p w:rsidR="005B2697" w:rsidRPr="00D62216" w:rsidRDefault="00B423AF">
      <w:pPr>
        <w:widowControl/>
        <w:spacing w:line="240" w:lineRule="auto"/>
        <w:jc w:val="left"/>
        <w:rPr>
          <w:rFonts w:eastAsia="黑体"/>
          <w:b/>
          <w:sz w:val="32"/>
          <w:szCs w:val="32"/>
          <w:rPrChange w:id="6968" w:author="凡 张" w:date="2019-05-26T07:05:00Z">
            <w:rPr>
              <w:rFonts w:eastAsia="黑体"/>
              <w:b/>
              <w:sz w:val="32"/>
              <w:szCs w:val="32"/>
            </w:rPr>
          </w:rPrChange>
        </w:rPr>
      </w:pPr>
      <w:r w:rsidRPr="00D62216">
        <w:rPr>
          <w:noProof/>
          <w:rPrChange w:id="6969" w:author="凡 张" w:date="2019-05-26T07:05:00Z">
            <w:rPr>
              <w:rFonts w:hint="eastAsia"/>
              <w:noProof/>
            </w:rPr>
          </w:rPrChange>
        </w:rPr>
        <w:lastRenderedPageBreak/>
        <mc:AlternateContent>
          <mc:Choice Requires="wpg">
            <w:drawing>
              <wp:anchor distT="0" distB="0" distL="114300" distR="114300" simplePos="0" relativeHeight="251719680" behindDoc="0" locked="0" layoutInCell="1" allowOverlap="1" wp14:anchorId="00D06870" wp14:editId="564347C2">
                <wp:simplePos x="0" y="0"/>
                <wp:positionH relativeFrom="column">
                  <wp:posOffset>179705</wp:posOffset>
                </wp:positionH>
                <wp:positionV relativeFrom="paragraph">
                  <wp:posOffset>-38100</wp:posOffset>
                </wp:positionV>
                <wp:extent cx="5039995" cy="5803265"/>
                <wp:effectExtent l="0" t="0" r="8255" b="6985"/>
                <wp:wrapTopAndBottom/>
                <wp:docPr id="351" name="组合 3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9995" cy="5803265"/>
                          <a:chOff x="0" y="0"/>
                          <a:chExt cx="2567836" cy="2956933"/>
                        </a:xfrm>
                      </wpg:grpSpPr>
                      <pic:pic xmlns:pic="http://schemas.openxmlformats.org/drawingml/2006/picture">
                        <pic:nvPicPr>
                          <pic:cNvPr id="349" name="图片 349" descr="D:\Undergraduate-Thesis\pictures\实验照片\Simulation\simulation.JP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67836" cy="2699359"/>
                          </a:xfrm>
                          <a:prstGeom prst="rect">
                            <a:avLst/>
                          </a:prstGeom>
                          <a:noFill/>
                          <a:ln>
                            <a:noFill/>
                          </a:ln>
                        </pic:spPr>
                      </pic:pic>
                      <wps:wsp>
                        <wps:cNvPr id="350" name="文本框 350"/>
                        <wps:cNvSpPr txBox="1"/>
                        <wps:spPr>
                          <a:xfrm>
                            <a:off x="0" y="2755037"/>
                            <a:ext cx="2565569" cy="201896"/>
                          </a:xfrm>
                          <a:prstGeom prst="rect">
                            <a:avLst/>
                          </a:prstGeom>
                          <a:solidFill>
                            <a:prstClr val="white"/>
                          </a:solidFill>
                          <a:ln>
                            <a:noFill/>
                          </a:ln>
                          <a:effectLst/>
                        </wps:spPr>
                        <wps:txbx>
                          <w:txbxContent>
                            <w:p w:rsidR="000D29F8" w:rsidRPr="00C04E75" w:rsidRDefault="000D29F8" w:rsidP="00E2701A">
                              <w:pPr>
                                <w:pStyle w:val="af1"/>
                                <w:spacing w:before="156" w:after="156"/>
                                <w:ind w:firstLine="480"/>
                                <w:rPr>
                                  <w:noProof/>
                                </w:rPr>
                              </w:pPr>
                              <w:bookmarkStart w:id="6970" w:name="_Toc97466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971" w:author="凡 张" w:date="2019-05-26T09:18:00Z">
                                <w:r>
                                  <w:rPr>
                                    <w:noProof/>
                                  </w:rPr>
                                  <w:t>26</w:t>
                                </w:r>
                              </w:ins>
                              <w:del w:id="6972" w:author="凡 张" w:date="2019-05-26T06:02:00Z">
                                <w:r w:rsidDel="004B6C7D">
                                  <w:rPr>
                                    <w:noProof/>
                                  </w:rPr>
                                  <w:delText>21</w:delText>
                                </w:r>
                              </w:del>
                              <w:r>
                                <w:fldChar w:fldCharType="end"/>
                              </w:r>
                              <w:r>
                                <w:rPr>
                                  <w:rFonts w:hint="eastAsia"/>
                                </w:rPr>
                                <w:t xml:space="preserve"> </w:t>
                              </w:r>
                              <w:r>
                                <w:rPr>
                                  <w:rFonts w:hint="eastAsia"/>
                                </w:rPr>
                                <w:t>林肯脸三维重建模型</w:t>
                              </w:r>
                              <w:bookmarkEnd w:id="69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D06870" id="组合 351" o:spid="_x0000_s1246" style="position:absolute;margin-left:14.15pt;margin-top:-3pt;width:396.85pt;height:456.95pt;z-index:251719680;mso-width-relative:margin;mso-height-relative:margin" coordsize="25678,29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Nci55YW4AAAAFkAMAAgAAABQA&#10;ABCgkAQAAgAAABQAABC0kpEAAgAAAAM0NAAAkpIAAgAAAAM0NAAA6hwABwAACAwAAAiU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TowNToxNyAyMTozNjo1MQAyMDE5OjA1OjE3IDIxOjM2OjUxAAAATQByAC4AeQBh&#10;AG4AAAD/4QsZ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xOS0wNS0xN1QyMTozNjo1&#10;MS40MzY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TXIueWFu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jYC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">
                <o:lock v:ext="edit" aspectratio="t"/>
                <v:shape id="图片 349" o:spid="_x0000_s1247" type="#_x0000_t75" style="position:absolute;width:2567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">
                  <v:imagedata r:id="rId101" o:title="simulation"/>
                </v:shape>
                <v:shape id="文本框 350" o:spid="_x0000_s1248" type="#_x0000_t202" style="position:absolute;top:27550;width:2565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" stroked="f">
                  <v:textbox style="mso-fit-shape-to-text:t" inset="0,0,0,0">
                    <w:txbxContent>
                      <w:p w:rsidR="000D29F8" w:rsidRPr="00C04E75" w:rsidRDefault="000D29F8" w:rsidP="00E2701A">
                        <w:pPr>
                          <w:pStyle w:val="af1"/>
                          <w:spacing w:before="156" w:after="156"/>
                          <w:ind w:firstLine="480"/>
                          <w:rPr>
                            <w:noProof/>
                          </w:rPr>
                        </w:pPr>
                        <w:bookmarkStart w:id="6973" w:name="_Toc97466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974" w:author="凡 张" w:date="2019-05-26T09:18:00Z">
                          <w:r>
                            <w:rPr>
                              <w:noProof/>
                            </w:rPr>
                            <w:t>26</w:t>
                          </w:r>
                        </w:ins>
                        <w:del w:id="6975" w:author="凡 张" w:date="2019-05-26T06:02:00Z">
                          <w:r w:rsidDel="004B6C7D">
                            <w:rPr>
                              <w:noProof/>
                            </w:rPr>
                            <w:delText>21</w:delText>
                          </w:r>
                        </w:del>
                        <w:r>
                          <w:fldChar w:fldCharType="end"/>
                        </w:r>
                        <w:r>
                          <w:rPr>
                            <w:rFonts w:hint="eastAsia"/>
                          </w:rPr>
                          <w:t xml:space="preserve"> </w:t>
                        </w:r>
                        <w:r>
                          <w:rPr>
                            <w:rFonts w:hint="eastAsia"/>
                          </w:rPr>
                          <w:t>林肯脸三维重建模型</w:t>
                        </w:r>
                        <w:bookmarkEnd w:id="6973"/>
                      </w:p>
                    </w:txbxContent>
                  </v:textbox>
                </v:shape>
                <w10:wrap type="topAndBottom"/>
              </v:group>
            </w:pict>
          </mc:Fallback>
        </mc:AlternateContent>
      </w:r>
      <w:r w:rsidR="005B2697" w:rsidRPr="00D62216">
        <w:rPr>
          <w:rFonts w:eastAsia="黑体"/>
          <w:b/>
          <w:sz w:val="32"/>
          <w:szCs w:val="32"/>
          <w:rPrChange w:id="6976" w:author="凡 张" w:date="2019-05-26T07:05:00Z">
            <w:rPr>
              <w:rFonts w:eastAsia="黑体"/>
              <w:b/>
              <w:sz w:val="32"/>
              <w:szCs w:val="32"/>
            </w:rPr>
          </w:rPrChange>
        </w:rPr>
        <w:br w:type="page"/>
      </w:r>
    </w:p>
    <w:p w:rsidR="00CA5E57" w:rsidRPr="00D62216" w:rsidRDefault="00CA5E57">
      <w:pPr>
        <w:spacing w:beforeLines="50" w:before="156" w:afterLines="50" w:after="156" w:line="440" w:lineRule="exact"/>
        <w:jc w:val="center"/>
        <w:outlineLvl w:val="0"/>
        <w:rPr>
          <w:rFonts w:eastAsia="黑体"/>
          <w:b/>
          <w:sz w:val="32"/>
          <w:szCs w:val="32"/>
          <w:rPrChange w:id="6977" w:author="凡 张" w:date="2019-05-26T07:05:00Z">
            <w:rPr>
              <w:rFonts w:eastAsia="黑体"/>
              <w:b/>
              <w:sz w:val="32"/>
              <w:szCs w:val="32"/>
            </w:rPr>
          </w:rPrChange>
        </w:rPr>
      </w:pPr>
      <w:bookmarkStart w:id="6978" w:name="_Toc9746664"/>
      <w:r w:rsidRPr="00D62216">
        <w:rPr>
          <w:rFonts w:eastAsia="黑体"/>
          <w:b/>
          <w:sz w:val="32"/>
          <w:szCs w:val="32"/>
          <w:rPrChange w:id="6979" w:author="凡 张" w:date="2019-05-26T07:05:00Z">
            <w:rPr>
              <w:rFonts w:eastAsia="黑体" w:hint="eastAsia"/>
              <w:b/>
              <w:sz w:val="32"/>
              <w:szCs w:val="32"/>
            </w:rPr>
          </w:rPrChange>
        </w:rPr>
        <w:lastRenderedPageBreak/>
        <w:t>参考文献</w:t>
      </w:r>
      <w:bookmarkEnd w:id="6978"/>
      <w:r w:rsidRPr="00D62216">
        <w:rPr>
          <w:rFonts w:eastAsia="黑体"/>
          <w:b/>
          <w:sz w:val="32"/>
          <w:szCs w:val="32"/>
          <w:rPrChange w:id="6980" w:author="凡 张" w:date="2019-05-26T07:05:00Z">
            <w:rPr>
              <w:rFonts w:eastAsia="黑体"/>
              <w:b/>
              <w:sz w:val="32"/>
              <w:szCs w:val="32"/>
            </w:rPr>
          </w:rPrChange>
        </w:rPr>
        <w:t xml:space="preserve"> </w:t>
      </w:r>
    </w:p>
    <w:p w:rsidR="00E2701A" w:rsidRPr="00D62216" w:rsidRDefault="001513C5" w:rsidP="00E2701A">
      <w:pPr>
        <w:pStyle w:val="EndNoteBibliography"/>
        <w:spacing w:before="156" w:after="156"/>
        <w:ind w:left="720" w:hanging="720"/>
        <w:rPr>
          <w:rPrChange w:id="6981" w:author="凡 张" w:date="2019-05-26T07:05:00Z">
            <w:rPr/>
          </w:rPrChange>
        </w:rPr>
      </w:pPr>
      <w:r w:rsidRPr="00D62216">
        <w:rPr>
          <w:sz w:val="21"/>
          <w:rPrChange w:id="6982" w:author="凡 张" w:date="2019-05-26T07:05:00Z">
            <w:rPr>
              <w:sz w:val="21"/>
            </w:rPr>
          </w:rPrChange>
        </w:rPr>
        <w:fldChar w:fldCharType="begin"/>
      </w:r>
      <w:r w:rsidRPr="00D62216">
        <w:rPr>
          <w:sz w:val="21"/>
          <w:rPrChange w:id="6983" w:author="凡 张" w:date="2019-05-26T07:05:00Z">
            <w:rPr>
              <w:sz w:val="21"/>
            </w:rPr>
          </w:rPrChange>
        </w:rPr>
        <w:instrText xml:space="preserve"> ADDIN EN.REFLIST </w:instrText>
      </w:r>
      <w:r w:rsidRPr="00D62216">
        <w:rPr>
          <w:sz w:val="21"/>
          <w:rPrChange w:id="6984" w:author="凡 张" w:date="2019-05-26T07:05:00Z">
            <w:rPr>
              <w:sz w:val="21"/>
            </w:rPr>
          </w:rPrChange>
        </w:rPr>
        <w:fldChar w:fldCharType="separate"/>
      </w:r>
      <w:bookmarkStart w:id="6985" w:name="_ENREF_1"/>
      <w:r w:rsidR="00E2701A" w:rsidRPr="00D62216">
        <w:rPr>
          <w:rPrChange w:id="6986" w:author="凡 张" w:date="2019-05-26T07:05:00Z">
            <w:rPr>
              <w:rFonts w:hint="eastAsia"/>
            </w:rPr>
          </w:rPrChange>
        </w:rPr>
        <w:t xml:space="preserve">[1]    </w:t>
      </w:r>
      <w:r w:rsidR="00E2701A" w:rsidRPr="00D62216">
        <w:rPr>
          <w:rPrChange w:id="6987" w:author="凡 张" w:date="2019-05-26T07:05:00Z">
            <w:rPr>
              <w:rFonts w:hint="eastAsia"/>
            </w:rPr>
          </w:rPrChange>
        </w:rPr>
        <w:t>曹向群</w:t>
      </w:r>
      <w:r w:rsidR="00E2701A" w:rsidRPr="00D62216">
        <w:rPr>
          <w:rPrChange w:id="6988" w:author="凡 张" w:date="2019-05-26T07:05:00Z">
            <w:rPr>
              <w:rFonts w:hint="eastAsia"/>
            </w:rPr>
          </w:rPrChange>
        </w:rPr>
        <w:t xml:space="preserve">, </w:t>
      </w:r>
      <w:r w:rsidR="00E2701A" w:rsidRPr="00D62216">
        <w:rPr>
          <w:rPrChange w:id="6989" w:author="凡 张" w:date="2019-05-26T07:05:00Z">
            <w:rPr>
              <w:rFonts w:hint="eastAsia"/>
            </w:rPr>
          </w:rPrChange>
        </w:rPr>
        <w:t>黄维实</w:t>
      </w:r>
      <w:r w:rsidR="00E2701A" w:rsidRPr="00D62216">
        <w:rPr>
          <w:rPrChange w:id="6990" w:author="凡 张" w:date="2019-05-26T07:05:00Z">
            <w:rPr>
              <w:rFonts w:hint="eastAsia"/>
            </w:rPr>
          </w:rPrChange>
        </w:rPr>
        <w:t xml:space="preserve"> 1990. </w:t>
      </w:r>
      <w:r w:rsidR="00E2701A" w:rsidRPr="00D62216">
        <w:rPr>
          <w:rPrChange w:id="6991" w:author="凡 张" w:date="2019-05-26T07:05:00Z">
            <w:rPr>
              <w:rFonts w:hint="eastAsia"/>
            </w:rPr>
          </w:rPrChange>
        </w:rPr>
        <w:t>莫尔技术的现状和展望</w:t>
      </w:r>
      <w:r w:rsidR="00E2701A" w:rsidRPr="00D62216">
        <w:rPr>
          <w:rPrChange w:id="6992" w:author="凡 张" w:date="2019-05-26T07:05:00Z">
            <w:rPr>
              <w:rFonts w:hint="eastAsia"/>
            </w:rPr>
          </w:rPrChange>
        </w:rPr>
        <w:t xml:space="preserve">. </w:t>
      </w:r>
      <w:r w:rsidR="00E2701A" w:rsidRPr="00D62216">
        <w:rPr>
          <w:rPrChange w:id="6993" w:author="凡 张" w:date="2019-05-26T07:05:00Z">
            <w:rPr>
              <w:rFonts w:hint="eastAsia"/>
            </w:rPr>
          </w:rPrChange>
        </w:rPr>
        <w:t>光电工程</w:t>
      </w:r>
      <w:r w:rsidR="00E2701A" w:rsidRPr="00D62216">
        <w:rPr>
          <w:rPrChange w:id="6994" w:author="凡 张" w:date="2019-05-26T07:05:00Z">
            <w:rPr>
              <w:rFonts w:hint="eastAsia"/>
            </w:rPr>
          </w:rPrChange>
        </w:rPr>
        <w:t xml:space="preserve"> [J]: 48-56.</w:t>
      </w:r>
      <w:bookmarkEnd w:id="6985"/>
    </w:p>
    <w:p w:rsidR="00E2701A" w:rsidRPr="00D62216" w:rsidRDefault="00E2701A" w:rsidP="00E2701A">
      <w:pPr>
        <w:pStyle w:val="EndNoteBibliography"/>
        <w:spacing w:before="156" w:after="156"/>
        <w:ind w:left="720" w:hanging="720"/>
        <w:rPr>
          <w:rPrChange w:id="6995" w:author="凡 张" w:date="2019-05-26T07:05:00Z">
            <w:rPr/>
          </w:rPrChange>
        </w:rPr>
      </w:pPr>
      <w:bookmarkStart w:id="6996" w:name="_ENREF_2"/>
      <w:r w:rsidRPr="00D62216">
        <w:rPr>
          <w:rPrChange w:id="6997" w:author="凡 张" w:date="2019-05-26T07:05:00Z">
            <w:rPr>
              <w:rFonts w:hint="eastAsia"/>
            </w:rPr>
          </w:rPrChange>
        </w:rPr>
        <w:t xml:space="preserve">[2]    </w:t>
      </w:r>
      <w:r w:rsidRPr="00D62216">
        <w:rPr>
          <w:rPrChange w:id="6998" w:author="凡 张" w:date="2019-05-26T07:05:00Z">
            <w:rPr>
              <w:rFonts w:hint="eastAsia"/>
            </w:rPr>
          </w:rPrChange>
        </w:rPr>
        <w:t>丁一飞</w:t>
      </w:r>
      <w:r w:rsidRPr="00D62216">
        <w:rPr>
          <w:rPrChange w:id="6999" w:author="凡 张" w:date="2019-05-26T07:05:00Z">
            <w:rPr>
              <w:rFonts w:hint="eastAsia"/>
            </w:rPr>
          </w:rPrChange>
        </w:rPr>
        <w:t xml:space="preserve"> 2016. </w:t>
      </w:r>
      <w:r w:rsidRPr="00D62216">
        <w:rPr>
          <w:rPrChange w:id="7000" w:author="凡 张" w:date="2019-05-26T07:05:00Z">
            <w:rPr>
              <w:rFonts w:hint="eastAsia"/>
            </w:rPr>
          </w:rPrChange>
        </w:rPr>
        <w:t>数字光栅投影测量关键技术研究</w:t>
      </w:r>
      <w:r w:rsidRPr="00D62216">
        <w:rPr>
          <w:rPrChange w:id="7001" w:author="凡 张" w:date="2019-05-26T07:05:00Z">
            <w:rPr>
              <w:rFonts w:hint="eastAsia"/>
            </w:rPr>
          </w:rPrChange>
        </w:rPr>
        <w:t xml:space="preserve"> [M]. </w:t>
      </w:r>
      <w:r w:rsidRPr="00D62216">
        <w:rPr>
          <w:rPrChange w:id="7002" w:author="凡 张" w:date="2019-05-26T07:05:00Z">
            <w:rPr>
              <w:rFonts w:hint="eastAsia"/>
            </w:rPr>
          </w:rPrChange>
        </w:rPr>
        <w:t>合肥工业大学</w:t>
      </w:r>
      <w:r w:rsidRPr="00D62216">
        <w:rPr>
          <w:rPrChange w:id="7003" w:author="凡 张" w:date="2019-05-26T07:05:00Z">
            <w:rPr>
              <w:rFonts w:hint="eastAsia"/>
            </w:rPr>
          </w:rPrChange>
        </w:rPr>
        <w:t>.</w:t>
      </w:r>
      <w:bookmarkEnd w:id="6996"/>
    </w:p>
    <w:p w:rsidR="00E2701A" w:rsidRPr="00D62216" w:rsidRDefault="00E2701A" w:rsidP="00E2701A">
      <w:pPr>
        <w:pStyle w:val="EndNoteBibliography"/>
        <w:spacing w:before="156" w:after="156"/>
        <w:ind w:left="720" w:hanging="720"/>
        <w:rPr>
          <w:rPrChange w:id="7004" w:author="凡 张" w:date="2019-05-26T07:05:00Z">
            <w:rPr/>
          </w:rPrChange>
        </w:rPr>
      </w:pPr>
      <w:bookmarkStart w:id="7005" w:name="_ENREF_3"/>
      <w:r w:rsidRPr="00D62216">
        <w:rPr>
          <w:rPrChange w:id="7006" w:author="凡 张" w:date="2019-05-26T07:05:00Z">
            <w:rPr>
              <w:rFonts w:hint="eastAsia"/>
            </w:rPr>
          </w:rPrChange>
        </w:rPr>
        <w:t xml:space="preserve">[3]    </w:t>
      </w:r>
      <w:r w:rsidRPr="00D62216">
        <w:rPr>
          <w:rPrChange w:id="7007" w:author="凡 张" w:date="2019-05-26T07:05:00Z">
            <w:rPr>
              <w:rFonts w:hint="eastAsia"/>
            </w:rPr>
          </w:rPrChange>
        </w:rPr>
        <w:t>朱丽君</w:t>
      </w:r>
      <w:r w:rsidRPr="00D62216">
        <w:rPr>
          <w:rPrChange w:id="7008" w:author="凡 张" w:date="2019-05-26T07:05:00Z">
            <w:rPr>
              <w:rFonts w:hint="eastAsia"/>
            </w:rPr>
          </w:rPrChange>
        </w:rPr>
        <w:t xml:space="preserve">, </w:t>
      </w:r>
      <w:r w:rsidRPr="00D62216">
        <w:rPr>
          <w:rPrChange w:id="7009" w:author="凡 张" w:date="2019-05-26T07:05:00Z">
            <w:rPr>
              <w:rFonts w:hint="eastAsia"/>
            </w:rPr>
          </w:rPrChange>
        </w:rPr>
        <w:t>王玉荣</w:t>
      </w:r>
      <w:r w:rsidRPr="00D62216">
        <w:rPr>
          <w:rPrChange w:id="7010" w:author="凡 张" w:date="2019-05-26T07:05:00Z">
            <w:rPr>
              <w:rFonts w:hint="eastAsia"/>
            </w:rPr>
          </w:rPrChange>
        </w:rPr>
        <w:t xml:space="preserve">, </w:t>
      </w:r>
      <w:r w:rsidRPr="00D62216">
        <w:rPr>
          <w:rPrChange w:id="7011" w:author="凡 张" w:date="2019-05-26T07:05:00Z">
            <w:rPr>
              <w:rFonts w:hint="eastAsia"/>
            </w:rPr>
          </w:rPrChange>
        </w:rPr>
        <w:t>孟祥锋</w:t>
      </w:r>
      <w:r w:rsidRPr="00D62216">
        <w:rPr>
          <w:rPrChange w:id="7012" w:author="凡 张" w:date="2019-05-26T07:05:00Z">
            <w:rPr>
              <w:rFonts w:hint="eastAsia"/>
            </w:rPr>
          </w:rPrChange>
        </w:rPr>
        <w:t xml:space="preserve">, et al. 2015. </w:t>
      </w:r>
      <w:r w:rsidRPr="00D62216">
        <w:rPr>
          <w:rPrChange w:id="7013" w:author="凡 张" w:date="2019-05-26T07:05:00Z">
            <w:rPr>
              <w:rFonts w:hint="eastAsia"/>
            </w:rPr>
          </w:rPrChange>
        </w:rPr>
        <w:t>数字合成莫尔条纹的频谱分析与滤波处理</w:t>
      </w:r>
      <w:r w:rsidRPr="00D62216">
        <w:rPr>
          <w:rPrChange w:id="7014" w:author="凡 张" w:date="2019-05-26T07:05:00Z">
            <w:rPr>
              <w:rFonts w:hint="eastAsia"/>
            </w:rPr>
          </w:rPrChange>
        </w:rPr>
        <w:t xml:space="preserve">. </w:t>
      </w:r>
      <w:r w:rsidRPr="00D62216">
        <w:rPr>
          <w:rPrChange w:id="7015" w:author="凡 张" w:date="2019-05-26T07:05:00Z">
            <w:rPr>
              <w:rFonts w:hint="eastAsia"/>
            </w:rPr>
          </w:rPrChange>
        </w:rPr>
        <w:t>中国激光</w:t>
      </w:r>
      <w:r w:rsidRPr="00D62216">
        <w:rPr>
          <w:rPrChange w:id="7016" w:author="凡 张" w:date="2019-05-26T07:05:00Z">
            <w:rPr>
              <w:rFonts w:hint="eastAsia"/>
            </w:rPr>
          </w:rPrChange>
        </w:rPr>
        <w:t xml:space="preserve"> [J], 42: 256-264.</w:t>
      </w:r>
      <w:bookmarkEnd w:id="7005"/>
    </w:p>
    <w:p w:rsidR="00E2701A" w:rsidRPr="00D62216" w:rsidRDefault="00E2701A" w:rsidP="00E2701A">
      <w:pPr>
        <w:pStyle w:val="EndNoteBibliography"/>
        <w:spacing w:before="156" w:after="156"/>
        <w:ind w:left="720" w:hanging="720"/>
        <w:rPr>
          <w:rPrChange w:id="7017" w:author="凡 张" w:date="2019-05-26T07:05:00Z">
            <w:rPr/>
          </w:rPrChange>
        </w:rPr>
      </w:pPr>
      <w:bookmarkStart w:id="7018" w:name="_ENREF_4"/>
      <w:r w:rsidRPr="00D62216">
        <w:rPr>
          <w:rPrChange w:id="7019" w:author="凡 张" w:date="2019-05-26T07:05:00Z">
            <w:rPr>
              <w:rFonts w:hint="eastAsia"/>
            </w:rPr>
          </w:rPrChange>
        </w:rPr>
        <w:t xml:space="preserve">[4]    </w:t>
      </w:r>
      <w:r w:rsidRPr="00D62216">
        <w:rPr>
          <w:rPrChange w:id="7020" w:author="凡 张" w:date="2019-05-26T07:05:00Z">
            <w:rPr>
              <w:rFonts w:hint="eastAsia"/>
            </w:rPr>
          </w:rPrChange>
        </w:rPr>
        <w:t>朱丽君</w:t>
      </w:r>
      <w:r w:rsidRPr="00D62216">
        <w:rPr>
          <w:rPrChange w:id="7021" w:author="凡 张" w:date="2019-05-26T07:05:00Z">
            <w:rPr>
              <w:rFonts w:hint="eastAsia"/>
            </w:rPr>
          </w:rPrChange>
        </w:rPr>
        <w:t xml:space="preserve"> 2016. </w:t>
      </w:r>
      <w:r w:rsidRPr="00D62216">
        <w:rPr>
          <w:rPrChange w:id="7022" w:author="凡 张" w:date="2019-05-26T07:05:00Z">
            <w:rPr>
              <w:rFonts w:hint="eastAsia"/>
            </w:rPr>
          </w:rPrChange>
        </w:rPr>
        <w:t>数字莫尔条纹三维面形测量技术研究</w:t>
      </w:r>
      <w:r w:rsidRPr="00D62216">
        <w:rPr>
          <w:rPrChange w:id="7023" w:author="凡 张" w:date="2019-05-26T07:05:00Z">
            <w:rPr>
              <w:rFonts w:hint="eastAsia"/>
            </w:rPr>
          </w:rPrChange>
        </w:rPr>
        <w:t xml:space="preserve"> [M]. </w:t>
      </w:r>
      <w:r w:rsidRPr="00D62216">
        <w:rPr>
          <w:rPrChange w:id="7024" w:author="凡 张" w:date="2019-05-26T07:05:00Z">
            <w:rPr>
              <w:rFonts w:hint="eastAsia"/>
            </w:rPr>
          </w:rPrChange>
        </w:rPr>
        <w:t>山东大学</w:t>
      </w:r>
      <w:r w:rsidRPr="00D62216">
        <w:rPr>
          <w:rPrChange w:id="7025" w:author="凡 张" w:date="2019-05-26T07:05:00Z">
            <w:rPr>
              <w:rFonts w:hint="eastAsia"/>
            </w:rPr>
          </w:rPrChange>
        </w:rPr>
        <w:t>.</w:t>
      </w:r>
      <w:bookmarkEnd w:id="7018"/>
    </w:p>
    <w:p w:rsidR="00E2701A" w:rsidRPr="00D62216" w:rsidRDefault="00E2701A" w:rsidP="00E2701A">
      <w:pPr>
        <w:pStyle w:val="EndNoteBibliography"/>
        <w:spacing w:before="156" w:after="156"/>
        <w:ind w:left="720" w:hanging="720"/>
        <w:rPr>
          <w:rPrChange w:id="7026" w:author="凡 张" w:date="2019-05-26T07:05:00Z">
            <w:rPr/>
          </w:rPrChange>
        </w:rPr>
      </w:pPr>
      <w:bookmarkStart w:id="7027" w:name="_ENREF_5"/>
      <w:r w:rsidRPr="00D62216">
        <w:rPr>
          <w:rPrChange w:id="7028" w:author="凡 张" w:date="2019-05-26T07:05:00Z">
            <w:rPr>
              <w:rFonts w:hint="eastAsia"/>
            </w:rPr>
          </w:rPrChange>
        </w:rPr>
        <w:t xml:space="preserve">[5]    </w:t>
      </w:r>
      <w:r w:rsidRPr="00D62216">
        <w:rPr>
          <w:rPrChange w:id="7029" w:author="凡 张" w:date="2019-05-26T07:05:00Z">
            <w:rPr>
              <w:rFonts w:hint="eastAsia"/>
            </w:rPr>
          </w:rPrChange>
        </w:rPr>
        <w:t>鹿丽华</w:t>
      </w:r>
      <w:r w:rsidRPr="00D62216">
        <w:rPr>
          <w:rPrChange w:id="7030" w:author="凡 张" w:date="2019-05-26T07:05:00Z">
            <w:rPr>
              <w:rFonts w:hint="eastAsia"/>
            </w:rPr>
          </w:rPrChange>
        </w:rPr>
        <w:t xml:space="preserve">, </w:t>
      </w:r>
      <w:r w:rsidRPr="00D62216">
        <w:rPr>
          <w:rPrChange w:id="7031" w:author="凡 张" w:date="2019-05-26T07:05:00Z">
            <w:rPr>
              <w:rFonts w:hint="eastAsia"/>
            </w:rPr>
          </w:rPrChange>
        </w:rPr>
        <w:t>胡摇</w:t>
      </w:r>
      <w:r w:rsidRPr="00D62216">
        <w:rPr>
          <w:rPrChange w:id="7032" w:author="凡 张" w:date="2019-05-26T07:05:00Z">
            <w:rPr>
              <w:rFonts w:hint="eastAsia"/>
            </w:rPr>
          </w:rPrChange>
        </w:rPr>
        <w:t xml:space="preserve">, </w:t>
      </w:r>
      <w:r w:rsidRPr="00D62216">
        <w:rPr>
          <w:rPrChange w:id="7033" w:author="凡 张" w:date="2019-05-26T07:05:00Z">
            <w:rPr>
              <w:rFonts w:hint="eastAsia"/>
            </w:rPr>
          </w:rPrChange>
        </w:rPr>
        <w:t>王劭溥</w:t>
      </w:r>
      <w:r w:rsidRPr="00D62216">
        <w:rPr>
          <w:rPrChange w:id="7034" w:author="凡 张" w:date="2019-05-26T07:05:00Z">
            <w:rPr>
              <w:rFonts w:hint="eastAsia"/>
            </w:rPr>
          </w:rPrChange>
        </w:rPr>
        <w:t xml:space="preserve">, et al. 2018. </w:t>
      </w:r>
      <w:r w:rsidRPr="00D62216">
        <w:rPr>
          <w:rPrChange w:id="7035" w:author="凡 张" w:date="2019-05-26T07:05:00Z">
            <w:rPr>
              <w:rFonts w:hint="eastAsia"/>
            </w:rPr>
          </w:rPrChange>
        </w:rPr>
        <w:t>数字莫尔移相干涉仪误差多点标定与修正研究</w:t>
      </w:r>
      <w:r w:rsidRPr="00D62216">
        <w:rPr>
          <w:rPrChange w:id="7036" w:author="凡 张" w:date="2019-05-26T07:05:00Z">
            <w:rPr>
              <w:rFonts w:hint="eastAsia"/>
            </w:rPr>
          </w:rPrChange>
        </w:rPr>
        <w:t xml:space="preserve">. </w:t>
      </w:r>
      <w:r w:rsidRPr="00D62216">
        <w:rPr>
          <w:rPrChange w:id="7037" w:author="凡 张" w:date="2019-05-26T07:05:00Z">
            <w:rPr>
              <w:rFonts w:hint="eastAsia"/>
            </w:rPr>
          </w:rPrChange>
        </w:rPr>
        <w:t>仪器仪表学报</w:t>
      </w:r>
      <w:r w:rsidRPr="00D62216">
        <w:rPr>
          <w:rPrChange w:id="7038" w:author="凡 张" w:date="2019-05-26T07:05:00Z">
            <w:rPr>
              <w:rFonts w:hint="eastAsia"/>
            </w:rPr>
          </w:rPrChange>
        </w:rPr>
        <w:t xml:space="preserve"> [J], 39: 77-84.</w:t>
      </w:r>
      <w:bookmarkEnd w:id="7027"/>
    </w:p>
    <w:p w:rsidR="00E2701A" w:rsidRPr="00D62216" w:rsidRDefault="00E2701A" w:rsidP="00E2701A">
      <w:pPr>
        <w:pStyle w:val="EndNoteBibliography"/>
        <w:spacing w:before="156" w:after="156"/>
        <w:ind w:left="720" w:hanging="720"/>
        <w:rPr>
          <w:rPrChange w:id="7039" w:author="凡 张" w:date="2019-05-26T07:05:00Z">
            <w:rPr/>
          </w:rPrChange>
        </w:rPr>
      </w:pPr>
      <w:bookmarkStart w:id="7040" w:name="_ENREF_6"/>
      <w:r w:rsidRPr="00D62216">
        <w:rPr>
          <w:rPrChange w:id="7041" w:author="凡 张" w:date="2019-05-26T07:05:00Z">
            <w:rPr/>
          </w:rPrChange>
        </w:rPr>
        <w:t>[6]    WARDEN R, AL RATROUT S 2005. Moiré Contours for Documenting Petroglyphs at Montezuma Castle.</w:t>
      </w:r>
      <w:bookmarkEnd w:id="7040"/>
    </w:p>
    <w:p w:rsidR="00E2701A" w:rsidRPr="00D62216" w:rsidRDefault="00E2701A" w:rsidP="00E2701A">
      <w:pPr>
        <w:pStyle w:val="EndNoteBibliography"/>
        <w:spacing w:before="156" w:after="156"/>
        <w:ind w:left="720" w:hanging="720"/>
        <w:rPr>
          <w:rPrChange w:id="7042" w:author="凡 张" w:date="2019-05-26T07:05:00Z">
            <w:rPr/>
          </w:rPrChange>
        </w:rPr>
      </w:pPr>
      <w:bookmarkStart w:id="7043" w:name="_ENREF_7"/>
      <w:r w:rsidRPr="00D62216">
        <w:rPr>
          <w:rPrChange w:id="7044" w:author="凡 张" w:date="2019-05-26T07:05:00Z">
            <w:rPr/>
          </w:rPrChange>
        </w:rPr>
        <w:t>[7]    GORTHI S S, RASTOGI P 2010. Fringe projection techniques: whither we are? Optics and lasers in engineering [J], 48: 133-140.</w:t>
      </w:r>
      <w:bookmarkEnd w:id="7043"/>
    </w:p>
    <w:p w:rsidR="00E2701A" w:rsidRPr="00D62216" w:rsidRDefault="00E2701A" w:rsidP="00E2701A">
      <w:pPr>
        <w:pStyle w:val="EndNoteBibliography"/>
        <w:spacing w:before="156" w:after="156"/>
        <w:ind w:left="720" w:hanging="720"/>
        <w:rPr>
          <w:rPrChange w:id="7045" w:author="凡 张" w:date="2019-05-26T07:05:00Z">
            <w:rPr/>
          </w:rPrChange>
        </w:rPr>
      </w:pPr>
      <w:bookmarkStart w:id="7046" w:name="_ENREF_8"/>
      <w:r w:rsidRPr="00D62216">
        <w:rPr>
          <w:rPrChange w:id="7047" w:author="凡 张" w:date="2019-05-26T07:05:00Z">
            <w:rPr/>
          </w:rPrChange>
        </w:rPr>
        <w:t>[8]    MOHAMMADI F 2017. 3D optical metrology by digital moiré: Pixel-wise calibration refinement, grid removal, and temporal phase unwrapping.</w:t>
      </w:r>
      <w:bookmarkEnd w:id="7046"/>
    </w:p>
    <w:p w:rsidR="00E2701A" w:rsidRPr="00D62216" w:rsidRDefault="00E2701A" w:rsidP="00E2701A">
      <w:pPr>
        <w:pStyle w:val="EndNoteBibliography"/>
        <w:spacing w:before="156" w:after="156"/>
        <w:ind w:left="720" w:hanging="720"/>
        <w:rPr>
          <w:rPrChange w:id="7048" w:author="凡 张" w:date="2019-05-26T07:05:00Z">
            <w:rPr/>
          </w:rPrChange>
        </w:rPr>
      </w:pPr>
      <w:bookmarkStart w:id="7049" w:name="_ENREF_9"/>
      <w:r w:rsidRPr="00D62216">
        <w:rPr>
          <w:rPrChange w:id="7050" w:author="凡 张" w:date="2019-05-26T07:05:00Z">
            <w:rPr/>
          </w:rPrChange>
        </w:rPr>
        <w:t>[9]    MOHAMMADI F, MADANIPOUR K, REZAIE A H 2010. Application of digital phase shift moiré to reconstruction of human face [C] //, IEEE; City. 306-309.</w:t>
      </w:r>
      <w:bookmarkEnd w:id="7049"/>
    </w:p>
    <w:p w:rsidR="00E2701A" w:rsidRPr="00D62216" w:rsidRDefault="00E2701A" w:rsidP="00E2701A">
      <w:pPr>
        <w:pStyle w:val="EndNoteBibliography"/>
        <w:spacing w:before="156" w:after="156"/>
        <w:ind w:left="720" w:hanging="720"/>
        <w:rPr>
          <w:rPrChange w:id="7051" w:author="凡 张" w:date="2019-05-26T07:05:00Z">
            <w:rPr/>
          </w:rPrChange>
        </w:rPr>
      </w:pPr>
      <w:bookmarkStart w:id="7052" w:name="_ENREF_10"/>
      <w:r w:rsidRPr="00D62216">
        <w:rPr>
          <w:rPrChange w:id="7053" w:author="凡 张" w:date="2019-05-26T07:05:00Z">
            <w:rPr/>
          </w:rPrChange>
        </w:rPr>
        <w:t>[10]    MOHAMMADI F, KOFMAN J 2016. Improved grid-noise removal in single-frame digital moiré 3D shape measurement. Optics and lasers in engineering [J], 86: 143-155.</w:t>
      </w:r>
      <w:bookmarkEnd w:id="7052"/>
    </w:p>
    <w:p w:rsidR="00E2701A" w:rsidRPr="00D62216" w:rsidRDefault="00E2701A" w:rsidP="00E2701A">
      <w:pPr>
        <w:pStyle w:val="EndNoteBibliography"/>
        <w:spacing w:before="156" w:after="156"/>
        <w:ind w:left="720" w:hanging="720"/>
        <w:rPr>
          <w:rPrChange w:id="7054" w:author="凡 张" w:date="2019-05-26T07:05:00Z">
            <w:rPr/>
          </w:rPrChange>
        </w:rPr>
      </w:pPr>
      <w:bookmarkStart w:id="7055" w:name="_ENREF_11"/>
      <w:r w:rsidRPr="00D62216">
        <w:rPr>
          <w:rPrChange w:id="7056" w:author="凡 张" w:date="2019-05-26T07:05:00Z">
            <w:rPr/>
          </w:rPrChange>
        </w:rPr>
        <w:t>[11]    TAKASAKI H 1970. Moiré topography. Applied Optics [J], 9: 1467-1472.</w:t>
      </w:r>
      <w:bookmarkEnd w:id="7055"/>
    </w:p>
    <w:p w:rsidR="00E2701A" w:rsidRPr="00D62216" w:rsidRDefault="00E2701A" w:rsidP="00E2701A">
      <w:pPr>
        <w:pStyle w:val="EndNoteBibliography"/>
        <w:spacing w:before="156" w:after="156"/>
        <w:ind w:left="720" w:hanging="720"/>
        <w:rPr>
          <w:rPrChange w:id="7057" w:author="凡 张" w:date="2019-05-26T07:05:00Z">
            <w:rPr/>
          </w:rPrChange>
        </w:rPr>
      </w:pPr>
      <w:bookmarkStart w:id="7058" w:name="_ENREF_12"/>
      <w:r w:rsidRPr="00D62216">
        <w:rPr>
          <w:rPrChange w:id="7059" w:author="凡 张" w:date="2019-05-26T07:05:00Z">
            <w:rPr>
              <w:rFonts w:hint="eastAsia"/>
            </w:rPr>
          </w:rPrChange>
        </w:rPr>
        <w:t xml:space="preserve">[12]    </w:t>
      </w:r>
      <w:r w:rsidRPr="00D62216">
        <w:rPr>
          <w:rPrChange w:id="7060" w:author="凡 张" w:date="2019-05-26T07:05:00Z">
            <w:rPr>
              <w:rFonts w:hint="eastAsia"/>
            </w:rPr>
          </w:rPrChange>
        </w:rPr>
        <w:t>李恩泽</w:t>
      </w:r>
      <w:r w:rsidRPr="00D62216">
        <w:rPr>
          <w:rPrChange w:id="7061" w:author="凡 张" w:date="2019-05-26T07:05:00Z">
            <w:rPr>
              <w:rFonts w:hint="eastAsia"/>
            </w:rPr>
          </w:rPrChange>
        </w:rPr>
        <w:t xml:space="preserve"> 2016. </w:t>
      </w:r>
      <w:r w:rsidRPr="00D62216">
        <w:rPr>
          <w:rPrChange w:id="7062" w:author="凡 张" w:date="2019-05-26T07:05:00Z">
            <w:rPr>
              <w:rFonts w:hint="eastAsia"/>
            </w:rPr>
          </w:rPrChange>
        </w:rPr>
        <w:t>光栅投影法三维轮廓测试关键技术研究</w:t>
      </w:r>
      <w:r w:rsidRPr="00D62216">
        <w:rPr>
          <w:rPrChange w:id="7063" w:author="凡 张" w:date="2019-05-26T07:05:00Z">
            <w:rPr>
              <w:rFonts w:hint="eastAsia"/>
            </w:rPr>
          </w:rPrChange>
        </w:rPr>
        <w:t xml:space="preserve"> [M]. </w:t>
      </w:r>
      <w:r w:rsidRPr="00D62216">
        <w:rPr>
          <w:rPrChange w:id="7064" w:author="凡 张" w:date="2019-05-26T07:05:00Z">
            <w:rPr>
              <w:rFonts w:hint="eastAsia"/>
            </w:rPr>
          </w:rPrChange>
        </w:rPr>
        <w:t>西安工业大学</w:t>
      </w:r>
      <w:r w:rsidRPr="00D62216">
        <w:rPr>
          <w:rPrChange w:id="7065" w:author="凡 张" w:date="2019-05-26T07:05:00Z">
            <w:rPr>
              <w:rFonts w:hint="eastAsia"/>
            </w:rPr>
          </w:rPrChange>
        </w:rPr>
        <w:t>.</w:t>
      </w:r>
      <w:bookmarkEnd w:id="7058"/>
    </w:p>
    <w:p w:rsidR="00E2701A" w:rsidRPr="00D62216" w:rsidRDefault="00E2701A" w:rsidP="00E2701A">
      <w:pPr>
        <w:pStyle w:val="EndNoteBibliography"/>
        <w:spacing w:before="156" w:after="156"/>
        <w:ind w:left="720" w:hanging="720"/>
        <w:rPr>
          <w:rPrChange w:id="7066" w:author="凡 张" w:date="2019-05-26T07:05:00Z">
            <w:rPr/>
          </w:rPrChange>
        </w:rPr>
      </w:pPr>
      <w:bookmarkStart w:id="7067" w:name="_ENREF_13"/>
      <w:r w:rsidRPr="00D62216">
        <w:rPr>
          <w:rPrChange w:id="7068" w:author="凡 张" w:date="2019-05-26T07:05:00Z">
            <w:rPr/>
          </w:rPrChange>
        </w:rPr>
        <w:t>[13]    ZHOU C, SI S, LI X, et al. 2018. Dynamic 3D shape measurement based on the phase-shifting moir\'e algorithm. arXiv preprint arXiv:1807.01399 [J].</w:t>
      </w:r>
      <w:bookmarkEnd w:id="7067"/>
    </w:p>
    <w:p w:rsidR="00E2701A" w:rsidRPr="00D62216" w:rsidRDefault="00E2701A" w:rsidP="00E2701A">
      <w:pPr>
        <w:pStyle w:val="EndNoteBibliography"/>
        <w:spacing w:before="156" w:after="156"/>
        <w:ind w:left="720" w:hanging="720"/>
        <w:rPr>
          <w:rPrChange w:id="7069" w:author="凡 张" w:date="2019-05-26T07:05:00Z">
            <w:rPr/>
          </w:rPrChange>
        </w:rPr>
      </w:pPr>
      <w:bookmarkStart w:id="7070" w:name="_ENREF_14"/>
      <w:r w:rsidRPr="00D62216">
        <w:rPr>
          <w:rPrChange w:id="7071" w:author="凡 张" w:date="2019-05-26T07:05:00Z">
            <w:rPr/>
          </w:rPrChange>
        </w:rPr>
        <w:t>[14]    NISHIJIMA Y, OSTER G 1964. Moiré patterns: their application to refractive index and refractive index gradient measurements. JOSA [J], 54: 1-5.</w:t>
      </w:r>
      <w:bookmarkEnd w:id="7070"/>
    </w:p>
    <w:p w:rsidR="00E2701A" w:rsidRPr="00D62216" w:rsidRDefault="00E2701A" w:rsidP="00E2701A">
      <w:pPr>
        <w:pStyle w:val="EndNoteBibliography"/>
        <w:spacing w:before="156" w:after="156"/>
        <w:ind w:left="720" w:hanging="720"/>
        <w:rPr>
          <w:rPrChange w:id="7072" w:author="凡 张" w:date="2019-05-26T07:05:00Z">
            <w:rPr/>
          </w:rPrChange>
        </w:rPr>
      </w:pPr>
      <w:bookmarkStart w:id="7073" w:name="_ENREF_15"/>
      <w:r w:rsidRPr="00D62216">
        <w:rPr>
          <w:rPrChange w:id="7074" w:author="凡 张" w:date="2019-05-26T07:05:00Z">
            <w:rPr/>
          </w:rPrChange>
        </w:rPr>
        <w:t>[15]    AMIDROR I, HERSCH R D 2010. Mathematical moiré models and their limitations. Journal of Modern Optics [J], 57: 23-36.</w:t>
      </w:r>
      <w:bookmarkEnd w:id="7073"/>
    </w:p>
    <w:p w:rsidR="00E2701A" w:rsidRPr="00D62216" w:rsidRDefault="00E2701A" w:rsidP="00E2701A">
      <w:pPr>
        <w:pStyle w:val="EndNoteBibliography"/>
        <w:spacing w:before="156" w:after="156"/>
        <w:ind w:left="720" w:hanging="720"/>
        <w:rPr>
          <w:rPrChange w:id="7075" w:author="凡 张" w:date="2019-05-26T07:05:00Z">
            <w:rPr/>
          </w:rPrChange>
        </w:rPr>
      </w:pPr>
      <w:bookmarkStart w:id="7076" w:name="_ENREF_16"/>
      <w:r w:rsidRPr="00D62216">
        <w:rPr>
          <w:rPrChange w:id="7077" w:author="凡 张" w:date="2019-05-26T07:05:00Z">
            <w:rPr/>
          </w:rPrChange>
        </w:rPr>
        <w:t>[16]    CREATH K, WYANT J 1992. Moiré and fringe projection techniques. Optical shop testing [J], 2: 653-685.</w:t>
      </w:r>
      <w:bookmarkEnd w:id="7076"/>
    </w:p>
    <w:p w:rsidR="00E2701A" w:rsidRPr="00D62216" w:rsidRDefault="00E2701A" w:rsidP="00E2701A">
      <w:pPr>
        <w:pStyle w:val="EndNoteBibliography"/>
        <w:spacing w:before="156" w:after="156"/>
        <w:ind w:left="720" w:hanging="720"/>
        <w:rPr>
          <w:rPrChange w:id="7078" w:author="凡 张" w:date="2019-05-26T07:05:00Z">
            <w:rPr/>
          </w:rPrChange>
        </w:rPr>
      </w:pPr>
      <w:bookmarkStart w:id="7079" w:name="_ENREF_17"/>
      <w:r w:rsidRPr="00D62216">
        <w:rPr>
          <w:rPrChange w:id="7080" w:author="凡 张" w:date="2019-05-26T07:05:00Z">
            <w:rPr/>
          </w:rPrChange>
        </w:rPr>
        <w:t>[17]    JIA P, KOFMAN J, ENGLISH C E 2007. Comparison of linear and nonlinear calibration methods for phase-measuring profilometry. Optical Engineering [J], 46: 043601.</w:t>
      </w:r>
      <w:bookmarkEnd w:id="7079"/>
    </w:p>
    <w:p w:rsidR="00E2701A" w:rsidRPr="00D62216" w:rsidRDefault="00E2701A" w:rsidP="00E2701A">
      <w:pPr>
        <w:pStyle w:val="EndNoteBibliography"/>
        <w:spacing w:before="156" w:after="156"/>
        <w:ind w:left="720" w:hanging="720"/>
        <w:rPr>
          <w:rPrChange w:id="7081" w:author="凡 张" w:date="2019-05-26T07:05:00Z">
            <w:rPr/>
          </w:rPrChange>
        </w:rPr>
      </w:pPr>
      <w:bookmarkStart w:id="7082" w:name="_ENREF_18"/>
      <w:r w:rsidRPr="00D62216">
        <w:rPr>
          <w:rPrChange w:id="7083" w:author="凡 张" w:date="2019-05-26T07:05:00Z">
            <w:rPr/>
          </w:rPrChange>
        </w:rPr>
        <w:t>[18]    DIRCKX J J, DECRAEMER W F 1990. Automatic calibration method for phase shift shadow moiré interferometry. Applied Optics [J], 29: 1474-1476.</w:t>
      </w:r>
      <w:bookmarkEnd w:id="7082"/>
    </w:p>
    <w:p w:rsidR="00E2701A" w:rsidRPr="00D62216" w:rsidRDefault="00E2701A" w:rsidP="00E2701A">
      <w:pPr>
        <w:pStyle w:val="EndNoteBibliography"/>
        <w:spacing w:before="156" w:after="156"/>
        <w:ind w:left="720" w:hanging="720"/>
        <w:rPr>
          <w:rPrChange w:id="7084" w:author="凡 张" w:date="2019-05-26T07:05:00Z">
            <w:rPr/>
          </w:rPrChange>
        </w:rPr>
      </w:pPr>
      <w:bookmarkStart w:id="7085" w:name="_ENREF_19"/>
      <w:r w:rsidRPr="00D62216">
        <w:rPr>
          <w:rPrChange w:id="7086" w:author="凡 张" w:date="2019-05-26T07:05:00Z">
            <w:rPr/>
          </w:rPrChange>
        </w:rPr>
        <w:t>[19]    SURREL Y 1996. Design of algorithms for phase measurements by the use of phase stepping. Applied Optics [J], 35: 51-60.</w:t>
      </w:r>
      <w:bookmarkEnd w:id="7085"/>
    </w:p>
    <w:p w:rsidR="00E2701A" w:rsidRPr="00D62216" w:rsidRDefault="00E2701A" w:rsidP="00E2701A">
      <w:pPr>
        <w:pStyle w:val="EndNoteBibliography"/>
        <w:spacing w:before="156" w:after="156"/>
        <w:ind w:left="720" w:hanging="720"/>
        <w:rPr>
          <w:rPrChange w:id="7087" w:author="凡 张" w:date="2019-05-26T07:05:00Z">
            <w:rPr/>
          </w:rPrChange>
        </w:rPr>
      </w:pPr>
      <w:bookmarkStart w:id="7088" w:name="_ENREF_20"/>
      <w:r w:rsidRPr="00D62216">
        <w:rPr>
          <w:rPrChange w:id="7089" w:author="凡 张" w:date="2019-05-26T07:05:00Z">
            <w:rPr/>
          </w:rPrChange>
        </w:rPr>
        <w:lastRenderedPageBreak/>
        <w:t>[20]    MOHAMMADI F, KOFMAN J 2019. Multi-Wavelength Digital-Phase-Shifting Moiré Based on Moiré Wavelength. Applied Sciences [J], 9: 1917.</w:t>
      </w:r>
      <w:bookmarkEnd w:id="7088"/>
    </w:p>
    <w:p w:rsidR="00E2701A" w:rsidRPr="00D62216" w:rsidRDefault="00E2701A" w:rsidP="00E2701A">
      <w:pPr>
        <w:pStyle w:val="EndNoteBibliography"/>
        <w:spacing w:before="156" w:after="156"/>
        <w:ind w:left="720" w:hanging="720"/>
        <w:rPr>
          <w:rPrChange w:id="7090" w:author="凡 张" w:date="2019-05-26T07:05:00Z">
            <w:rPr/>
          </w:rPrChange>
        </w:rPr>
      </w:pPr>
      <w:bookmarkStart w:id="7091" w:name="_ENREF_21"/>
      <w:r w:rsidRPr="00D62216">
        <w:rPr>
          <w:rPrChange w:id="7092" w:author="凡 张" w:date="2019-05-26T07:05:00Z">
            <w:rPr/>
          </w:rPrChange>
        </w:rPr>
        <w:t>[21]    VENEMA T M, SCHMIDT J D 2008. Optical phase unwrapping in the presence of branch points. Optics express [J], 16: 6985-6998.</w:t>
      </w:r>
      <w:bookmarkEnd w:id="7091"/>
    </w:p>
    <w:p w:rsidR="00E2701A" w:rsidRPr="00D62216" w:rsidRDefault="00E2701A" w:rsidP="00E2701A">
      <w:pPr>
        <w:pStyle w:val="EndNoteBibliography"/>
        <w:spacing w:before="156" w:after="156"/>
        <w:ind w:left="720" w:hanging="720"/>
        <w:rPr>
          <w:rPrChange w:id="7093" w:author="凡 张" w:date="2019-05-26T07:05:00Z">
            <w:rPr/>
          </w:rPrChange>
        </w:rPr>
      </w:pPr>
      <w:bookmarkStart w:id="7094" w:name="_ENREF_22"/>
      <w:r w:rsidRPr="00D62216">
        <w:rPr>
          <w:rPrChange w:id="7095" w:author="凡 张" w:date="2019-05-26T07:05:00Z">
            <w:rPr/>
          </w:rPrChange>
        </w:rPr>
        <w:t>[22]    KARASEV P A, CAMPBELL D P, RICHARDS M A 2007. Obtaining a 35x speedup in 2d phase unwrapping using commodity graphics processors [C] //, IEEE; City. 574-578.</w:t>
      </w:r>
      <w:bookmarkEnd w:id="7094"/>
    </w:p>
    <w:p w:rsidR="00E2701A" w:rsidRPr="00D62216" w:rsidRDefault="00E2701A" w:rsidP="00E2701A">
      <w:pPr>
        <w:pStyle w:val="EndNoteBibliography"/>
        <w:spacing w:before="156" w:after="156"/>
        <w:ind w:left="720" w:hanging="720"/>
        <w:rPr>
          <w:rPrChange w:id="7096" w:author="凡 张" w:date="2019-05-26T07:05:00Z">
            <w:rPr/>
          </w:rPrChange>
        </w:rPr>
      </w:pPr>
      <w:bookmarkStart w:id="7097" w:name="_ENREF_23"/>
      <w:r w:rsidRPr="00D62216">
        <w:rPr>
          <w:rPrChange w:id="7098" w:author="凡 张" w:date="2019-05-26T07:05:00Z">
            <w:rPr/>
          </w:rPrChange>
        </w:rPr>
        <w:t>[23]    LIU Y 2011. Accuracy improvement of 3D measurement using digital fringe projection.</w:t>
      </w:r>
      <w:bookmarkEnd w:id="7097"/>
    </w:p>
    <w:p w:rsidR="00E2701A" w:rsidRPr="00D62216" w:rsidRDefault="00E2701A" w:rsidP="00E2701A">
      <w:pPr>
        <w:pStyle w:val="EndNoteBibliography"/>
        <w:spacing w:before="156" w:after="156"/>
        <w:ind w:left="720" w:hanging="720"/>
        <w:rPr>
          <w:rPrChange w:id="7099" w:author="凡 张" w:date="2019-05-26T07:05:00Z">
            <w:rPr/>
          </w:rPrChange>
        </w:rPr>
      </w:pPr>
      <w:bookmarkStart w:id="7100" w:name="_ENREF_24"/>
      <w:r w:rsidRPr="00D62216">
        <w:rPr>
          <w:rPrChange w:id="7101" w:author="凡 张" w:date="2019-05-26T07:05:00Z">
            <w:rPr/>
          </w:rPrChange>
        </w:rPr>
        <w:t>[24]    FENG S, CHEN Q, GU G, et al. 2019. Fringe pattern analysis using deep learning. Advanced Photonics [J], 1: 025001.</w:t>
      </w:r>
      <w:bookmarkEnd w:id="7100"/>
    </w:p>
    <w:p w:rsidR="00E2701A" w:rsidRPr="00D62216" w:rsidRDefault="00E2701A" w:rsidP="00E2701A">
      <w:pPr>
        <w:pStyle w:val="EndNoteBibliography"/>
        <w:spacing w:before="156" w:after="156"/>
        <w:ind w:left="720" w:hanging="720"/>
        <w:rPr>
          <w:rPrChange w:id="7102" w:author="凡 张" w:date="2019-05-26T07:05:00Z">
            <w:rPr/>
          </w:rPrChange>
        </w:rPr>
      </w:pPr>
      <w:bookmarkStart w:id="7103" w:name="_ENREF_25"/>
      <w:r w:rsidRPr="00D62216">
        <w:rPr>
          <w:rPrChange w:id="7104" w:author="凡 张" w:date="2019-05-26T07:05:00Z">
            <w:rPr/>
          </w:rPrChange>
        </w:rPr>
        <w:t>[25]    XIE J, XU L, CHEN E 2012. Image denoising and inpainting with deep neural networks [C] //; City. 341-349.</w:t>
      </w:r>
      <w:bookmarkEnd w:id="7103"/>
    </w:p>
    <w:p w:rsidR="00333414" w:rsidRPr="00D62216" w:rsidRDefault="001513C5" w:rsidP="00735543">
      <w:pPr>
        <w:pStyle w:val="aff8"/>
        <w:spacing w:line="400" w:lineRule="exact"/>
        <w:ind w:firstLineChars="0" w:firstLine="0"/>
        <w:rPr>
          <w:rPrChange w:id="7105" w:author="凡 张" w:date="2019-05-26T07:05:00Z">
            <w:rPr/>
          </w:rPrChange>
        </w:rPr>
      </w:pPr>
      <w:r w:rsidRPr="00D62216">
        <w:rPr>
          <w:sz w:val="21"/>
          <w:szCs w:val="21"/>
          <w:rPrChange w:id="7106" w:author="凡 张" w:date="2019-05-26T07:05:00Z">
            <w:rPr>
              <w:rFonts w:ascii="宋体" w:hAnsi="宋体"/>
              <w:sz w:val="21"/>
              <w:szCs w:val="21"/>
            </w:rPr>
          </w:rPrChange>
        </w:rPr>
        <w:fldChar w:fldCharType="end"/>
      </w:r>
    </w:p>
    <w:p w:rsidR="00101221" w:rsidRPr="00D62216" w:rsidRDefault="00CA5E57" w:rsidP="00101221">
      <w:pPr>
        <w:widowControl/>
        <w:spacing w:before="120" w:after="120"/>
        <w:rPr>
          <w:spacing w:val="6"/>
          <w:rPrChange w:id="7107" w:author="凡 张" w:date="2019-05-26T07:05:00Z">
            <w:rPr>
              <w:spacing w:val="6"/>
            </w:rPr>
          </w:rPrChange>
        </w:rPr>
      </w:pPr>
      <w:r w:rsidRPr="00D62216">
        <w:rPr>
          <w:rPrChange w:id="7108" w:author="凡 张" w:date="2019-05-26T07:05:00Z">
            <w:rPr/>
          </w:rPrChange>
        </w:rPr>
        <w:br w:type="page"/>
      </w:r>
      <w:bookmarkStart w:id="7109" w:name="_Toc294175617"/>
    </w:p>
    <w:p w:rsidR="008C68F6" w:rsidRPr="00D62216" w:rsidRDefault="008C68F6" w:rsidP="008C68F6">
      <w:pPr>
        <w:spacing w:beforeLines="50" w:before="156" w:afterLines="150" w:after="468" w:line="240" w:lineRule="auto"/>
        <w:jc w:val="center"/>
        <w:rPr>
          <w:b/>
          <w:sz w:val="36"/>
          <w:szCs w:val="36"/>
          <w:rPrChange w:id="7110" w:author="凡 张" w:date="2019-05-26T07:05:00Z">
            <w:rPr>
              <w:b/>
              <w:sz w:val="36"/>
              <w:szCs w:val="36"/>
            </w:rPr>
          </w:rPrChange>
        </w:rPr>
      </w:pPr>
      <w:r w:rsidRPr="00D62216">
        <w:rPr>
          <w:b/>
          <w:sz w:val="36"/>
          <w:szCs w:val="36"/>
          <w:rPrChange w:id="7111" w:author="凡 张" w:date="2019-05-26T07:05:00Z">
            <w:rPr>
              <w:b/>
              <w:sz w:val="36"/>
              <w:szCs w:val="36"/>
            </w:rPr>
          </w:rPrChange>
        </w:rPr>
        <w:lastRenderedPageBreak/>
        <w:t>致谢</w:t>
      </w:r>
    </w:p>
    <w:p w:rsidR="00590B58" w:rsidRPr="00D62216" w:rsidRDefault="008420E0" w:rsidP="00D5535B">
      <w:pPr>
        <w:pStyle w:val="aff8"/>
        <w:ind w:firstLine="480"/>
        <w:rPr>
          <w:rPrChange w:id="7112" w:author="凡 张" w:date="2019-05-26T07:05:00Z">
            <w:rPr/>
          </w:rPrChange>
        </w:rPr>
      </w:pPr>
      <w:r w:rsidRPr="00D62216">
        <w:rPr>
          <w:szCs w:val="24"/>
          <w:rPrChange w:id="7113" w:author="凡 张" w:date="2019-05-26T07:05:00Z">
            <w:rPr>
              <w:szCs w:val="24"/>
            </w:rPr>
          </w:rPrChange>
        </w:rPr>
        <w:t>本论文是在指导老师</w:t>
      </w:r>
      <w:r w:rsidRPr="00D62216">
        <w:rPr>
          <w:rPrChange w:id="7114" w:author="凡 张" w:date="2019-05-26T07:05:00Z">
            <w:rPr/>
          </w:rPrChange>
        </w:rPr>
        <w:t>袁自均副教授的悉心指导和严格要求下完成的。</w:t>
      </w:r>
      <w:r w:rsidR="00590B58" w:rsidRPr="00D62216">
        <w:rPr>
          <w:rPrChange w:id="7115" w:author="凡 张" w:date="2019-05-26T07:05:00Z">
            <w:rPr/>
          </w:rPrChange>
        </w:rPr>
        <w:t>袁老师学识严谨，认真负责。</w:t>
      </w:r>
      <w:r w:rsidRPr="00D62216">
        <w:rPr>
          <w:rPrChange w:id="7116" w:author="凡 张" w:date="2019-05-26T07:05:00Z">
            <w:rPr/>
          </w:rPrChange>
        </w:rPr>
        <w:t>袁老师</w:t>
      </w:r>
      <w:r w:rsidR="00590B58" w:rsidRPr="00D62216">
        <w:rPr>
          <w:rPrChange w:id="7117" w:author="凡 张" w:date="2019-05-26T07:05:00Z">
            <w:rPr/>
          </w:rPrChange>
        </w:rPr>
        <w:t>耐心给予我专业的指导，启发</w:t>
      </w:r>
      <w:r w:rsidRPr="00D62216">
        <w:rPr>
          <w:rPrChange w:id="7118" w:author="凡 张" w:date="2019-05-26T07:05:00Z">
            <w:rPr/>
          </w:rPrChange>
        </w:rPr>
        <w:t>我</w:t>
      </w:r>
      <w:r w:rsidR="00590B58" w:rsidRPr="00D62216">
        <w:rPr>
          <w:rPrChange w:id="7119" w:author="凡 张" w:date="2019-05-26T07:05:00Z">
            <w:rPr/>
          </w:rPrChange>
        </w:rPr>
        <w:t>将</w:t>
      </w:r>
      <w:r w:rsidRPr="00D62216">
        <w:rPr>
          <w:rPrChange w:id="7120" w:author="凡 张" w:date="2019-05-26T07:05:00Z">
            <w:rPr/>
          </w:rPrChange>
        </w:rPr>
        <w:t>实践和理论结合。</w:t>
      </w:r>
      <w:r w:rsidR="00F97550" w:rsidRPr="00D62216">
        <w:rPr>
          <w:rPrChange w:id="7121" w:author="凡 张" w:date="2019-05-26T07:05:00Z">
            <w:rPr>
              <w:rFonts w:hint="eastAsia"/>
            </w:rPr>
          </w:rPrChange>
        </w:rPr>
        <w:t>在专业学习上，老师不断鼓励我，多尝试，多思考</w:t>
      </w:r>
      <w:r w:rsidR="00F416FB" w:rsidRPr="00D62216">
        <w:rPr>
          <w:rPrChange w:id="7122" w:author="凡 张" w:date="2019-05-26T07:05:00Z">
            <w:rPr>
              <w:rFonts w:hint="eastAsia"/>
            </w:rPr>
          </w:rPrChange>
        </w:rPr>
        <w:t>。</w:t>
      </w:r>
      <w:r w:rsidR="00590B58" w:rsidRPr="00D62216">
        <w:rPr>
          <w:rPrChange w:id="7123" w:author="凡 张" w:date="2019-05-26T07:05:00Z">
            <w:rPr/>
          </w:rPrChange>
        </w:rPr>
        <w:t>同时，在学习之余，袁老师</w:t>
      </w:r>
      <w:r w:rsidR="00AC066D" w:rsidRPr="00D62216">
        <w:rPr>
          <w:rPrChange w:id="7124" w:author="凡 张" w:date="2019-05-26T07:05:00Z">
            <w:rPr/>
          </w:rPrChange>
        </w:rPr>
        <w:t>还</w:t>
      </w:r>
      <w:r w:rsidR="00590B58" w:rsidRPr="00D62216">
        <w:rPr>
          <w:rPrChange w:id="7125" w:author="凡 张" w:date="2019-05-26T07:05:00Z">
            <w:rPr/>
          </w:rPrChange>
        </w:rPr>
        <w:t>给予我很多无私的帮助</w:t>
      </w:r>
      <w:r w:rsidR="00AC066D" w:rsidRPr="00D62216">
        <w:rPr>
          <w:rPrChange w:id="7126" w:author="凡 张" w:date="2019-05-26T07:05:00Z">
            <w:rPr/>
          </w:rPrChange>
        </w:rPr>
        <w:t>、</w:t>
      </w:r>
      <w:r w:rsidR="00590B58" w:rsidRPr="00D62216">
        <w:rPr>
          <w:rPrChange w:id="7127" w:author="凡 张" w:date="2019-05-26T07:05:00Z">
            <w:rPr/>
          </w:rPrChange>
        </w:rPr>
        <w:t>鼓励</w:t>
      </w:r>
      <w:r w:rsidR="00AC066D" w:rsidRPr="00D62216">
        <w:rPr>
          <w:rPrChange w:id="7128" w:author="凡 张" w:date="2019-05-26T07:05:00Z">
            <w:rPr/>
          </w:rPrChange>
        </w:rPr>
        <w:t>和温暖</w:t>
      </w:r>
      <w:r w:rsidR="00590B58" w:rsidRPr="00D62216">
        <w:rPr>
          <w:rPrChange w:id="7129" w:author="凡 张" w:date="2019-05-26T07:05:00Z">
            <w:rPr>
              <w:rFonts w:hint="eastAsia"/>
            </w:rPr>
          </w:rPrChange>
        </w:rPr>
        <w:t>。</w:t>
      </w:r>
      <w:r w:rsidR="00AC066D" w:rsidRPr="00D62216">
        <w:rPr>
          <w:rPrChange w:id="7130" w:author="凡 张" w:date="2019-05-26T07:05:00Z">
            <w:rPr>
              <w:rFonts w:hint="eastAsia"/>
            </w:rPr>
          </w:rPrChange>
        </w:rPr>
        <w:t>非常感谢袁老师的指导！</w:t>
      </w:r>
    </w:p>
    <w:p w:rsidR="00590B58" w:rsidRPr="00D62216" w:rsidRDefault="00590B58" w:rsidP="00D5535B">
      <w:pPr>
        <w:pStyle w:val="aff8"/>
        <w:ind w:firstLine="480"/>
        <w:rPr>
          <w:rPrChange w:id="7131" w:author="凡 张" w:date="2019-05-26T07:05:00Z">
            <w:rPr/>
          </w:rPrChange>
        </w:rPr>
      </w:pPr>
      <w:r w:rsidRPr="00D62216">
        <w:rPr>
          <w:rPrChange w:id="7132" w:author="凡 张" w:date="2019-05-26T07:05:00Z">
            <w:rPr/>
          </w:rPrChange>
        </w:rPr>
        <w:t>特别</w:t>
      </w:r>
      <w:r w:rsidR="00AC066D" w:rsidRPr="00D62216">
        <w:rPr>
          <w:rPrChange w:id="7133" w:author="凡 张" w:date="2019-05-26T07:05:00Z">
            <w:rPr/>
          </w:rPrChange>
        </w:rPr>
        <w:t>感谢</w:t>
      </w:r>
      <w:r w:rsidRPr="00D62216">
        <w:rPr>
          <w:rPrChange w:id="7134" w:author="凡 张" w:date="2019-05-26T07:05:00Z">
            <w:rPr/>
          </w:rPrChange>
        </w:rPr>
        <w:t>高</w:t>
      </w:r>
      <w:r w:rsidR="006B3509" w:rsidRPr="00D62216">
        <w:rPr>
          <w:rPrChange w:id="7135" w:author="凡 张" w:date="2019-05-26T07:05:00Z">
            <w:rPr>
              <w:rFonts w:hint="eastAsia"/>
            </w:rPr>
          </w:rPrChange>
        </w:rPr>
        <w:t>伟</w:t>
      </w:r>
      <w:r w:rsidRPr="00D62216">
        <w:rPr>
          <w:rPrChange w:id="7136" w:author="凡 张" w:date="2019-05-26T07:05:00Z">
            <w:rPr/>
          </w:rPrChange>
        </w:rPr>
        <w:t>清老师。高老师</w:t>
      </w:r>
      <w:r w:rsidR="00AC066D" w:rsidRPr="00D62216">
        <w:rPr>
          <w:rPrChange w:id="7137" w:author="凡 张" w:date="2019-05-26T07:05:00Z">
            <w:rPr>
              <w:rFonts w:hint="eastAsia"/>
            </w:rPr>
          </w:rPrChange>
        </w:rPr>
        <w:t>给予我</w:t>
      </w:r>
      <w:r w:rsidR="00AC066D" w:rsidRPr="00D62216">
        <w:rPr>
          <w:rPrChange w:id="7138" w:author="凡 张" w:date="2019-05-26T07:05:00Z">
            <w:rPr/>
          </w:rPrChange>
        </w:rPr>
        <w:t>许多</w:t>
      </w:r>
      <w:r w:rsidRPr="00D62216">
        <w:rPr>
          <w:rPrChange w:id="7139" w:author="凡 张" w:date="2019-05-26T07:05:00Z">
            <w:rPr/>
          </w:rPrChange>
        </w:rPr>
        <w:t>宝贵的建议</w:t>
      </w:r>
      <w:r w:rsidR="00AC066D" w:rsidRPr="00D62216">
        <w:rPr>
          <w:rPrChange w:id="7140" w:author="凡 张" w:date="2019-05-26T07:05:00Z">
            <w:rPr/>
          </w:rPrChange>
        </w:rPr>
        <w:t>，使</w:t>
      </w:r>
      <w:r w:rsidR="00AC066D" w:rsidRPr="00D62216">
        <w:rPr>
          <w:rPrChange w:id="7141" w:author="凡 张" w:date="2019-05-26T07:05:00Z">
            <w:rPr>
              <w:rFonts w:hint="eastAsia"/>
            </w:rPr>
          </w:rPrChange>
        </w:rPr>
        <w:t>我更好地思考论文</w:t>
      </w:r>
      <w:r w:rsidRPr="00D62216">
        <w:rPr>
          <w:rPrChange w:id="7142" w:author="凡 张" w:date="2019-05-26T07:05:00Z">
            <w:rPr/>
          </w:rPrChange>
        </w:rPr>
        <w:t>。</w:t>
      </w:r>
    </w:p>
    <w:p w:rsidR="008420E0" w:rsidRPr="00D62216" w:rsidRDefault="008420E0" w:rsidP="00D5535B">
      <w:pPr>
        <w:pStyle w:val="aff8"/>
        <w:ind w:firstLine="480"/>
        <w:rPr>
          <w:rPrChange w:id="7143" w:author="凡 张" w:date="2019-05-26T07:05:00Z">
            <w:rPr/>
          </w:rPrChange>
        </w:rPr>
      </w:pPr>
      <w:r w:rsidRPr="00D62216">
        <w:rPr>
          <w:rPrChange w:id="7144" w:author="凡 张" w:date="2019-05-26T07:05:00Z">
            <w:rPr/>
          </w:rPrChange>
        </w:rPr>
        <w:t>同时，</w:t>
      </w:r>
      <w:r w:rsidR="00AC066D" w:rsidRPr="00D62216">
        <w:rPr>
          <w:rPrChange w:id="7145" w:author="凡 张" w:date="2019-05-26T07:05:00Z">
            <w:rPr/>
          </w:rPrChange>
        </w:rPr>
        <w:t>还</w:t>
      </w:r>
      <w:r w:rsidR="00F416FB" w:rsidRPr="00D62216">
        <w:rPr>
          <w:rPrChange w:id="7146" w:author="凡 张" w:date="2019-05-26T07:05:00Z">
            <w:rPr/>
          </w:rPrChange>
        </w:rPr>
        <w:t>要谢谢同门的</w:t>
      </w:r>
      <w:r w:rsidR="002270B7" w:rsidRPr="00D62216">
        <w:rPr>
          <w:rPrChange w:id="7147" w:author="凡 张" w:date="2019-05-26T07:05:00Z">
            <w:rPr>
              <w:rFonts w:hint="eastAsia"/>
            </w:rPr>
          </w:rPrChange>
        </w:rPr>
        <w:t>闫邵华</w:t>
      </w:r>
      <w:r w:rsidR="00590B58" w:rsidRPr="00D62216">
        <w:rPr>
          <w:rPrChange w:id="7148" w:author="凡 张" w:date="2019-05-26T07:05:00Z">
            <w:rPr>
              <w:rFonts w:hint="eastAsia"/>
            </w:rPr>
          </w:rPrChange>
        </w:rPr>
        <w:t>等</w:t>
      </w:r>
      <w:r w:rsidR="00F416FB" w:rsidRPr="00D62216">
        <w:rPr>
          <w:rPrChange w:id="7149" w:author="凡 张" w:date="2019-05-26T07:05:00Z">
            <w:rPr>
              <w:rFonts w:hint="eastAsia"/>
            </w:rPr>
          </w:rPrChange>
        </w:rPr>
        <w:t>学长</w:t>
      </w:r>
      <w:r w:rsidR="00590B58" w:rsidRPr="00D62216">
        <w:rPr>
          <w:rPrChange w:id="7150" w:author="凡 张" w:date="2019-05-26T07:05:00Z">
            <w:rPr>
              <w:rFonts w:hint="eastAsia"/>
            </w:rPr>
          </w:rPrChange>
        </w:rPr>
        <w:t>。</w:t>
      </w:r>
      <w:r w:rsidRPr="00D62216">
        <w:rPr>
          <w:rPrChange w:id="7151" w:author="凡 张" w:date="2019-05-26T07:05:00Z">
            <w:rPr/>
          </w:rPrChange>
        </w:rPr>
        <w:t>学长</w:t>
      </w:r>
      <w:r w:rsidR="00590B58" w:rsidRPr="00D62216">
        <w:rPr>
          <w:rPrChange w:id="7152" w:author="凡 张" w:date="2019-05-26T07:05:00Z">
            <w:rPr/>
          </w:rPrChange>
        </w:rPr>
        <w:t>热心帮助我，给了我很多启发。</w:t>
      </w:r>
    </w:p>
    <w:p w:rsidR="00184535" w:rsidRPr="00D62216" w:rsidRDefault="00F416FB" w:rsidP="00D5535B">
      <w:pPr>
        <w:pStyle w:val="aff8"/>
        <w:ind w:firstLine="480"/>
        <w:rPr>
          <w:rPrChange w:id="7153" w:author="凡 张" w:date="2019-05-26T07:05:00Z">
            <w:rPr/>
          </w:rPrChange>
        </w:rPr>
      </w:pPr>
      <w:r w:rsidRPr="00D62216">
        <w:rPr>
          <w:rPrChange w:id="7154" w:author="凡 张" w:date="2019-05-26T07:05:00Z">
            <w:rPr>
              <w:rFonts w:hint="eastAsia"/>
            </w:rPr>
          </w:rPrChange>
        </w:rPr>
        <w:t>最后，我还要谢谢我的父母。没有他们默默的关心和支持，我不可能顺利完成学业。</w:t>
      </w:r>
    </w:p>
    <w:p w:rsidR="008C68F6" w:rsidRPr="00D62216" w:rsidRDefault="008C68F6" w:rsidP="00D2417A">
      <w:pPr>
        <w:spacing w:line="440" w:lineRule="exact"/>
        <w:rPr>
          <w:sz w:val="24"/>
          <w:szCs w:val="24"/>
          <w:rPrChange w:id="7155" w:author="凡 张" w:date="2019-05-26T07:05:00Z">
            <w:rPr>
              <w:sz w:val="24"/>
              <w:szCs w:val="24"/>
            </w:rPr>
          </w:rPrChange>
        </w:rPr>
      </w:pPr>
    </w:p>
    <w:p w:rsidR="008C68F6" w:rsidRPr="00D62216" w:rsidRDefault="008C68F6" w:rsidP="00D2417A">
      <w:pPr>
        <w:spacing w:line="440" w:lineRule="exact"/>
        <w:ind w:right="960"/>
        <w:jc w:val="right"/>
        <w:rPr>
          <w:sz w:val="24"/>
          <w:szCs w:val="24"/>
          <w:rPrChange w:id="7156" w:author="凡 张" w:date="2019-05-26T07:05:00Z">
            <w:rPr>
              <w:sz w:val="24"/>
              <w:szCs w:val="24"/>
            </w:rPr>
          </w:rPrChange>
        </w:rPr>
      </w:pPr>
      <w:r w:rsidRPr="00D62216">
        <w:rPr>
          <w:sz w:val="24"/>
          <w:szCs w:val="24"/>
          <w:rPrChange w:id="7157" w:author="凡 张" w:date="2019-05-26T07:05:00Z">
            <w:rPr>
              <w:sz w:val="24"/>
              <w:szCs w:val="24"/>
            </w:rPr>
          </w:rPrChange>
        </w:rPr>
        <w:t>作者：</w:t>
      </w:r>
      <w:r w:rsidR="008420E0" w:rsidRPr="00D62216">
        <w:rPr>
          <w:sz w:val="24"/>
          <w:szCs w:val="20"/>
          <w:rPrChange w:id="7158" w:author="凡 张" w:date="2019-05-26T07:05:00Z">
            <w:rPr>
              <w:sz w:val="24"/>
              <w:szCs w:val="20"/>
            </w:rPr>
          </w:rPrChange>
        </w:rPr>
        <w:t>张凡</w:t>
      </w:r>
      <w:r w:rsidRPr="00D62216">
        <w:rPr>
          <w:sz w:val="24"/>
          <w:szCs w:val="24"/>
          <w:rPrChange w:id="7159" w:author="凡 张" w:date="2019-05-26T07:05:00Z">
            <w:rPr>
              <w:sz w:val="24"/>
              <w:szCs w:val="24"/>
            </w:rPr>
          </w:rPrChange>
        </w:rPr>
        <w:t xml:space="preserve"> </w:t>
      </w:r>
    </w:p>
    <w:p w:rsidR="008C68F6" w:rsidRPr="00D62216" w:rsidRDefault="008420E0" w:rsidP="00D2417A">
      <w:pPr>
        <w:spacing w:line="440" w:lineRule="exact"/>
        <w:ind w:leftChars="57" w:left="120"/>
        <w:jc w:val="right"/>
        <w:rPr>
          <w:sz w:val="24"/>
          <w:szCs w:val="24"/>
          <w:rPrChange w:id="7160" w:author="凡 张" w:date="2019-05-26T07:05:00Z">
            <w:rPr>
              <w:sz w:val="24"/>
              <w:szCs w:val="24"/>
            </w:rPr>
          </w:rPrChange>
        </w:rPr>
      </w:pPr>
      <w:r w:rsidRPr="00D62216">
        <w:rPr>
          <w:sz w:val="24"/>
          <w:szCs w:val="20"/>
          <w:rPrChange w:id="7161" w:author="凡 张" w:date="2019-05-26T07:05:00Z">
            <w:rPr>
              <w:sz w:val="24"/>
              <w:szCs w:val="20"/>
            </w:rPr>
          </w:rPrChange>
        </w:rPr>
        <w:t>2019</w:t>
      </w:r>
      <w:r w:rsidR="008C68F6" w:rsidRPr="00D62216">
        <w:rPr>
          <w:sz w:val="24"/>
          <w:szCs w:val="24"/>
          <w:rPrChange w:id="7162" w:author="凡 张" w:date="2019-05-26T07:05:00Z">
            <w:rPr>
              <w:sz w:val="24"/>
              <w:szCs w:val="24"/>
            </w:rPr>
          </w:rPrChange>
        </w:rPr>
        <w:t>年</w:t>
      </w:r>
      <w:r w:rsidR="008C68F6" w:rsidRPr="00D62216">
        <w:rPr>
          <w:sz w:val="24"/>
          <w:szCs w:val="24"/>
          <w:rPrChange w:id="7163" w:author="凡 张" w:date="2019-05-26T07:05:00Z">
            <w:rPr>
              <w:sz w:val="24"/>
              <w:szCs w:val="24"/>
            </w:rPr>
          </w:rPrChange>
        </w:rPr>
        <w:t xml:space="preserve"> </w:t>
      </w:r>
      <w:r w:rsidRPr="00D62216">
        <w:rPr>
          <w:sz w:val="24"/>
          <w:szCs w:val="24"/>
          <w:rPrChange w:id="7164" w:author="凡 张" w:date="2019-05-26T07:05:00Z">
            <w:rPr>
              <w:sz w:val="24"/>
              <w:szCs w:val="24"/>
            </w:rPr>
          </w:rPrChange>
        </w:rPr>
        <w:t>05</w:t>
      </w:r>
      <w:r w:rsidR="008C68F6" w:rsidRPr="00D62216">
        <w:rPr>
          <w:sz w:val="24"/>
          <w:szCs w:val="24"/>
          <w:rPrChange w:id="7165" w:author="凡 张" w:date="2019-05-26T07:05:00Z">
            <w:rPr>
              <w:sz w:val="24"/>
              <w:szCs w:val="24"/>
            </w:rPr>
          </w:rPrChange>
        </w:rPr>
        <w:t xml:space="preserve"> </w:t>
      </w:r>
      <w:r w:rsidR="008C68F6" w:rsidRPr="00D62216">
        <w:rPr>
          <w:sz w:val="24"/>
          <w:szCs w:val="24"/>
          <w:rPrChange w:id="7166" w:author="凡 张" w:date="2019-05-26T07:05:00Z">
            <w:rPr>
              <w:sz w:val="24"/>
              <w:szCs w:val="24"/>
            </w:rPr>
          </w:rPrChange>
        </w:rPr>
        <w:t>月</w:t>
      </w:r>
      <w:r w:rsidR="008C68F6" w:rsidRPr="00D62216">
        <w:rPr>
          <w:sz w:val="24"/>
          <w:szCs w:val="24"/>
          <w:rPrChange w:id="7167" w:author="凡 张" w:date="2019-05-26T07:05:00Z">
            <w:rPr>
              <w:sz w:val="24"/>
              <w:szCs w:val="24"/>
            </w:rPr>
          </w:rPrChange>
        </w:rPr>
        <w:t xml:space="preserve"> </w:t>
      </w:r>
      <w:r w:rsidRPr="00D62216">
        <w:rPr>
          <w:sz w:val="24"/>
          <w:szCs w:val="20"/>
          <w:rPrChange w:id="7168" w:author="凡 张" w:date="2019-05-26T07:05:00Z">
            <w:rPr>
              <w:sz w:val="24"/>
              <w:szCs w:val="20"/>
            </w:rPr>
          </w:rPrChange>
        </w:rPr>
        <w:t>30</w:t>
      </w:r>
      <w:r w:rsidR="008C68F6" w:rsidRPr="00D62216">
        <w:rPr>
          <w:sz w:val="24"/>
          <w:szCs w:val="24"/>
          <w:rPrChange w:id="7169" w:author="凡 张" w:date="2019-05-26T07:05:00Z">
            <w:rPr>
              <w:sz w:val="24"/>
              <w:szCs w:val="24"/>
            </w:rPr>
          </w:rPrChange>
        </w:rPr>
        <w:t>日</w:t>
      </w:r>
    </w:p>
    <w:p w:rsidR="008C68F6" w:rsidRPr="00D62216" w:rsidRDefault="008C68F6" w:rsidP="008C68F6">
      <w:pPr>
        <w:rPr>
          <w:b/>
          <w:sz w:val="36"/>
          <w:szCs w:val="24"/>
          <w:rPrChange w:id="7170" w:author="凡 张" w:date="2019-05-26T07:05:00Z">
            <w:rPr>
              <w:b/>
              <w:sz w:val="36"/>
              <w:szCs w:val="24"/>
            </w:rPr>
          </w:rPrChange>
        </w:rPr>
      </w:pPr>
    </w:p>
    <w:p w:rsidR="00FC642A" w:rsidRPr="00D62216" w:rsidRDefault="008C68F6" w:rsidP="00E00E1D">
      <w:pPr>
        <w:spacing w:beforeLines="50" w:before="156" w:afterLines="150" w:after="468" w:line="240" w:lineRule="auto"/>
        <w:jc w:val="center"/>
        <w:outlineLvl w:val="0"/>
        <w:rPr>
          <w:b/>
          <w:sz w:val="36"/>
          <w:szCs w:val="36"/>
          <w:rPrChange w:id="7171" w:author="凡 张" w:date="2019-05-26T07:05:00Z">
            <w:rPr>
              <w:b/>
              <w:sz w:val="36"/>
              <w:szCs w:val="36"/>
            </w:rPr>
          </w:rPrChange>
        </w:rPr>
      </w:pPr>
      <w:r w:rsidRPr="00D62216">
        <w:rPr>
          <w:rPrChange w:id="7172" w:author="凡 张" w:date="2019-05-26T07:05:00Z">
            <w:rPr/>
          </w:rPrChange>
        </w:rPr>
        <w:br w:type="page"/>
      </w:r>
      <w:bookmarkStart w:id="7173" w:name="_Toc9746665"/>
      <w:r w:rsidR="00060635" w:rsidRPr="00D62216">
        <w:rPr>
          <w:b/>
          <w:sz w:val="36"/>
          <w:szCs w:val="36"/>
          <w:rPrChange w:id="7174" w:author="凡 张" w:date="2019-05-26T07:05:00Z">
            <w:rPr>
              <w:b/>
              <w:sz w:val="36"/>
              <w:szCs w:val="36"/>
            </w:rPr>
          </w:rPrChange>
        </w:rPr>
        <w:lastRenderedPageBreak/>
        <w:t>附录</w:t>
      </w:r>
      <w:bookmarkEnd w:id="7109"/>
      <w:bookmarkEnd w:id="7173"/>
    </w:p>
    <w:p w:rsidR="00A37D40" w:rsidRPr="00D62216" w:rsidRDefault="00A37D40" w:rsidP="00A37D40">
      <w:pPr>
        <w:pStyle w:val="aff8"/>
        <w:numPr>
          <w:ilvl w:val="0"/>
          <w:numId w:val="10"/>
        </w:numPr>
        <w:spacing w:beforeLines="50" w:before="156" w:afterLines="50" w:after="156"/>
        <w:ind w:left="0" w:firstLineChars="0" w:firstLine="0"/>
        <w:rPr>
          <w:rFonts w:eastAsia="黑体"/>
          <w:rPrChange w:id="7175" w:author="凡 张" w:date="2019-05-26T07:05:00Z">
            <w:rPr>
              <w:rFonts w:ascii="黑体" w:eastAsia="黑体" w:hAnsi="黑体"/>
            </w:rPr>
          </w:rPrChange>
        </w:rPr>
      </w:pPr>
      <w:r w:rsidRPr="00D62216">
        <w:rPr>
          <w:rFonts w:eastAsia="黑体"/>
          <w:rPrChange w:id="7176" w:author="凡 张" w:date="2019-05-26T07:05:00Z">
            <w:rPr>
              <w:rFonts w:ascii="黑体" w:eastAsia="黑体" w:hAnsi="黑体"/>
            </w:rPr>
          </w:rPrChange>
        </w:rPr>
        <w:t>数字莫尔三维测量</w:t>
      </w:r>
      <w:r w:rsidR="005C07AA" w:rsidRPr="00D62216">
        <w:rPr>
          <w:rFonts w:eastAsia="黑体"/>
          <w:rPrChange w:id="7177" w:author="凡 张" w:date="2019-05-26T07:05:00Z">
            <w:rPr>
              <w:rFonts w:ascii="黑体" w:eastAsia="黑体" w:hAnsi="黑体" w:hint="eastAsia"/>
            </w:rPr>
          </w:rPrChange>
        </w:rPr>
        <w:t>流程图</w:t>
      </w:r>
    </w:p>
    <w:p w:rsidR="005C07AA" w:rsidRPr="00D62216" w:rsidRDefault="00C01AA0" w:rsidP="005C07AA">
      <w:pPr>
        <w:pStyle w:val="aff8"/>
        <w:ind w:firstLine="480"/>
        <w:rPr>
          <w:rPrChange w:id="7178" w:author="凡 张" w:date="2019-05-26T07:05:00Z">
            <w:rPr/>
          </w:rPrChange>
        </w:rPr>
      </w:pPr>
      <w:r w:rsidRPr="00D62216">
        <w:rPr>
          <w:noProof/>
          <w:rPrChange w:id="7179" w:author="凡 张" w:date="2019-05-26T07:05:00Z">
            <w:rPr>
              <w:noProof/>
            </w:rPr>
          </w:rPrChange>
        </w:rPr>
        <w:drawing>
          <wp:anchor distT="0" distB="0" distL="114300" distR="114300" simplePos="0" relativeHeight="251747328" behindDoc="0" locked="0" layoutInCell="1" allowOverlap="1">
            <wp:simplePos x="0" y="0"/>
            <wp:positionH relativeFrom="margin">
              <wp:align>center</wp:align>
            </wp:positionH>
            <wp:positionV relativeFrom="paragraph">
              <wp:posOffset>309880</wp:posOffset>
            </wp:positionV>
            <wp:extent cx="5040000" cy="5727600"/>
            <wp:effectExtent l="0" t="0" r="8255"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dur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40000" cy="5727600"/>
                    </a:xfrm>
                    <a:prstGeom prst="rect">
                      <a:avLst/>
                    </a:prstGeom>
                  </pic:spPr>
                </pic:pic>
              </a:graphicData>
            </a:graphic>
            <wp14:sizeRelH relativeFrom="page">
              <wp14:pctWidth>0</wp14:pctWidth>
            </wp14:sizeRelH>
            <wp14:sizeRelV relativeFrom="page">
              <wp14:pctHeight>0</wp14:pctHeight>
            </wp14:sizeRelV>
          </wp:anchor>
        </w:drawing>
      </w:r>
    </w:p>
    <w:p w:rsidR="00C01AA0" w:rsidRPr="00D62216" w:rsidRDefault="00C01AA0">
      <w:pPr>
        <w:widowControl/>
        <w:spacing w:line="240" w:lineRule="auto"/>
        <w:jc w:val="left"/>
        <w:rPr>
          <w:rFonts w:eastAsia="黑体"/>
          <w:b/>
          <w:sz w:val="24"/>
          <w:szCs w:val="20"/>
          <w:highlight w:val="lightGray"/>
          <w:rPrChange w:id="7180" w:author="凡 张" w:date="2019-05-26T07:05:00Z">
            <w:rPr>
              <w:rFonts w:eastAsia="黑体"/>
              <w:b/>
              <w:sz w:val="24"/>
              <w:szCs w:val="20"/>
              <w:highlight w:val="lightGray"/>
            </w:rPr>
          </w:rPrChange>
        </w:rPr>
      </w:pPr>
      <w:bookmarkStart w:id="7181" w:name="_Toc9538847"/>
      <w:r w:rsidRPr="00D62216">
        <w:rPr>
          <w:rFonts w:eastAsia="黑体"/>
          <w:b/>
          <w:highlight w:val="lightGray"/>
          <w:rPrChange w:id="7182" w:author="凡 张" w:date="2019-05-26T07:05:00Z">
            <w:rPr>
              <w:rFonts w:eastAsia="黑体"/>
              <w:b/>
              <w:highlight w:val="lightGray"/>
            </w:rPr>
          </w:rPrChange>
        </w:rPr>
        <w:br w:type="page"/>
      </w:r>
    </w:p>
    <w:p w:rsidR="009D6CC9" w:rsidRPr="00D62216" w:rsidRDefault="009D6CC9" w:rsidP="00C01AA0">
      <w:pPr>
        <w:pStyle w:val="aff8"/>
        <w:spacing w:beforeLines="50" w:before="156" w:afterLines="50" w:after="156"/>
        <w:ind w:left="482" w:firstLineChars="0" w:firstLine="0"/>
        <w:rPr>
          <w:rFonts w:eastAsia="黑体"/>
          <w:rPrChange w:id="7183" w:author="凡 张" w:date="2019-05-26T07:05:00Z">
            <w:rPr>
              <w:rFonts w:ascii="黑体" w:eastAsia="黑体" w:hAnsi="黑体"/>
            </w:rPr>
          </w:rPrChange>
        </w:rPr>
      </w:pPr>
      <w:r w:rsidRPr="00D62216">
        <w:rPr>
          <w:rFonts w:eastAsia="黑体"/>
          <w:rPrChange w:id="7184" w:author="凡 张" w:date="2019-05-26T07:05:00Z">
            <w:rPr>
              <w:rFonts w:ascii="黑体" w:eastAsia="黑体" w:hAnsi="黑体"/>
            </w:rPr>
          </w:rPrChange>
        </w:rPr>
        <w:lastRenderedPageBreak/>
        <w:t>数字</w:t>
      </w:r>
      <w:r w:rsidR="005D13E8" w:rsidRPr="00D62216">
        <w:rPr>
          <w:rFonts w:eastAsia="黑体"/>
          <w:rPrChange w:id="7185" w:author="凡 张" w:date="2019-05-26T07:05:00Z">
            <w:rPr>
              <w:rFonts w:ascii="黑体" w:eastAsia="黑体" w:hAnsi="黑体"/>
            </w:rPr>
          </w:rPrChange>
        </w:rPr>
        <w:t>莫尔</w:t>
      </w:r>
      <w:r w:rsidRPr="00D62216">
        <w:rPr>
          <w:rFonts w:eastAsia="黑体"/>
          <w:rPrChange w:id="7186" w:author="凡 张" w:date="2019-05-26T07:05:00Z">
            <w:rPr>
              <w:rFonts w:ascii="黑体" w:eastAsia="黑体" w:hAnsi="黑体"/>
            </w:rPr>
          </w:rPrChange>
        </w:rPr>
        <w:t>三维测量</w:t>
      </w:r>
      <w:r w:rsidR="00BD71B1" w:rsidRPr="00D62216">
        <w:rPr>
          <w:rFonts w:eastAsia="黑体"/>
          <w:rPrChange w:id="7187" w:author="凡 张" w:date="2019-05-26T07:05:00Z">
            <w:rPr>
              <w:rFonts w:ascii="黑体" w:eastAsia="黑体" w:hAnsi="黑体"/>
            </w:rPr>
          </w:rPrChange>
        </w:rPr>
        <w:t>MATLAB</w:t>
      </w:r>
      <w:r w:rsidRPr="00D62216">
        <w:rPr>
          <w:rFonts w:eastAsia="黑体"/>
          <w:rPrChange w:id="7188" w:author="凡 张" w:date="2019-05-26T07:05:00Z">
            <w:rPr>
              <w:rFonts w:ascii="黑体" w:eastAsia="黑体" w:hAnsi="黑体"/>
            </w:rPr>
          </w:rPrChange>
        </w:rPr>
        <w:t>程序</w:t>
      </w:r>
      <w:bookmarkEnd w:id="7181"/>
      <w:r w:rsidR="00BD71B1" w:rsidRPr="00D62216">
        <w:rPr>
          <w:rFonts w:eastAsia="黑体"/>
          <w:rPrChange w:id="7189" w:author="凡 张" w:date="2019-05-26T07:05:00Z">
            <w:rPr>
              <w:rFonts w:ascii="黑体" w:eastAsia="黑体" w:hAnsi="黑体"/>
            </w:rPr>
          </w:rPrChange>
        </w:rPr>
        <w:tab/>
      </w:r>
    </w:p>
    <w:p w:rsidR="009D6CC9" w:rsidRPr="00D62216" w:rsidRDefault="009D6CC9" w:rsidP="00D5535B">
      <w:pPr>
        <w:pStyle w:val="aff8"/>
        <w:ind w:firstLine="480"/>
        <w:rPr>
          <w:rPrChange w:id="7190" w:author="凡 张" w:date="2019-05-26T07:05:00Z">
            <w:rPr/>
          </w:rPrChange>
        </w:rPr>
      </w:pPr>
      <w:r w:rsidRPr="00D62216">
        <w:rPr>
          <w:rPrChange w:id="7191" w:author="凡 张" w:date="2019-05-26T07:05:00Z">
            <w:rPr/>
          </w:rPrChange>
        </w:rPr>
        <w:t>After capturing a single frame of image, shift the pattern by a phase of pi, delta, and delta + pi</w:t>
      </w:r>
      <w:bookmarkStart w:id="7192" w:name="_Toc9425755"/>
      <w:r w:rsidRPr="00D62216">
        <w:rPr>
          <w:rPrChange w:id="7193" w:author="凡 张" w:date="2019-05-26T07:05:00Z">
            <w:rPr/>
          </w:rPrChange>
        </w:rPr>
        <w:t>; Then superimpose the two phase-shifted pattern with the captured image</w:t>
      </w:r>
      <w:bookmarkEnd w:id="7192"/>
    </w:p>
    <w:p w:rsidR="009D6CC9" w:rsidRPr="00D62216" w:rsidRDefault="009D6CC9" w:rsidP="00D5535B">
      <w:pPr>
        <w:pStyle w:val="aff8"/>
        <w:ind w:firstLine="480"/>
        <w:rPr>
          <w:rPrChange w:id="7194" w:author="凡 张" w:date="2019-05-26T07:05:00Z">
            <w:rPr/>
          </w:rPrChange>
        </w:rPr>
      </w:pPr>
      <w:r w:rsidRPr="00D62216">
        <w:rPr>
          <w:rPrChange w:id="7195" w:author="凡 张" w:date="2019-05-26T07:05:00Z">
            <w:rPr/>
          </w:rPrChange>
        </w:rPr>
        <w:t>% Generate virtually two phase-shifted images and display them</w:t>
      </w:r>
      <w:r w:rsidRPr="00D62216">
        <w:rPr>
          <w:rPrChange w:id="7196" w:author="凡 张" w:date="2019-05-26T07:05:00Z">
            <w:rPr/>
          </w:rPrChange>
        </w:rPr>
        <w:br/>
        <w:t>% Input:</w:t>
      </w:r>
      <w:r w:rsidRPr="00D62216">
        <w:rPr>
          <w:rPrChange w:id="7197" w:author="凡 张" w:date="2019-05-26T07:05:00Z">
            <w:rPr/>
          </w:rPrChange>
        </w:rPr>
        <w:br/>
        <w:t xml:space="preserve">%   </w:t>
      </w:r>
      <w:proofErr w:type="spellStart"/>
      <w:r w:rsidRPr="00D62216">
        <w:rPr>
          <w:rPrChange w:id="7198" w:author="凡 张" w:date="2019-05-26T07:05:00Z">
            <w:rPr/>
          </w:rPrChange>
        </w:rPr>
        <w:t>figPath</w:t>
      </w:r>
      <w:proofErr w:type="spellEnd"/>
      <w:r w:rsidRPr="00D62216">
        <w:rPr>
          <w:rPrChange w:id="7199" w:author="凡 张" w:date="2019-05-26T07:05:00Z">
            <w:rPr/>
          </w:rPrChange>
        </w:rPr>
        <w:t xml:space="preserve"> - the directory path of the captured image</w:t>
      </w:r>
      <w:r w:rsidRPr="00D62216">
        <w:rPr>
          <w:rPrChange w:id="7200" w:author="凡 张" w:date="2019-05-26T07:05:00Z">
            <w:rPr/>
          </w:rPrChange>
        </w:rPr>
        <w:br/>
        <w:t xml:space="preserve">%   </w:t>
      </w:r>
      <w:proofErr w:type="spellStart"/>
      <w:r w:rsidRPr="00D62216">
        <w:rPr>
          <w:rPrChange w:id="7201" w:author="凡 张" w:date="2019-05-26T07:05:00Z">
            <w:rPr/>
          </w:rPrChange>
        </w:rPr>
        <w:t>patternPath</w:t>
      </w:r>
      <w:proofErr w:type="spellEnd"/>
      <w:r w:rsidRPr="00D62216">
        <w:rPr>
          <w:rPrChange w:id="7202" w:author="凡 张" w:date="2019-05-26T07:05:00Z">
            <w:rPr/>
          </w:rPrChange>
        </w:rPr>
        <w:t xml:space="preserve"> - the directory path of used pattern</w:t>
      </w:r>
      <w:r w:rsidRPr="00D62216">
        <w:rPr>
          <w:rPrChange w:id="7203" w:author="凡 张" w:date="2019-05-26T07:05:00Z">
            <w:rPr/>
          </w:rPrChange>
        </w:rPr>
        <w:br/>
        <w:t xml:space="preserve">%   </w:t>
      </w:r>
      <w:proofErr w:type="spellStart"/>
      <w:r w:rsidRPr="00D62216">
        <w:rPr>
          <w:rPrChange w:id="7204" w:author="凡 张" w:date="2019-05-26T07:05:00Z">
            <w:rPr/>
          </w:rPrChange>
        </w:rPr>
        <w:t>deltaPixel</w:t>
      </w:r>
      <w:proofErr w:type="spellEnd"/>
      <w:r w:rsidRPr="00D62216">
        <w:rPr>
          <w:rPrChange w:id="7205" w:author="凡 张" w:date="2019-05-26T07:05:00Z">
            <w:rPr/>
          </w:rPrChange>
        </w:rPr>
        <w:t xml:space="preserve"> - the smallest pixel moved</w:t>
      </w:r>
      <w:r w:rsidRPr="00D62216">
        <w:rPr>
          <w:rPrChange w:id="7206" w:author="凡 张" w:date="2019-05-26T07:05:00Z">
            <w:rPr/>
          </w:rPrChange>
        </w:rPr>
        <w:br/>
        <w:t xml:space="preserve">%   </w:t>
      </w:r>
      <w:proofErr w:type="spellStart"/>
      <w:r w:rsidRPr="00D62216">
        <w:rPr>
          <w:rPrChange w:id="7207" w:author="凡 张" w:date="2019-05-26T07:05:00Z">
            <w:rPr/>
          </w:rPrChange>
        </w:rPr>
        <w:t>isDisplay</w:t>
      </w:r>
      <w:proofErr w:type="spellEnd"/>
      <w:r w:rsidRPr="00D62216">
        <w:rPr>
          <w:rPrChange w:id="7208" w:author="凡 张" w:date="2019-05-26T07:05:00Z">
            <w:rPr/>
          </w:rPrChange>
        </w:rPr>
        <w:t xml:space="preserve"> - logic true</w:t>
      </w:r>
      <w:r w:rsidRPr="00D62216">
        <w:rPr>
          <w:rPrChange w:id="7209" w:author="凡 张" w:date="2019-05-26T07:05:00Z">
            <w:rPr/>
          </w:rPrChange>
        </w:rPr>
        <w:br/>
        <w:t>% Output</w:t>
      </w:r>
      <w:r w:rsidRPr="00D62216">
        <w:rPr>
          <w:rPrChange w:id="7210" w:author="凡 张" w:date="2019-05-26T07:05:00Z">
            <w:rPr/>
          </w:rPrChange>
        </w:rPr>
        <w:t>：</w:t>
      </w:r>
      <w:r w:rsidRPr="00D62216">
        <w:rPr>
          <w:rPrChange w:id="7211" w:author="凡 张" w:date="2019-05-26T07:05:00Z">
            <w:rPr/>
          </w:rPrChange>
        </w:rPr>
        <w:br/>
        <w:t xml:space="preserve">%   </w:t>
      </w:r>
      <w:proofErr w:type="spellStart"/>
      <w:r w:rsidRPr="00D62216">
        <w:rPr>
          <w:rPrChange w:id="7212" w:author="凡 张" w:date="2019-05-26T07:05:00Z">
            <w:rPr/>
          </w:rPrChange>
        </w:rPr>
        <w:t>figZeroPS</w:t>
      </w:r>
      <w:proofErr w:type="spellEnd"/>
      <w:r w:rsidRPr="00D62216">
        <w:rPr>
          <w:rPrChange w:id="7213" w:author="凡 张" w:date="2019-05-26T07:05:00Z">
            <w:rPr/>
          </w:rPrChange>
        </w:rPr>
        <w:t xml:space="preserve"> - the </w:t>
      </w:r>
      <w:proofErr w:type="spellStart"/>
      <w:r w:rsidRPr="00D62216">
        <w:rPr>
          <w:rPrChange w:id="7214" w:author="凡 张" w:date="2019-05-26T07:05:00Z">
            <w:rPr/>
          </w:rPrChange>
        </w:rPr>
        <w:t>dfig</w:t>
      </w:r>
      <w:proofErr w:type="spellEnd"/>
      <w:r w:rsidRPr="00D62216">
        <w:rPr>
          <w:rPrChange w:id="7215" w:author="凡 张" w:date="2019-05-26T07:05:00Z">
            <w:rPr/>
          </w:rPrChange>
        </w:rPr>
        <w:t xml:space="preserve"> of </w:t>
      </w:r>
      <w:proofErr w:type="spellStart"/>
      <w:r w:rsidRPr="00D62216">
        <w:rPr>
          <w:rPrChange w:id="7216" w:author="凡 张" w:date="2019-05-26T07:05:00Z">
            <w:rPr/>
          </w:rPrChange>
        </w:rPr>
        <w:t>grayscalized</w:t>
      </w:r>
      <w:proofErr w:type="spellEnd"/>
      <w:r w:rsidRPr="00D62216">
        <w:rPr>
          <w:rPrChange w:id="7217" w:author="凡 张" w:date="2019-05-26T07:05:00Z">
            <w:rPr/>
          </w:rPrChange>
        </w:rPr>
        <w:t xml:space="preserve"> </w:t>
      </w:r>
      <w:proofErr w:type="spellStart"/>
      <w:r w:rsidRPr="00D62216">
        <w:rPr>
          <w:rPrChange w:id="7218" w:author="凡 张" w:date="2019-05-26T07:05:00Z">
            <w:rPr/>
          </w:rPrChange>
        </w:rPr>
        <w:t>caputured</w:t>
      </w:r>
      <w:proofErr w:type="spellEnd"/>
      <w:r w:rsidRPr="00D62216">
        <w:rPr>
          <w:rPrChange w:id="7219" w:author="凡 张" w:date="2019-05-26T07:05:00Z">
            <w:rPr/>
          </w:rPrChange>
        </w:rPr>
        <w:t xml:space="preserve"> image</w:t>
      </w:r>
      <w:r w:rsidRPr="00D62216">
        <w:rPr>
          <w:rPrChange w:id="7220" w:author="凡 张" w:date="2019-05-26T07:05:00Z">
            <w:rPr/>
          </w:rPrChange>
        </w:rPr>
        <w:br/>
        <w:t xml:space="preserve">%   </w:t>
      </w:r>
      <w:proofErr w:type="spellStart"/>
      <w:r w:rsidRPr="00D62216">
        <w:rPr>
          <w:rPrChange w:id="7221" w:author="凡 张" w:date="2019-05-26T07:05:00Z">
            <w:rPr/>
          </w:rPrChange>
        </w:rPr>
        <w:t>figPiPS</w:t>
      </w:r>
      <w:proofErr w:type="spellEnd"/>
      <w:r w:rsidRPr="00D62216">
        <w:rPr>
          <w:rPrChange w:id="7222" w:author="凡 张" w:date="2019-05-26T07:05:00Z">
            <w:rPr/>
          </w:rPrChange>
        </w:rPr>
        <w:t xml:space="preserve"> - the fig of </w:t>
      </w:r>
      <w:proofErr w:type="spellStart"/>
      <w:r w:rsidRPr="00D62216">
        <w:rPr>
          <w:rPrChange w:id="7223" w:author="凡 张" w:date="2019-05-26T07:05:00Z">
            <w:rPr/>
          </w:rPrChange>
        </w:rPr>
        <w:t>grayscalized</w:t>
      </w:r>
      <w:proofErr w:type="spellEnd"/>
      <w:r w:rsidRPr="00D62216">
        <w:rPr>
          <w:rPrChange w:id="7224" w:author="凡 张" w:date="2019-05-26T07:05:00Z">
            <w:rPr/>
          </w:rPrChange>
        </w:rPr>
        <w:t xml:space="preserve"> image with the phase</w:t>
      </w:r>
      <w:r w:rsidRPr="00D62216">
        <w:rPr>
          <w:rPrChange w:id="7225" w:author="凡 张" w:date="2019-05-26T07:05:00Z">
            <w:rPr/>
          </w:rPrChange>
        </w:rPr>
        <w:br/>
        <w:t>%   shift of pi</w:t>
      </w:r>
      <w:r w:rsidRPr="00D62216">
        <w:rPr>
          <w:rPrChange w:id="7226" w:author="凡 张" w:date="2019-05-26T07:05:00Z">
            <w:rPr/>
          </w:rPrChange>
        </w:rPr>
        <w:br/>
        <w:t xml:space="preserve">%   </w:t>
      </w:r>
      <w:proofErr w:type="spellStart"/>
      <w:r w:rsidRPr="00D62216">
        <w:rPr>
          <w:rPrChange w:id="7227" w:author="凡 张" w:date="2019-05-26T07:05:00Z">
            <w:rPr/>
          </w:rPrChange>
        </w:rPr>
        <w:t>figDeltaPS</w:t>
      </w:r>
      <w:proofErr w:type="spellEnd"/>
      <w:r w:rsidRPr="00D62216">
        <w:rPr>
          <w:rPrChange w:id="7228" w:author="凡 张" w:date="2019-05-26T07:05:00Z">
            <w:rPr/>
          </w:rPrChange>
        </w:rPr>
        <w:t xml:space="preserve"> - the fig of </w:t>
      </w:r>
      <w:proofErr w:type="spellStart"/>
      <w:r w:rsidRPr="00D62216">
        <w:rPr>
          <w:rPrChange w:id="7229" w:author="凡 张" w:date="2019-05-26T07:05:00Z">
            <w:rPr/>
          </w:rPrChange>
        </w:rPr>
        <w:t>grayscalized</w:t>
      </w:r>
      <w:proofErr w:type="spellEnd"/>
      <w:r w:rsidRPr="00D62216">
        <w:rPr>
          <w:rPrChange w:id="7230" w:author="凡 张" w:date="2019-05-26T07:05:00Z">
            <w:rPr/>
          </w:rPrChange>
        </w:rPr>
        <w:t xml:space="preserve"> image with the phase delta;</w:t>
      </w:r>
      <w:r w:rsidRPr="00D62216">
        <w:rPr>
          <w:rPrChange w:id="7231" w:author="凡 张" w:date="2019-05-26T07:05:00Z">
            <w:rPr/>
          </w:rPrChange>
        </w:rPr>
        <w:br/>
        <w:t xml:space="preserve">%   </w:t>
      </w:r>
      <w:proofErr w:type="spellStart"/>
      <w:r w:rsidRPr="00D62216">
        <w:rPr>
          <w:rPrChange w:id="7232" w:author="凡 张" w:date="2019-05-26T07:05:00Z">
            <w:rPr/>
          </w:rPrChange>
        </w:rPr>
        <w:t>figDeltaPiPS</w:t>
      </w:r>
      <w:proofErr w:type="spellEnd"/>
      <w:r w:rsidRPr="00D62216">
        <w:rPr>
          <w:rPrChange w:id="7233" w:author="凡 张" w:date="2019-05-26T07:05:00Z">
            <w:rPr/>
          </w:rPrChange>
        </w:rPr>
        <w:t xml:space="preserve"> - the fig of </w:t>
      </w:r>
      <w:proofErr w:type="spellStart"/>
      <w:r w:rsidRPr="00D62216">
        <w:rPr>
          <w:rPrChange w:id="7234" w:author="凡 张" w:date="2019-05-26T07:05:00Z">
            <w:rPr/>
          </w:rPrChange>
        </w:rPr>
        <w:t>grayscalized</w:t>
      </w:r>
      <w:proofErr w:type="spellEnd"/>
      <w:r w:rsidRPr="00D62216">
        <w:rPr>
          <w:rPrChange w:id="7235" w:author="凡 张" w:date="2019-05-26T07:05:00Z">
            <w:rPr/>
          </w:rPrChange>
        </w:rPr>
        <w:t xml:space="preserve"> image with the phase delta + pi</w:t>
      </w:r>
      <w:r w:rsidRPr="00D62216">
        <w:rPr>
          <w:rPrChange w:id="7236" w:author="凡 张" w:date="2019-05-26T07:05:00Z">
            <w:rPr/>
          </w:rPrChange>
        </w:rPr>
        <w:br/>
        <w:t>function [</w:t>
      </w:r>
      <w:proofErr w:type="spellStart"/>
      <w:r w:rsidRPr="00D62216">
        <w:rPr>
          <w:rPrChange w:id="7237" w:author="凡 张" w:date="2019-05-26T07:05:00Z">
            <w:rPr/>
          </w:rPrChange>
        </w:rPr>
        <w:t>figZeroPS</w:t>
      </w:r>
      <w:proofErr w:type="spellEnd"/>
      <w:r w:rsidRPr="00D62216">
        <w:rPr>
          <w:rPrChange w:id="7238" w:author="凡 张" w:date="2019-05-26T07:05:00Z">
            <w:rPr/>
          </w:rPrChange>
        </w:rPr>
        <w:t xml:space="preserve">, </w:t>
      </w:r>
      <w:proofErr w:type="spellStart"/>
      <w:r w:rsidRPr="00D62216">
        <w:rPr>
          <w:rPrChange w:id="7239" w:author="凡 张" w:date="2019-05-26T07:05:00Z">
            <w:rPr/>
          </w:rPrChange>
        </w:rPr>
        <w:t>figPiPS</w:t>
      </w:r>
      <w:proofErr w:type="spellEnd"/>
      <w:r w:rsidRPr="00D62216">
        <w:rPr>
          <w:rPrChange w:id="7240" w:author="凡 张" w:date="2019-05-26T07:05:00Z">
            <w:rPr/>
          </w:rPrChange>
        </w:rPr>
        <w:t xml:space="preserve">, </w:t>
      </w:r>
      <w:proofErr w:type="spellStart"/>
      <w:r w:rsidRPr="00D62216">
        <w:rPr>
          <w:rPrChange w:id="7241" w:author="凡 张" w:date="2019-05-26T07:05:00Z">
            <w:rPr/>
          </w:rPrChange>
        </w:rPr>
        <w:t>figDeltaPS</w:t>
      </w:r>
      <w:proofErr w:type="spellEnd"/>
      <w:r w:rsidRPr="00D62216">
        <w:rPr>
          <w:rPrChange w:id="7242" w:author="凡 张" w:date="2019-05-26T07:05:00Z">
            <w:rPr/>
          </w:rPrChange>
        </w:rPr>
        <w:t xml:space="preserve">, </w:t>
      </w:r>
      <w:proofErr w:type="spellStart"/>
      <w:r w:rsidRPr="00D62216">
        <w:rPr>
          <w:rPrChange w:id="7243" w:author="凡 张" w:date="2019-05-26T07:05:00Z">
            <w:rPr/>
          </w:rPrChange>
        </w:rPr>
        <w:t>figDeltaPiPS</w:t>
      </w:r>
      <w:proofErr w:type="spellEnd"/>
      <w:r w:rsidRPr="00D62216">
        <w:rPr>
          <w:rPrChange w:id="7244" w:author="凡 张" w:date="2019-05-26T07:05:00Z">
            <w:rPr/>
          </w:rPrChange>
        </w:rPr>
        <w:t xml:space="preserve">] = </w:t>
      </w:r>
      <w:proofErr w:type="spellStart"/>
      <w:r w:rsidRPr="00D62216">
        <w:rPr>
          <w:rPrChange w:id="7245" w:author="凡 张" w:date="2019-05-26T07:05:00Z">
            <w:rPr/>
          </w:rPrChange>
        </w:rPr>
        <w:t>digitalMorieSuperimpose</w:t>
      </w:r>
      <w:proofErr w:type="spellEnd"/>
      <w:r w:rsidRPr="00D62216">
        <w:rPr>
          <w:rPrChange w:id="7246" w:author="凡 张" w:date="2019-05-26T07:05:00Z">
            <w:rPr/>
          </w:rPrChange>
        </w:rPr>
        <w:t>(</w:t>
      </w:r>
      <w:proofErr w:type="spellStart"/>
      <w:r w:rsidRPr="00D62216">
        <w:rPr>
          <w:rPrChange w:id="7247" w:author="凡 张" w:date="2019-05-26T07:05:00Z">
            <w:rPr/>
          </w:rPrChange>
        </w:rPr>
        <w:t>figPath</w:t>
      </w:r>
      <w:proofErr w:type="spellEnd"/>
      <w:r w:rsidRPr="00D62216">
        <w:rPr>
          <w:rPrChange w:id="7248" w:author="凡 张" w:date="2019-05-26T07:05:00Z">
            <w:rPr/>
          </w:rPrChange>
        </w:rPr>
        <w:t xml:space="preserve">, </w:t>
      </w:r>
      <w:proofErr w:type="spellStart"/>
      <w:r w:rsidRPr="00D62216">
        <w:rPr>
          <w:rPrChange w:id="7249" w:author="凡 张" w:date="2019-05-26T07:05:00Z">
            <w:rPr/>
          </w:rPrChange>
        </w:rPr>
        <w:t>patternPath</w:t>
      </w:r>
      <w:proofErr w:type="spellEnd"/>
      <w:r w:rsidRPr="00D62216">
        <w:rPr>
          <w:rPrChange w:id="7250" w:author="凡 张" w:date="2019-05-26T07:05:00Z">
            <w:rPr/>
          </w:rPrChange>
        </w:rPr>
        <w:t xml:space="preserve">, </w:t>
      </w:r>
      <w:proofErr w:type="spellStart"/>
      <w:r w:rsidRPr="00D62216">
        <w:rPr>
          <w:rPrChange w:id="7251" w:author="凡 张" w:date="2019-05-26T07:05:00Z">
            <w:rPr/>
          </w:rPrChange>
        </w:rPr>
        <w:t>deltaPixel</w:t>
      </w:r>
      <w:proofErr w:type="spellEnd"/>
      <w:r w:rsidRPr="00D62216">
        <w:rPr>
          <w:rPrChange w:id="7252" w:author="凡 张" w:date="2019-05-26T07:05:00Z">
            <w:rPr/>
          </w:rPrChange>
        </w:rPr>
        <w:t xml:space="preserve">, </w:t>
      </w:r>
      <w:proofErr w:type="spellStart"/>
      <w:r w:rsidRPr="00D62216">
        <w:rPr>
          <w:rPrChange w:id="7253" w:author="凡 张" w:date="2019-05-26T07:05:00Z">
            <w:rPr/>
          </w:rPrChange>
        </w:rPr>
        <w:t>isDispaly</w:t>
      </w:r>
      <w:proofErr w:type="spellEnd"/>
      <w:r w:rsidRPr="00D62216">
        <w:rPr>
          <w:rPrChange w:id="7254" w:author="凡 张" w:date="2019-05-26T07:05:00Z">
            <w:rPr/>
          </w:rPrChange>
        </w:rPr>
        <w:t>)</w:t>
      </w:r>
      <w:r w:rsidRPr="00D62216">
        <w:rPr>
          <w:rPrChange w:id="7255" w:author="凡 张" w:date="2019-05-26T07:05:00Z">
            <w:rPr/>
          </w:rPrChange>
        </w:rPr>
        <w:br/>
        <w:t xml:space="preserve">    </w:t>
      </w:r>
      <w:proofErr w:type="spellStart"/>
      <w:r w:rsidRPr="00D62216">
        <w:rPr>
          <w:rPrChange w:id="7256" w:author="凡 张" w:date="2019-05-26T07:05:00Z">
            <w:rPr/>
          </w:rPrChange>
        </w:rPr>
        <w:t>currentPath</w:t>
      </w:r>
      <w:proofErr w:type="spellEnd"/>
      <w:r w:rsidRPr="00D62216">
        <w:rPr>
          <w:rPrChange w:id="7257" w:author="凡 张" w:date="2019-05-26T07:05:00Z">
            <w:rPr/>
          </w:rPrChange>
        </w:rPr>
        <w:t xml:space="preserve"> = </w:t>
      </w:r>
      <w:proofErr w:type="spellStart"/>
      <w:r w:rsidRPr="00D62216">
        <w:rPr>
          <w:rPrChange w:id="7258" w:author="凡 张" w:date="2019-05-26T07:05:00Z">
            <w:rPr/>
          </w:rPrChange>
        </w:rPr>
        <w:t>pwd</w:t>
      </w:r>
      <w:proofErr w:type="spellEnd"/>
      <w:r w:rsidRPr="00D62216">
        <w:rPr>
          <w:rPrChange w:id="7259" w:author="凡 张" w:date="2019-05-26T07:05:00Z">
            <w:rPr/>
          </w:rPrChange>
        </w:rPr>
        <w:t>();</w:t>
      </w:r>
      <w:r w:rsidRPr="00D62216">
        <w:rPr>
          <w:rPrChange w:id="7260" w:author="凡 张" w:date="2019-05-26T07:05:00Z">
            <w:rPr/>
          </w:rPrChange>
        </w:rPr>
        <w:br/>
        <w:t xml:space="preserve">    cd("..\Patterns");</w:t>
      </w:r>
      <w:r w:rsidRPr="00D62216">
        <w:rPr>
          <w:rPrChange w:id="7261" w:author="凡 张" w:date="2019-05-26T07:05:00Z">
            <w:rPr/>
          </w:rPrChange>
        </w:rPr>
        <w:br/>
        <w:t xml:space="preserve">    </w:t>
      </w:r>
      <w:proofErr w:type="spellStart"/>
      <w:r w:rsidRPr="00D62216">
        <w:rPr>
          <w:rPrChange w:id="7262" w:author="凡 张" w:date="2019-05-26T07:05:00Z">
            <w:rPr/>
          </w:rPrChange>
        </w:rPr>
        <w:t>directoryPath</w:t>
      </w:r>
      <w:proofErr w:type="spellEnd"/>
      <w:r w:rsidRPr="00D62216">
        <w:rPr>
          <w:rPrChange w:id="7263" w:author="凡 张" w:date="2019-05-26T07:05:00Z">
            <w:rPr/>
          </w:rPrChange>
        </w:rPr>
        <w:t xml:space="preserve"> = </w:t>
      </w:r>
      <w:proofErr w:type="spellStart"/>
      <w:r w:rsidRPr="00D62216">
        <w:rPr>
          <w:rPrChange w:id="7264" w:author="凡 张" w:date="2019-05-26T07:05:00Z">
            <w:rPr/>
          </w:rPrChange>
        </w:rPr>
        <w:t>pwd</w:t>
      </w:r>
      <w:proofErr w:type="spellEnd"/>
      <w:r w:rsidRPr="00D62216">
        <w:rPr>
          <w:rPrChange w:id="7265" w:author="凡 张" w:date="2019-05-26T07:05:00Z">
            <w:rPr/>
          </w:rPrChange>
        </w:rPr>
        <w:t>();</w:t>
      </w:r>
      <w:r w:rsidRPr="00D62216">
        <w:rPr>
          <w:rPrChange w:id="7266" w:author="凡 张" w:date="2019-05-26T07:05:00Z">
            <w:rPr/>
          </w:rPrChange>
        </w:rPr>
        <w:br/>
        <w:t xml:space="preserve">    </w:t>
      </w:r>
      <w:proofErr w:type="spellStart"/>
      <w:r w:rsidRPr="00D62216">
        <w:rPr>
          <w:rPrChange w:id="7267" w:author="凡 张" w:date="2019-05-26T07:05:00Z">
            <w:rPr/>
          </w:rPrChange>
        </w:rPr>
        <w:t>patternPath</w:t>
      </w:r>
      <w:proofErr w:type="spellEnd"/>
      <w:r w:rsidRPr="00D62216">
        <w:rPr>
          <w:rPrChange w:id="7268" w:author="凡 张" w:date="2019-05-26T07:05:00Z">
            <w:rPr/>
          </w:rPrChange>
        </w:rPr>
        <w:t xml:space="preserve"> = char(</w:t>
      </w:r>
      <w:proofErr w:type="spellStart"/>
      <w:r w:rsidRPr="00D62216">
        <w:rPr>
          <w:rPrChange w:id="7269" w:author="凡 张" w:date="2019-05-26T07:05:00Z">
            <w:rPr/>
          </w:rPrChange>
        </w:rPr>
        <w:t>patternPath</w:t>
      </w:r>
      <w:proofErr w:type="spellEnd"/>
      <w:r w:rsidRPr="00D62216">
        <w:rPr>
          <w:rPrChange w:id="7270" w:author="凡 张" w:date="2019-05-26T07:05:00Z">
            <w:rPr/>
          </w:rPrChange>
        </w:rPr>
        <w:t>);</w:t>
      </w:r>
      <w:r w:rsidRPr="00D62216">
        <w:rPr>
          <w:rPrChange w:id="7271" w:author="凡 张" w:date="2019-05-26T07:05:00Z">
            <w:rPr/>
          </w:rPrChange>
        </w:rPr>
        <w:br/>
        <w:t xml:space="preserve">    </w:t>
      </w:r>
      <w:proofErr w:type="spellStart"/>
      <w:r w:rsidRPr="00D62216">
        <w:rPr>
          <w:rPrChange w:id="7272" w:author="凡 张" w:date="2019-05-26T07:05:00Z">
            <w:rPr/>
          </w:rPrChange>
        </w:rPr>
        <w:t>patternName</w:t>
      </w:r>
      <w:proofErr w:type="spellEnd"/>
      <w:r w:rsidRPr="00D62216">
        <w:rPr>
          <w:rPrChange w:id="7273" w:author="凡 张" w:date="2019-05-26T07:05:00Z">
            <w:rPr/>
          </w:rPrChange>
        </w:rPr>
        <w:t xml:space="preserve"> = </w:t>
      </w:r>
      <w:proofErr w:type="spellStart"/>
      <w:r w:rsidRPr="00D62216">
        <w:rPr>
          <w:rPrChange w:id="7274" w:author="凡 张" w:date="2019-05-26T07:05:00Z">
            <w:rPr/>
          </w:rPrChange>
        </w:rPr>
        <w:t>patternPath</w:t>
      </w:r>
      <w:proofErr w:type="spellEnd"/>
      <w:r w:rsidRPr="00D62216">
        <w:rPr>
          <w:rPrChange w:id="7275" w:author="凡 张" w:date="2019-05-26T07:05:00Z">
            <w:rPr/>
          </w:rPrChange>
        </w:rPr>
        <w:t>(length(</w:t>
      </w:r>
      <w:proofErr w:type="spellStart"/>
      <w:r w:rsidRPr="00D62216">
        <w:rPr>
          <w:rPrChange w:id="7276" w:author="凡 张" w:date="2019-05-26T07:05:00Z">
            <w:rPr/>
          </w:rPrChange>
        </w:rPr>
        <w:t>directoryPath</w:t>
      </w:r>
      <w:proofErr w:type="spellEnd"/>
      <w:r w:rsidRPr="00D62216">
        <w:rPr>
          <w:rPrChange w:id="7277" w:author="凡 张" w:date="2019-05-26T07:05:00Z">
            <w:rPr/>
          </w:rPrChange>
        </w:rPr>
        <w:t xml:space="preserve">)+1:end); % add the / </w:t>
      </w:r>
      <w:proofErr w:type="spellStart"/>
      <w:r w:rsidRPr="00D62216">
        <w:rPr>
          <w:rPrChange w:id="7278" w:author="凡 张" w:date="2019-05-26T07:05:00Z">
            <w:rPr/>
          </w:rPrChange>
        </w:rPr>
        <w:t>simbol</w:t>
      </w:r>
      <w:proofErr w:type="spellEnd"/>
      <w:r w:rsidRPr="00D62216">
        <w:rPr>
          <w:rPrChange w:id="7279" w:author="凡 张" w:date="2019-05-26T07:05:00Z">
            <w:rPr/>
          </w:rPrChange>
        </w:rPr>
        <w:br/>
        <w:t xml:space="preserve">    cd(</w:t>
      </w:r>
      <w:proofErr w:type="spellStart"/>
      <w:r w:rsidRPr="00D62216">
        <w:rPr>
          <w:rPrChange w:id="7280" w:author="凡 张" w:date="2019-05-26T07:05:00Z">
            <w:rPr/>
          </w:rPrChange>
        </w:rPr>
        <w:t>currentPath</w:t>
      </w:r>
      <w:proofErr w:type="spellEnd"/>
      <w:r w:rsidRPr="00D62216">
        <w:rPr>
          <w:rPrChange w:id="7281" w:author="凡 张" w:date="2019-05-26T07:05:00Z">
            <w:rPr/>
          </w:rPrChange>
        </w:rPr>
        <w:t>);</w:t>
      </w:r>
      <w:r w:rsidRPr="00D62216">
        <w:rPr>
          <w:rPrChange w:id="7282" w:author="凡 张" w:date="2019-05-26T07:05:00Z">
            <w:rPr/>
          </w:rPrChange>
        </w:rPr>
        <w:br/>
        <w:t xml:space="preserve">    % take out the width</w:t>
      </w:r>
      <w:r w:rsidRPr="00D62216">
        <w:rPr>
          <w:rPrChange w:id="7283" w:author="凡 张" w:date="2019-05-26T07:05:00Z">
            <w:rPr/>
          </w:rPrChange>
        </w:rPr>
        <w:br/>
        <w:t xml:space="preserve">    [</w:t>
      </w:r>
      <w:proofErr w:type="spellStart"/>
      <w:r w:rsidRPr="00D62216">
        <w:rPr>
          <w:rPrChange w:id="7284" w:author="凡 张" w:date="2019-05-26T07:05:00Z">
            <w:rPr/>
          </w:rPrChange>
        </w:rPr>
        <w:t>startIndex</w:t>
      </w:r>
      <w:proofErr w:type="spellEnd"/>
      <w:r w:rsidRPr="00D62216">
        <w:rPr>
          <w:rPrChange w:id="7285" w:author="凡 张" w:date="2019-05-26T07:05:00Z">
            <w:rPr/>
          </w:rPrChange>
        </w:rPr>
        <w:t xml:space="preserve">, </w:t>
      </w:r>
      <w:proofErr w:type="spellStart"/>
      <w:r w:rsidRPr="00D62216">
        <w:rPr>
          <w:rPrChange w:id="7286" w:author="凡 张" w:date="2019-05-26T07:05:00Z">
            <w:rPr/>
          </w:rPrChange>
        </w:rPr>
        <w:t>endIndex</w:t>
      </w:r>
      <w:proofErr w:type="spellEnd"/>
      <w:r w:rsidRPr="00D62216">
        <w:rPr>
          <w:rPrChange w:id="7287" w:author="凡 张" w:date="2019-05-26T07:05:00Z">
            <w:rPr/>
          </w:rPrChange>
        </w:rPr>
        <w:t xml:space="preserve">] = </w:t>
      </w:r>
      <w:proofErr w:type="spellStart"/>
      <w:r w:rsidRPr="00D62216">
        <w:rPr>
          <w:rPrChange w:id="7288" w:author="凡 张" w:date="2019-05-26T07:05:00Z">
            <w:rPr/>
          </w:rPrChange>
        </w:rPr>
        <w:t>regexp</w:t>
      </w:r>
      <w:proofErr w:type="spellEnd"/>
      <w:r w:rsidRPr="00D62216">
        <w:rPr>
          <w:rPrChange w:id="7289" w:author="凡 张" w:date="2019-05-26T07:05:00Z">
            <w:rPr/>
          </w:rPrChange>
        </w:rPr>
        <w:t>(</w:t>
      </w:r>
      <w:proofErr w:type="spellStart"/>
      <w:r w:rsidRPr="00D62216">
        <w:rPr>
          <w:rPrChange w:id="7290" w:author="凡 张" w:date="2019-05-26T07:05:00Z">
            <w:rPr/>
          </w:rPrChange>
        </w:rPr>
        <w:t>patternName</w:t>
      </w:r>
      <w:proofErr w:type="spellEnd"/>
      <w:r w:rsidRPr="00D62216">
        <w:rPr>
          <w:rPrChange w:id="7291" w:author="凡 张" w:date="2019-05-26T07:05:00Z">
            <w:rPr/>
          </w:rPrChange>
        </w:rPr>
        <w:t>, 'w[\d]*_');</w:t>
      </w:r>
      <w:r w:rsidRPr="00D62216">
        <w:rPr>
          <w:rPrChange w:id="7292" w:author="凡 张" w:date="2019-05-26T07:05:00Z">
            <w:rPr/>
          </w:rPrChange>
        </w:rPr>
        <w:br/>
        <w:t xml:space="preserve">    width = str2num(</w:t>
      </w:r>
      <w:proofErr w:type="spellStart"/>
      <w:r w:rsidRPr="00D62216">
        <w:rPr>
          <w:rPrChange w:id="7293" w:author="凡 张" w:date="2019-05-26T07:05:00Z">
            <w:rPr/>
          </w:rPrChange>
        </w:rPr>
        <w:t>patternName</w:t>
      </w:r>
      <w:proofErr w:type="spellEnd"/>
      <w:r w:rsidRPr="00D62216">
        <w:rPr>
          <w:rPrChange w:id="7294" w:author="凡 张" w:date="2019-05-26T07:05:00Z">
            <w:rPr/>
          </w:rPrChange>
        </w:rPr>
        <w:t>(startIndex+1:endIndex-1));</w:t>
      </w:r>
      <w:r w:rsidRPr="00D62216">
        <w:rPr>
          <w:rPrChange w:id="7295" w:author="凡 张" w:date="2019-05-26T07:05:00Z">
            <w:rPr/>
          </w:rPrChange>
        </w:rPr>
        <w:br/>
      </w:r>
      <w:r w:rsidRPr="00D62216">
        <w:rPr>
          <w:rPrChange w:id="7296" w:author="凡 张" w:date="2019-05-26T07:05:00Z">
            <w:rPr/>
          </w:rPrChange>
        </w:rPr>
        <w:br/>
        <w:t xml:space="preserve">    % take out the height</w:t>
      </w:r>
      <w:r w:rsidRPr="00D62216">
        <w:rPr>
          <w:rPrChange w:id="7297" w:author="凡 张" w:date="2019-05-26T07:05:00Z">
            <w:rPr/>
          </w:rPrChange>
        </w:rPr>
        <w:br/>
        <w:t xml:space="preserve">    [</w:t>
      </w:r>
      <w:proofErr w:type="spellStart"/>
      <w:r w:rsidRPr="00D62216">
        <w:rPr>
          <w:rPrChange w:id="7298" w:author="凡 张" w:date="2019-05-26T07:05:00Z">
            <w:rPr/>
          </w:rPrChange>
        </w:rPr>
        <w:t>startIndex</w:t>
      </w:r>
      <w:proofErr w:type="spellEnd"/>
      <w:r w:rsidRPr="00D62216">
        <w:rPr>
          <w:rPrChange w:id="7299" w:author="凡 张" w:date="2019-05-26T07:05:00Z">
            <w:rPr/>
          </w:rPrChange>
        </w:rPr>
        <w:t xml:space="preserve">, </w:t>
      </w:r>
      <w:proofErr w:type="spellStart"/>
      <w:r w:rsidRPr="00D62216">
        <w:rPr>
          <w:rPrChange w:id="7300" w:author="凡 张" w:date="2019-05-26T07:05:00Z">
            <w:rPr/>
          </w:rPrChange>
        </w:rPr>
        <w:t>endIndex</w:t>
      </w:r>
      <w:proofErr w:type="spellEnd"/>
      <w:r w:rsidRPr="00D62216">
        <w:rPr>
          <w:rPrChange w:id="7301" w:author="凡 张" w:date="2019-05-26T07:05:00Z">
            <w:rPr/>
          </w:rPrChange>
        </w:rPr>
        <w:t xml:space="preserve">] = </w:t>
      </w:r>
      <w:proofErr w:type="spellStart"/>
      <w:r w:rsidRPr="00D62216">
        <w:rPr>
          <w:rPrChange w:id="7302" w:author="凡 张" w:date="2019-05-26T07:05:00Z">
            <w:rPr/>
          </w:rPrChange>
        </w:rPr>
        <w:t>regexp</w:t>
      </w:r>
      <w:proofErr w:type="spellEnd"/>
      <w:r w:rsidRPr="00D62216">
        <w:rPr>
          <w:rPrChange w:id="7303" w:author="凡 张" w:date="2019-05-26T07:05:00Z">
            <w:rPr/>
          </w:rPrChange>
        </w:rPr>
        <w:t>(</w:t>
      </w:r>
      <w:proofErr w:type="spellStart"/>
      <w:r w:rsidRPr="00D62216">
        <w:rPr>
          <w:rPrChange w:id="7304" w:author="凡 张" w:date="2019-05-26T07:05:00Z">
            <w:rPr/>
          </w:rPrChange>
        </w:rPr>
        <w:t>patternName</w:t>
      </w:r>
      <w:proofErr w:type="spellEnd"/>
      <w:r w:rsidRPr="00D62216">
        <w:rPr>
          <w:rPrChange w:id="7305" w:author="凡 张" w:date="2019-05-26T07:05:00Z">
            <w:rPr/>
          </w:rPrChange>
        </w:rPr>
        <w:t>, 'h[\d]*_');</w:t>
      </w:r>
      <w:r w:rsidRPr="00D62216">
        <w:rPr>
          <w:rPrChange w:id="7306" w:author="凡 张" w:date="2019-05-26T07:05:00Z">
            <w:rPr/>
          </w:rPrChange>
        </w:rPr>
        <w:br/>
        <w:t xml:space="preserve">    height = str2num(</w:t>
      </w:r>
      <w:proofErr w:type="spellStart"/>
      <w:r w:rsidRPr="00D62216">
        <w:rPr>
          <w:rPrChange w:id="7307" w:author="凡 张" w:date="2019-05-26T07:05:00Z">
            <w:rPr/>
          </w:rPrChange>
        </w:rPr>
        <w:t>patternName</w:t>
      </w:r>
      <w:proofErr w:type="spellEnd"/>
      <w:r w:rsidRPr="00D62216">
        <w:rPr>
          <w:rPrChange w:id="7308" w:author="凡 张" w:date="2019-05-26T07:05:00Z">
            <w:rPr/>
          </w:rPrChange>
        </w:rPr>
        <w:t>(startIndex+1:endIndex-1));</w:t>
      </w:r>
      <w:r w:rsidRPr="00D62216">
        <w:rPr>
          <w:rPrChange w:id="7309" w:author="凡 张" w:date="2019-05-26T07:05:00Z">
            <w:rPr/>
          </w:rPrChange>
        </w:rPr>
        <w:br/>
      </w:r>
      <w:r w:rsidRPr="00D62216">
        <w:rPr>
          <w:rPrChange w:id="7310" w:author="凡 张" w:date="2019-05-26T07:05:00Z">
            <w:rPr/>
          </w:rPrChange>
        </w:rPr>
        <w:br/>
      </w:r>
      <w:r w:rsidRPr="00D62216">
        <w:rPr>
          <w:rPrChange w:id="7311" w:author="凡 张" w:date="2019-05-26T07:05:00Z">
            <w:rPr/>
          </w:rPrChange>
        </w:rPr>
        <w:lastRenderedPageBreak/>
        <w:t xml:space="preserve">    % take out the minimum gray value</w:t>
      </w:r>
      <w:r w:rsidRPr="00D62216">
        <w:rPr>
          <w:rPrChange w:id="7312" w:author="凡 张" w:date="2019-05-26T07:05:00Z">
            <w:rPr/>
          </w:rPrChange>
        </w:rPr>
        <w:br/>
        <w:t xml:space="preserve">    [</w:t>
      </w:r>
      <w:proofErr w:type="spellStart"/>
      <w:r w:rsidRPr="00D62216">
        <w:rPr>
          <w:rPrChange w:id="7313" w:author="凡 张" w:date="2019-05-26T07:05:00Z">
            <w:rPr/>
          </w:rPrChange>
        </w:rPr>
        <w:t>startIndex</w:t>
      </w:r>
      <w:proofErr w:type="spellEnd"/>
      <w:r w:rsidRPr="00D62216">
        <w:rPr>
          <w:rPrChange w:id="7314" w:author="凡 张" w:date="2019-05-26T07:05:00Z">
            <w:rPr/>
          </w:rPrChange>
        </w:rPr>
        <w:t xml:space="preserve">, </w:t>
      </w:r>
      <w:proofErr w:type="spellStart"/>
      <w:r w:rsidRPr="00D62216">
        <w:rPr>
          <w:rPrChange w:id="7315" w:author="凡 张" w:date="2019-05-26T07:05:00Z">
            <w:rPr/>
          </w:rPrChange>
        </w:rPr>
        <w:t>endIndex</w:t>
      </w:r>
      <w:proofErr w:type="spellEnd"/>
      <w:r w:rsidRPr="00D62216">
        <w:rPr>
          <w:rPrChange w:id="7316" w:author="凡 张" w:date="2019-05-26T07:05:00Z">
            <w:rPr/>
          </w:rPrChange>
        </w:rPr>
        <w:t xml:space="preserve">] = </w:t>
      </w:r>
      <w:proofErr w:type="spellStart"/>
      <w:r w:rsidRPr="00D62216">
        <w:rPr>
          <w:rPrChange w:id="7317" w:author="凡 张" w:date="2019-05-26T07:05:00Z">
            <w:rPr/>
          </w:rPrChange>
        </w:rPr>
        <w:t>regexp</w:t>
      </w:r>
      <w:proofErr w:type="spellEnd"/>
      <w:r w:rsidRPr="00D62216">
        <w:rPr>
          <w:rPrChange w:id="7318" w:author="凡 张" w:date="2019-05-26T07:05:00Z">
            <w:rPr/>
          </w:rPrChange>
        </w:rPr>
        <w:t>(</w:t>
      </w:r>
      <w:proofErr w:type="spellStart"/>
      <w:r w:rsidRPr="00D62216">
        <w:rPr>
          <w:rPrChange w:id="7319" w:author="凡 张" w:date="2019-05-26T07:05:00Z">
            <w:rPr/>
          </w:rPrChange>
        </w:rPr>
        <w:t>patternName</w:t>
      </w:r>
      <w:proofErr w:type="spellEnd"/>
      <w:r w:rsidRPr="00D62216">
        <w:rPr>
          <w:rPrChange w:id="7320" w:author="凡 张" w:date="2019-05-26T07:05:00Z">
            <w:rPr/>
          </w:rPrChange>
        </w:rPr>
        <w:t>, 'g[\d]*_');</w:t>
      </w:r>
      <w:r w:rsidRPr="00D62216">
        <w:rPr>
          <w:rPrChange w:id="7321" w:author="凡 张" w:date="2019-05-26T07:05:00Z">
            <w:rPr/>
          </w:rPrChange>
        </w:rPr>
        <w:br/>
        <w:t xml:space="preserve">    </w:t>
      </w:r>
      <w:proofErr w:type="spellStart"/>
      <w:r w:rsidRPr="00D62216">
        <w:rPr>
          <w:rPrChange w:id="7322" w:author="凡 张" w:date="2019-05-26T07:05:00Z">
            <w:rPr/>
          </w:rPrChange>
        </w:rPr>
        <w:t>minGray</w:t>
      </w:r>
      <w:proofErr w:type="spellEnd"/>
      <w:r w:rsidRPr="00D62216">
        <w:rPr>
          <w:rPrChange w:id="7323" w:author="凡 张" w:date="2019-05-26T07:05:00Z">
            <w:rPr/>
          </w:rPrChange>
        </w:rPr>
        <w:t xml:space="preserve"> = str2num(</w:t>
      </w:r>
      <w:proofErr w:type="spellStart"/>
      <w:r w:rsidRPr="00D62216">
        <w:rPr>
          <w:rPrChange w:id="7324" w:author="凡 张" w:date="2019-05-26T07:05:00Z">
            <w:rPr/>
          </w:rPrChange>
        </w:rPr>
        <w:t>patternName</w:t>
      </w:r>
      <w:proofErr w:type="spellEnd"/>
      <w:r w:rsidRPr="00D62216">
        <w:rPr>
          <w:rPrChange w:id="7325" w:author="凡 张" w:date="2019-05-26T07:05:00Z">
            <w:rPr/>
          </w:rPrChange>
        </w:rPr>
        <w:t>(startIndex+1:endIndex-1));</w:t>
      </w:r>
      <w:r w:rsidRPr="00D62216">
        <w:rPr>
          <w:rPrChange w:id="7326" w:author="凡 张" w:date="2019-05-26T07:05:00Z">
            <w:rPr/>
          </w:rPrChange>
        </w:rPr>
        <w:br/>
      </w:r>
      <w:r w:rsidRPr="00D62216">
        <w:rPr>
          <w:rPrChange w:id="7327" w:author="凡 张" w:date="2019-05-26T07:05:00Z">
            <w:rPr/>
          </w:rPrChange>
        </w:rPr>
        <w:br/>
        <w:t xml:space="preserve">    % take out the </w:t>
      </w:r>
      <w:proofErr w:type="spellStart"/>
      <w:r w:rsidRPr="00D62216">
        <w:rPr>
          <w:rPrChange w:id="7328" w:author="凡 张" w:date="2019-05-26T07:05:00Z">
            <w:rPr/>
          </w:rPrChange>
        </w:rPr>
        <w:t>maxium</w:t>
      </w:r>
      <w:proofErr w:type="spellEnd"/>
      <w:r w:rsidRPr="00D62216">
        <w:rPr>
          <w:rPrChange w:id="7329" w:author="凡 张" w:date="2019-05-26T07:05:00Z">
            <w:rPr/>
          </w:rPrChange>
        </w:rPr>
        <w:t xml:space="preserve"> gray value</w:t>
      </w:r>
      <w:r w:rsidRPr="00D62216">
        <w:rPr>
          <w:rPrChange w:id="7330" w:author="凡 张" w:date="2019-05-26T07:05:00Z">
            <w:rPr/>
          </w:rPrChange>
        </w:rPr>
        <w:br/>
        <w:t xml:space="preserve">    [</w:t>
      </w:r>
      <w:proofErr w:type="spellStart"/>
      <w:r w:rsidRPr="00D62216">
        <w:rPr>
          <w:rPrChange w:id="7331" w:author="凡 张" w:date="2019-05-26T07:05:00Z">
            <w:rPr/>
          </w:rPrChange>
        </w:rPr>
        <w:t>startIndex</w:t>
      </w:r>
      <w:proofErr w:type="spellEnd"/>
      <w:r w:rsidRPr="00D62216">
        <w:rPr>
          <w:rPrChange w:id="7332" w:author="凡 张" w:date="2019-05-26T07:05:00Z">
            <w:rPr/>
          </w:rPrChange>
        </w:rPr>
        <w:t xml:space="preserve">, </w:t>
      </w:r>
      <w:proofErr w:type="spellStart"/>
      <w:r w:rsidRPr="00D62216">
        <w:rPr>
          <w:rPrChange w:id="7333" w:author="凡 张" w:date="2019-05-26T07:05:00Z">
            <w:rPr/>
          </w:rPrChange>
        </w:rPr>
        <w:t>endIndex</w:t>
      </w:r>
      <w:proofErr w:type="spellEnd"/>
      <w:r w:rsidRPr="00D62216">
        <w:rPr>
          <w:rPrChange w:id="7334" w:author="凡 张" w:date="2019-05-26T07:05:00Z">
            <w:rPr/>
          </w:rPrChange>
        </w:rPr>
        <w:t xml:space="preserve">] = </w:t>
      </w:r>
      <w:proofErr w:type="spellStart"/>
      <w:r w:rsidRPr="00D62216">
        <w:rPr>
          <w:rPrChange w:id="7335" w:author="凡 张" w:date="2019-05-26T07:05:00Z">
            <w:rPr/>
          </w:rPrChange>
        </w:rPr>
        <w:t>regexp</w:t>
      </w:r>
      <w:proofErr w:type="spellEnd"/>
      <w:r w:rsidRPr="00D62216">
        <w:rPr>
          <w:rPrChange w:id="7336" w:author="凡 张" w:date="2019-05-26T07:05:00Z">
            <w:rPr/>
          </w:rPrChange>
        </w:rPr>
        <w:t>(</w:t>
      </w:r>
      <w:proofErr w:type="spellStart"/>
      <w:r w:rsidRPr="00D62216">
        <w:rPr>
          <w:rPrChange w:id="7337" w:author="凡 张" w:date="2019-05-26T07:05:00Z">
            <w:rPr/>
          </w:rPrChange>
        </w:rPr>
        <w:t>patternName</w:t>
      </w:r>
      <w:proofErr w:type="spellEnd"/>
      <w:r w:rsidRPr="00D62216">
        <w:rPr>
          <w:rPrChange w:id="7338" w:author="凡 张" w:date="2019-05-26T07:05:00Z">
            <w:rPr/>
          </w:rPrChange>
        </w:rPr>
        <w:t>, '_[\d]*_');</w:t>
      </w:r>
      <w:r w:rsidRPr="00D62216">
        <w:rPr>
          <w:rPrChange w:id="7339" w:author="凡 张" w:date="2019-05-26T07:05:00Z">
            <w:rPr/>
          </w:rPrChange>
        </w:rPr>
        <w:br/>
        <w:t xml:space="preserve">    </w:t>
      </w:r>
      <w:proofErr w:type="spellStart"/>
      <w:r w:rsidRPr="00D62216">
        <w:rPr>
          <w:rPrChange w:id="7340" w:author="凡 张" w:date="2019-05-26T07:05:00Z">
            <w:rPr/>
          </w:rPrChange>
        </w:rPr>
        <w:t>maxGray</w:t>
      </w:r>
      <w:proofErr w:type="spellEnd"/>
      <w:r w:rsidRPr="00D62216">
        <w:rPr>
          <w:rPrChange w:id="7341" w:author="凡 张" w:date="2019-05-26T07:05:00Z">
            <w:rPr/>
          </w:rPrChange>
        </w:rPr>
        <w:t xml:space="preserve"> = str2num(</w:t>
      </w:r>
      <w:proofErr w:type="spellStart"/>
      <w:r w:rsidRPr="00D62216">
        <w:rPr>
          <w:rPrChange w:id="7342" w:author="凡 张" w:date="2019-05-26T07:05:00Z">
            <w:rPr/>
          </w:rPrChange>
        </w:rPr>
        <w:t>patternName</w:t>
      </w:r>
      <w:proofErr w:type="spellEnd"/>
      <w:r w:rsidRPr="00D62216">
        <w:rPr>
          <w:rPrChange w:id="7343" w:author="凡 张" w:date="2019-05-26T07:05:00Z">
            <w:rPr/>
          </w:rPrChange>
        </w:rPr>
        <w:t>(startIndex+1:endIndex-1));</w:t>
      </w:r>
      <w:r w:rsidRPr="00D62216">
        <w:rPr>
          <w:rPrChange w:id="7344" w:author="凡 张" w:date="2019-05-26T07:05:00Z">
            <w:rPr/>
          </w:rPrChange>
        </w:rPr>
        <w:br/>
      </w:r>
      <w:r w:rsidRPr="00D62216">
        <w:rPr>
          <w:rPrChange w:id="7345" w:author="凡 张" w:date="2019-05-26T07:05:00Z">
            <w:rPr/>
          </w:rPrChange>
        </w:rPr>
        <w:br/>
        <w:t xml:space="preserve">    % take out the wavelength</w:t>
      </w:r>
      <w:r w:rsidRPr="00D62216">
        <w:rPr>
          <w:rPrChange w:id="7346" w:author="凡 张" w:date="2019-05-26T07:05:00Z">
            <w:rPr/>
          </w:rPrChange>
        </w:rPr>
        <w:br/>
        <w:t xml:space="preserve">    [</w:t>
      </w:r>
      <w:proofErr w:type="spellStart"/>
      <w:r w:rsidRPr="00D62216">
        <w:rPr>
          <w:rPrChange w:id="7347" w:author="凡 张" w:date="2019-05-26T07:05:00Z">
            <w:rPr/>
          </w:rPrChange>
        </w:rPr>
        <w:t>startIndex</w:t>
      </w:r>
      <w:proofErr w:type="spellEnd"/>
      <w:r w:rsidRPr="00D62216">
        <w:rPr>
          <w:rPrChange w:id="7348" w:author="凡 张" w:date="2019-05-26T07:05:00Z">
            <w:rPr/>
          </w:rPrChange>
        </w:rPr>
        <w:t xml:space="preserve">, </w:t>
      </w:r>
      <w:proofErr w:type="spellStart"/>
      <w:r w:rsidRPr="00D62216">
        <w:rPr>
          <w:rPrChange w:id="7349" w:author="凡 张" w:date="2019-05-26T07:05:00Z">
            <w:rPr/>
          </w:rPrChange>
        </w:rPr>
        <w:t>endIndex</w:t>
      </w:r>
      <w:proofErr w:type="spellEnd"/>
      <w:r w:rsidRPr="00D62216">
        <w:rPr>
          <w:rPrChange w:id="7350" w:author="凡 张" w:date="2019-05-26T07:05:00Z">
            <w:rPr/>
          </w:rPrChange>
        </w:rPr>
        <w:t xml:space="preserve">] = </w:t>
      </w:r>
      <w:proofErr w:type="spellStart"/>
      <w:r w:rsidRPr="00D62216">
        <w:rPr>
          <w:rPrChange w:id="7351" w:author="凡 张" w:date="2019-05-26T07:05:00Z">
            <w:rPr/>
          </w:rPrChange>
        </w:rPr>
        <w:t>regexp</w:t>
      </w:r>
      <w:proofErr w:type="spellEnd"/>
      <w:r w:rsidRPr="00D62216">
        <w:rPr>
          <w:rPrChange w:id="7352" w:author="凡 张" w:date="2019-05-26T07:05:00Z">
            <w:rPr/>
          </w:rPrChange>
        </w:rPr>
        <w:t>(</w:t>
      </w:r>
      <w:proofErr w:type="spellStart"/>
      <w:r w:rsidRPr="00D62216">
        <w:rPr>
          <w:rPrChange w:id="7353" w:author="凡 张" w:date="2019-05-26T07:05:00Z">
            <w:rPr/>
          </w:rPrChange>
        </w:rPr>
        <w:t>patternName</w:t>
      </w:r>
      <w:proofErr w:type="spellEnd"/>
      <w:r w:rsidRPr="00D62216">
        <w:rPr>
          <w:rPrChange w:id="7354" w:author="凡 张" w:date="2019-05-26T07:05:00Z">
            <w:rPr/>
          </w:rPrChange>
        </w:rPr>
        <w:t>, '</w:t>
      </w:r>
      <w:proofErr w:type="spellStart"/>
      <w:r w:rsidRPr="00D62216">
        <w:rPr>
          <w:rPrChange w:id="7355" w:author="凡 张" w:date="2019-05-26T07:05:00Z">
            <w:rPr/>
          </w:rPrChange>
        </w:rPr>
        <w:t>wl</w:t>
      </w:r>
      <w:proofErr w:type="spellEnd"/>
      <w:r w:rsidRPr="00D62216">
        <w:rPr>
          <w:rPrChange w:id="7356" w:author="凡 张" w:date="2019-05-26T07:05:00Z">
            <w:rPr/>
          </w:rPrChange>
        </w:rPr>
        <w:t>[\d]*_');</w:t>
      </w:r>
      <w:r w:rsidRPr="00D62216">
        <w:rPr>
          <w:rPrChange w:id="7357" w:author="凡 张" w:date="2019-05-26T07:05:00Z">
            <w:rPr/>
          </w:rPrChange>
        </w:rPr>
        <w:br/>
        <w:t xml:space="preserve">    pitch = str2num(</w:t>
      </w:r>
      <w:proofErr w:type="spellStart"/>
      <w:r w:rsidRPr="00D62216">
        <w:rPr>
          <w:rPrChange w:id="7358" w:author="凡 张" w:date="2019-05-26T07:05:00Z">
            <w:rPr/>
          </w:rPrChange>
        </w:rPr>
        <w:t>patternName</w:t>
      </w:r>
      <w:proofErr w:type="spellEnd"/>
      <w:r w:rsidRPr="00D62216">
        <w:rPr>
          <w:rPrChange w:id="7359" w:author="凡 张" w:date="2019-05-26T07:05:00Z">
            <w:rPr/>
          </w:rPrChange>
        </w:rPr>
        <w:t>(startIndex+2:endIndex-1)); %#ok&lt;*ST2NM&gt;</w:t>
      </w:r>
      <w:r w:rsidRPr="00D62216">
        <w:rPr>
          <w:rPrChange w:id="7360" w:author="凡 张" w:date="2019-05-26T07:05:00Z">
            <w:rPr/>
          </w:rPrChange>
        </w:rPr>
        <w:br/>
      </w:r>
      <w:r w:rsidRPr="00D62216">
        <w:rPr>
          <w:rPrChange w:id="7361" w:author="凡 张" w:date="2019-05-26T07:05:00Z">
            <w:rPr/>
          </w:rPrChange>
        </w:rPr>
        <w:br/>
        <w:t xml:space="preserve">    % take out the phase</w:t>
      </w:r>
      <w:r w:rsidRPr="00D62216">
        <w:rPr>
          <w:rPrChange w:id="7362" w:author="凡 张" w:date="2019-05-26T07:05:00Z">
            <w:rPr/>
          </w:rPrChange>
        </w:rPr>
        <w:br/>
        <w:t xml:space="preserve">    [</w:t>
      </w:r>
      <w:proofErr w:type="spellStart"/>
      <w:r w:rsidRPr="00D62216">
        <w:rPr>
          <w:rPrChange w:id="7363" w:author="凡 张" w:date="2019-05-26T07:05:00Z">
            <w:rPr/>
          </w:rPrChange>
        </w:rPr>
        <w:t>startIndex</w:t>
      </w:r>
      <w:proofErr w:type="spellEnd"/>
      <w:r w:rsidRPr="00D62216">
        <w:rPr>
          <w:rPrChange w:id="7364" w:author="凡 张" w:date="2019-05-26T07:05:00Z">
            <w:rPr/>
          </w:rPrChange>
        </w:rPr>
        <w:t xml:space="preserve">, </w:t>
      </w:r>
      <w:proofErr w:type="spellStart"/>
      <w:r w:rsidRPr="00D62216">
        <w:rPr>
          <w:rPrChange w:id="7365" w:author="凡 张" w:date="2019-05-26T07:05:00Z">
            <w:rPr/>
          </w:rPrChange>
        </w:rPr>
        <w:t>endIndex</w:t>
      </w:r>
      <w:proofErr w:type="spellEnd"/>
      <w:r w:rsidRPr="00D62216">
        <w:rPr>
          <w:rPrChange w:id="7366" w:author="凡 张" w:date="2019-05-26T07:05:00Z">
            <w:rPr/>
          </w:rPrChange>
        </w:rPr>
        <w:t xml:space="preserve">] = </w:t>
      </w:r>
      <w:proofErr w:type="spellStart"/>
      <w:r w:rsidRPr="00D62216">
        <w:rPr>
          <w:rPrChange w:id="7367" w:author="凡 张" w:date="2019-05-26T07:05:00Z">
            <w:rPr/>
          </w:rPrChange>
        </w:rPr>
        <w:t>regexp</w:t>
      </w:r>
      <w:proofErr w:type="spellEnd"/>
      <w:r w:rsidRPr="00D62216">
        <w:rPr>
          <w:rPrChange w:id="7368" w:author="凡 张" w:date="2019-05-26T07:05:00Z">
            <w:rPr/>
          </w:rPrChange>
        </w:rPr>
        <w:t>(</w:t>
      </w:r>
      <w:proofErr w:type="spellStart"/>
      <w:r w:rsidRPr="00D62216">
        <w:rPr>
          <w:rPrChange w:id="7369" w:author="凡 张" w:date="2019-05-26T07:05:00Z">
            <w:rPr/>
          </w:rPrChange>
        </w:rPr>
        <w:t>patternName</w:t>
      </w:r>
      <w:proofErr w:type="spellEnd"/>
      <w:r w:rsidRPr="00D62216">
        <w:rPr>
          <w:rPrChange w:id="7370" w:author="凡 张" w:date="2019-05-26T07:05:00Z">
            <w:rPr/>
          </w:rPrChange>
        </w:rPr>
        <w:t>, 'p[\d]*.[\d]*_');</w:t>
      </w:r>
      <w:r w:rsidRPr="00D62216">
        <w:rPr>
          <w:rPrChange w:id="7371" w:author="凡 张" w:date="2019-05-26T07:05:00Z">
            <w:rPr/>
          </w:rPrChange>
        </w:rPr>
        <w:br/>
        <w:t xml:space="preserve">    phase = str2num(</w:t>
      </w:r>
      <w:proofErr w:type="spellStart"/>
      <w:r w:rsidRPr="00D62216">
        <w:rPr>
          <w:rPrChange w:id="7372" w:author="凡 张" w:date="2019-05-26T07:05:00Z">
            <w:rPr/>
          </w:rPrChange>
        </w:rPr>
        <w:t>patternName</w:t>
      </w:r>
      <w:proofErr w:type="spellEnd"/>
      <w:r w:rsidRPr="00D62216">
        <w:rPr>
          <w:rPrChange w:id="7373" w:author="凡 张" w:date="2019-05-26T07:05:00Z">
            <w:rPr/>
          </w:rPrChange>
        </w:rPr>
        <w:t>(startIndex+1:endIndex-1));</w:t>
      </w:r>
      <w:r w:rsidRPr="00D62216">
        <w:rPr>
          <w:rPrChange w:id="7374" w:author="凡 张" w:date="2019-05-26T07:05:00Z">
            <w:rPr/>
          </w:rPrChange>
        </w:rPr>
        <w:br/>
      </w:r>
      <w:r w:rsidRPr="00D62216">
        <w:rPr>
          <w:rPrChange w:id="7375" w:author="凡 张" w:date="2019-05-26T07:05:00Z">
            <w:rPr/>
          </w:rPrChange>
        </w:rPr>
        <w:br/>
        <w:t xml:space="preserve">    % take out the binary or </w:t>
      </w:r>
      <w:proofErr w:type="spellStart"/>
      <w:r w:rsidRPr="00D62216">
        <w:rPr>
          <w:rPrChange w:id="7376" w:author="凡 张" w:date="2019-05-26T07:05:00Z">
            <w:rPr/>
          </w:rPrChange>
        </w:rPr>
        <w:t>sinuidal</w:t>
      </w:r>
      <w:proofErr w:type="spellEnd"/>
      <w:r w:rsidRPr="00D62216">
        <w:rPr>
          <w:rPrChange w:id="7377" w:author="凡 张" w:date="2019-05-26T07:05:00Z">
            <w:rPr/>
          </w:rPrChange>
        </w:rPr>
        <w:t xml:space="preserve"> signal</w:t>
      </w:r>
      <w:r w:rsidRPr="00D62216">
        <w:rPr>
          <w:rPrChange w:id="7378" w:author="凡 张" w:date="2019-05-26T07:05:00Z">
            <w:rPr/>
          </w:rPrChange>
        </w:rPr>
        <w:br/>
        <w:t xml:space="preserve">    </w:t>
      </w:r>
      <w:proofErr w:type="spellStart"/>
      <w:r w:rsidRPr="00D62216">
        <w:rPr>
          <w:rPrChange w:id="7379" w:author="凡 张" w:date="2019-05-26T07:05:00Z">
            <w:rPr/>
          </w:rPrChange>
        </w:rPr>
        <w:t>isBinary</w:t>
      </w:r>
      <w:proofErr w:type="spellEnd"/>
      <w:r w:rsidRPr="00D62216">
        <w:rPr>
          <w:rPrChange w:id="7380" w:author="凡 张" w:date="2019-05-26T07:05:00Z">
            <w:rPr/>
          </w:rPrChange>
        </w:rPr>
        <w:t xml:space="preserve"> = (</w:t>
      </w:r>
      <w:proofErr w:type="spellStart"/>
      <w:r w:rsidRPr="00D62216">
        <w:rPr>
          <w:rPrChange w:id="7381" w:author="凡 张" w:date="2019-05-26T07:05:00Z">
            <w:rPr/>
          </w:rPrChange>
        </w:rPr>
        <w:t>patternName</w:t>
      </w:r>
      <w:proofErr w:type="spellEnd"/>
      <w:r w:rsidRPr="00D62216">
        <w:rPr>
          <w:rPrChange w:id="7382" w:author="凡 张" w:date="2019-05-26T07:05:00Z">
            <w:rPr/>
          </w:rPrChange>
        </w:rPr>
        <w:t>(end-4) == 'B');</w:t>
      </w:r>
      <w:r w:rsidRPr="00D62216">
        <w:rPr>
          <w:rPrChange w:id="7383" w:author="凡 张" w:date="2019-05-26T07:05:00Z">
            <w:rPr/>
          </w:rPrChange>
        </w:rPr>
        <w:br/>
      </w:r>
      <w:r w:rsidRPr="00D62216">
        <w:rPr>
          <w:rPrChange w:id="7384" w:author="凡 张" w:date="2019-05-26T07:05:00Z">
            <w:rPr/>
          </w:rPrChange>
        </w:rPr>
        <w:br/>
        <w:t xml:space="preserve">    % new phases</w:t>
      </w:r>
      <w:r w:rsidRPr="00D62216">
        <w:rPr>
          <w:rPrChange w:id="7385" w:author="凡 张" w:date="2019-05-26T07:05:00Z">
            <w:rPr/>
          </w:rPrChange>
        </w:rPr>
        <w:br/>
        <w:t xml:space="preserve">    </w:t>
      </w:r>
      <w:proofErr w:type="spellStart"/>
      <w:r w:rsidRPr="00D62216">
        <w:rPr>
          <w:rPrChange w:id="7386" w:author="凡 张" w:date="2019-05-26T07:05:00Z">
            <w:rPr/>
          </w:rPrChange>
        </w:rPr>
        <w:t>phaseZero</w:t>
      </w:r>
      <w:proofErr w:type="spellEnd"/>
      <w:r w:rsidRPr="00D62216">
        <w:rPr>
          <w:rPrChange w:id="7387" w:author="凡 张" w:date="2019-05-26T07:05:00Z">
            <w:rPr/>
          </w:rPrChange>
        </w:rPr>
        <w:t xml:space="preserve"> = phase;</w:t>
      </w:r>
      <w:r w:rsidRPr="00D62216">
        <w:rPr>
          <w:rPrChange w:id="7388" w:author="凡 张" w:date="2019-05-26T07:05:00Z">
            <w:rPr/>
          </w:rPrChange>
        </w:rPr>
        <w:br/>
        <w:t xml:space="preserve">    </w:t>
      </w:r>
      <w:proofErr w:type="spellStart"/>
      <w:r w:rsidRPr="00D62216">
        <w:rPr>
          <w:rPrChange w:id="7389" w:author="凡 张" w:date="2019-05-26T07:05:00Z">
            <w:rPr/>
          </w:rPrChange>
        </w:rPr>
        <w:t>phasePi</w:t>
      </w:r>
      <w:proofErr w:type="spellEnd"/>
      <w:r w:rsidRPr="00D62216">
        <w:rPr>
          <w:rPrChange w:id="7390" w:author="凡 张" w:date="2019-05-26T07:05:00Z">
            <w:rPr/>
          </w:rPrChange>
        </w:rPr>
        <w:t xml:space="preserve"> = phase + pitch / 2;</w:t>
      </w:r>
      <w:r w:rsidRPr="00D62216">
        <w:rPr>
          <w:rPrChange w:id="7391" w:author="凡 张" w:date="2019-05-26T07:05:00Z">
            <w:rPr/>
          </w:rPrChange>
        </w:rPr>
        <w:br/>
        <w:t xml:space="preserve">    </w:t>
      </w:r>
      <w:proofErr w:type="spellStart"/>
      <w:r w:rsidRPr="00D62216">
        <w:rPr>
          <w:rPrChange w:id="7392" w:author="凡 张" w:date="2019-05-26T07:05:00Z">
            <w:rPr/>
          </w:rPrChange>
        </w:rPr>
        <w:t>phaseDelta</w:t>
      </w:r>
      <w:proofErr w:type="spellEnd"/>
      <w:r w:rsidRPr="00D62216">
        <w:rPr>
          <w:rPrChange w:id="7393" w:author="凡 张" w:date="2019-05-26T07:05:00Z">
            <w:rPr/>
          </w:rPrChange>
        </w:rPr>
        <w:t xml:space="preserve"> = phase + </w:t>
      </w:r>
      <w:proofErr w:type="spellStart"/>
      <w:r w:rsidRPr="00D62216">
        <w:rPr>
          <w:rPrChange w:id="7394" w:author="凡 张" w:date="2019-05-26T07:05:00Z">
            <w:rPr/>
          </w:rPrChange>
        </w:rPr>
        <w:t>deltaPixel</w:t>
      </w:r>
      <w:proofErr w:type="spellEnd"/>
      <w:r w:rsidRPr="00D62216">
        <w:rPr>
          <w:rPrChange w:id="7395" w:author="凡 张" w:date="2019-05-26T07:05:00Z">
            <w:rPr/>
          </w:rPrChange>
        </w:rPr>
        <w:t>;</w:t>
      </w:r>
      <w:r w:rsidRPr="00D62216">
        <w:rPr>
          <w:rPrChange w:id="7396" w:author="凡 张" w:date="2019-05-26T07:05:00Z">
            <w:rPr/>
          </w:rPrChange>
        </w:rPr>
        <w:br/>
        <w:t xml:space="preserve">    </w:t>
      </w:r>
      <w:proofErr w:type="spellStart"/>
      <w:r w:rsidRPr="00D62216">
        <w:rPr>
          <w:rPrChange w:id="7397" w:author="凡 张" w:date="2019-05-26T07:05:00Z">
            <w:rPr/>
          </w:rPrChange>
        </w:rPr>
        <w:t>phaseDeltaPi</w:t>
      </w:r>
      <w:proofErr w:type="spellEnd"/>
      <w:r w:rsidRPr="00D62216">
        <w:rPr>
          <w:rPrChange w:id="7398" w:author="凡 张" w:date="2019-05-26T07:05:00Z">
            <w:rPr/>
          </w:rPrChange>
        </w:rPr>
        <w:t xml:space="preserve"> = phase +  pitch / 2 + </w:t>
      </w:r>
      <w:proofErr w:type="spellStart"/>
      <w:r w:rsidRPr="00D62216">
        <w:rPr>
          <w:rPrChange w:id="7399" w:author="凡 张" w:date="2019-05-26T07:05:00Z">
            <w:rPr/>
          </w:rPrChange>
        </w:rPr>
        <w:t>deltaPixel</w:t>
      </w:r>
      <w:proofErr w:type="spellEnd"/>
      <w:r w:rsidRPr="00D62216">
        <w:rPr>
          <w:rPrChange w:id="7400" w:author="凡 张" w:date="2019-05-26T07:05:00Z">
            <w:rPr/>
          </w:rPrChange>
        </w:rPr>
        <w:t>;</w:t>
      </w:r>
      <w:r w:rsidRPr="00D62216">
        <w:rPr>
          <w:rPrChange w:id="7401" w:author="凡 张" w:date="2019-05-26T07:05:00Z">
            <w:rPr/>
          </w:rPrChange>
        </w:rPr>
        <w:br/>
      </w:r>
      <w:r w:rsidRPr="00D62216">
        <w:rPr>
          <w:rPrChange w:id="7402" w:author="凡 张" w:date="2019-05-26T07:05:00Z">
            <w:rPr/>
          </w:rPrChange>
        </w:rPr>
        <w:br/>
        <w:t xml:space="preserve">    [pattern0, ~] = </w:t>
      </w:r>
      <w:proofErr w:type="spellStart"/>
      <w:r w:rsidRPr="00D62216">
        <w:rPr>
          <w:rPrChange w:id="7403" w:author="凡 张" w:date="2019-05-26T07:05:00Z">
            <w:rPr/>
          </w:rPrChange>
        </w:rPr>
        <w:t>generatePattern</w:t>
      </w:r>
      <w:proofErr w:type="spellEnd"/>
      <w:r w:rsidRPr="00D62216">
        <w:rPr>
          <w:rPrChange w:id="7404" w:author="凡 张" w:date="2019-05-26T07:05:00Z">
            <w:rPr/>
          </w:rPrChange>
        </w:rPr>
        <w:t xml:space="preserve">(width, height, </w:t>
      </w:r>
      <w:proofErr w:type="spellStart"/>
      <w:r w:rsidRPr="00D62216">
        <w:rPr>
          <w:rPrChange w:id="7405" w:author="凡 张" w:date="2019-05-26T07:05:00Z">
            <w:rPr/>
          </w:rPrChange>
        </w:rPr>
        <w:t>minGray</w:t>
      </w:r>
      <w:proofErr w:type="spellEnd"/>
      <w:r w:rsidRPr="00D62216">
        <w:rPr>
          <w:rPrChange w:id="7406" w:author="凡 张" w:date="2019-05-26T07:05:00Z">
            <w:rPr/>
          </w:rPrChange>
        </w:rPr>
        <w:t xml:space="preserve">, </w:t>
      </w:r>
      <w:proofErr w:type="spellStart"/>
      <w:r w:rsidRPr="00D62216">
        <w:rPr>
          <w:rPrChange w:id="7407" w:author="凡 张" w:date="2019-05-26T07:05:00Z">
            <w:rPr/>
          </w:rPrChange>
        </w:rPr>
        <w:t>maxGray</w:t>
      </w:r>
      <w:proofErr w:type="spellEnd"/>
      <w:r w:rsidRPr="00D62216">
        <w:rPr>
          <w:rPrChange w:id="7408" w:author="凡 张" w:date="2019-05-26T07:05:00Z">
            <w:rPr/>
          </w:rPrChange>
        </w:rPr>
        <w:t xml:space="preserve">, pitch, </w:t>
      </w:r>
      <w:proofErr w:type="spellStart"/>
      <w:r w:rsidRPr="00D62216">
        <w:rPr>
          <w:rPrChange w:id="7409" w:author="凡 张" w:date="2019-05-26T07:05:00Z">
            <w:rPr/>
          </w:rPrChange>
        </w:rPr>
        <w:t>phaseZero</w:t>
      </w:r>
      <w:proofErr w:type="spellEnd"/>
      <w:r w:rsidRPr="00D62216">
        <w:rPr>
          <w:rPrChange w:id="7410" w:author="凡 张" w:date="2019-05-26T07:05:00Z">
            <w:rPr/>
          </w:rPrChange>
        </w:rPr>
        <w:t xml:space="preserve">, </w:t>
      </w:r>
      <w:proofErr w:type="spellStart"/>
      <w:r w:rsidRPr="00D62216">
        <w:rPr>
          <w:rPrChange w:id="7411" w:author="凡 张" w:date="2019-05-26T07:05:00Z">
            <w:rPr/>
          </w:rPrChange>
        </w:rPr>
        <w:t>isBinary</w:t>
      </w:r>
      <w:proofErr w:type="spellEnd"/>
      <w:r w:rsidRPr="00D62216">
        <w:rPr>
          <w:rPrChange w:id="7412" w:author="凡 张" w:date="2019-05-26T07:05:00Z">
            <w:rPr/>
          </w:rPrChange>
        </w:rPr>
        <w:t>);</w:t>
      </w:r>
      <w:r w:rsidRPr="00D62216">
        <w:rPr>
          <w:rPrChange w:id="7413" w:author="凡 张" w:date="2019-05-26T07:05:00Z">
            <w:rPr/>
          </w:rPrChange>
        </w:rPr>
        <w:br/>
        <w:t xml:space="preserve">    [pattern1, ~] = </w:t>
      </w:r>
      <w:proofErr w:type="spellStart"/>
      <w:r w:rsidRPr="00D62216">
        <w:rPr>
          <w:rPrChange w:id="7414" w:author="凡 张" w:date="2019-05-26T07:05:00Z">
            <w:rPr/>
          </w:rPrChange>
        </w:rPr>
        <w:t>generatePattern</w:t>
      </w:r>
      <w:proofErr w:type="spellEnd"/>
      <w:r w:rsidRPr="00D62216">
        <w:rPr>
          <w:rPrChange w:id="7415" w:author="凡 张" w:date="2019-05-26T07:05:00Z">
            <w:rPr/>
          </w:rPrChange>
        </w:rPr>
        <w:t xml:space="preserve">(width, height, </w:t>
      </w:r>
      <w:proofErr w:type="spellStart"/>
      <w:r w:rsidRPr="00D62216">
        <w:rPr>
          <w:rPrChange w:id="7416" w:author="凡 张" w:date="2019-05-26T07:05:00Z">
            <w:rPr/>
          </w:rPrChange>
        </w:rPr>
        <w:t>minGray</w:t>
      </w:r>
      <w:proofErr w:type="spellEnd"/>
      <w:r w:rsidRPr="00D62216">
        <w:rPr>
          <w:rPrChange w:id="7417" w:author="凡 张" w:date="2019-05-26T07:05:00Z">
            <w:rPr/>
          </w:rPrChange>
        </w:rPr>
        <w:t xml:space="preserve">, </w:t>
      </w:r>
      <w:proofErr w:type="spellStart"/>
      <w:r w:rsidRPr="00D62216">
        <w:rPr>
          <w:rPrChange w:id="7418" w:author="凡 张" w:date="2019-05-26T07:05:00Z">
            <w:rPr/>
          </w:rPrChange>
        </w:rPr>
        <w:t>maxGray</w:t>
      </w:r>
      <w:proofErr w:type="spellEnd"/>
      <w:r w:rsidRPr="00D62216">
        <w:rPr>
          <w:rPrChange w:id="7419" w:author="凡 张" w:date="2019-05-26T07:05:00Z">
            <w:rPr/>
          </w:rPrChange>
        </w:rPr>
        <w:t xml:space="preserve">, pitch, </w:t>
      </w:r>
      <w:proofErr w:type="spellStart"/>
      <w:r w:rsidRPr="00D62216">
        <w:rPr>
          <w:rPrChange w:id="7420" w:author="凡 张" w:date="2019-05-26T07:05:00Z">
            <w:rPr/>
          </w:rPrChange>
        </w:rPr>
        <w:t>phasePi</w:t>
      </w:r>
      <w:proofErr w:type="spellEnd"/>
      <w:r w:rsidRPr="00D62216">
        <w:rPr>
          <w:rPrChange w:id="7421" w:author="凡 张" w:date="2019-05-26T07:05:00Z">
            <w:rPr/>
          </w:rPrChange>
        </w:rPr>
        <w:t xml:space="preserve">, </w:t>
      </w:r>
      <w:proofErr w:type="spellStart"/>
      <w:r w:rsidRPr="00D62216">
        <w:rPr>
          <w:rPrChange w:id="7422" w:author="凡 张" w:date="2019-05-26T07:05:00Z">
            <w:rPr/>
          </w:rPrChange>
        </w:rPr>
        <w:t>isBinary</w:t>
      </w:r>
      <w:proofErr w:type="spellEnd"/>
      <w:r w:rsidRPr="00D62216">
        <w:rPr>
          <w:rPrChange w:id="7423" w:author="凡 张" w:date="2019-05-26T07:05:00Z">
            <w:rPr/>
          </w:rPrChange>
        </w:rPr>
        <w:t>);</w:t>
      </w:r>
      <w:r w:rsidRPr="00D62216">
        <w:rPr>
          <w:rPrChange w:id="7424" w:author="凡 张" w:date="2019-05-26T07:05:00Z">
            <w:rPr/>
          </w:rPrChange>
        </w:rPr>
        <w:br/>
        <w:t xml:space="preserve">    [pattern2, ~] = </w:t>
      </w:r>
      <w:proofErr w:type="spellStart"/>
      <w:r w:rsidRPr="00D62216">
        <w:rPr>
          <w:rPrChange w:id="7425" w:author="凡 张" w:date="2019-05-26T07:05:00Z">
            <w:rPr/>
          </w:rPrChange>
        </w:rPr>
        <w:t>generatePattern</w:t>
      </w:r>
      <w:proofErr w:type="spellEnd"/>
      <w:r w:rsidRPr="00D62216">
        <w:rPr>
          <w:rPrChange w:id="7426" w:author="凡 张" w:date="2019-05-26T07:05:00Z">
            <w:rPr/>
          </w:rPrChange>
        </w:rPr>
        <w:t xml:space="preserve">(width, height, </w:t>
      </w:r>
      <w:proofErr w:type="spellStart"/>
      <w:r w:rsidRPr="00D62216">
        <w:rPr>
          <w:rPrChange w:id="7427" w:author="凡 张" w:date="2019-05-26T07:05:00Z">
            <w:rPr/>
          </w:rPrChange>
        </w:rPr>
        <w:t>minGray</w:t>
      </w:r>
      <w:proofErr w:type="spellEnd"/>
      <w:r w:rsidRPr="00D62216">
        <w:rPr>
          <w:rPrChange w:id="7428" w:author="凡 张" w:date="2019-05-26T07:05:00Z">
            <w:rPr/>
          </w:rPrChange>
        </w:rPr>
        <w:t xml:space="preserve">, </w:t>
      </w:r>
      <w:proofErr w:type="spellStart"/>
      <w:r w:rsidRPr="00D62216">
        <w:rPr>
          <w:rPrChange w:id="7429" w:author="凡 张" w:date="2019-05-26T07:05:00Z">
            <w:rPr/>
          </w:rPrChange>
        </w:rPr>
        <w:t>maxGray</w:t>
      </w:r>
      <w:proofErr w:type="spellEnd"/>
      <w:r w:rsidRPr="00D62216">
        <w:rPr>
          <w:rPrChange w:id="7430" w:author="凡 张" w:date="2019-05-26T07:05:00Z">
            <w:rPr/>
          </w:rPrChange>
        </w:rPr>
        <w:t xml:space="preserve">, pitch, </w:t>
      </w:r>
      <w:proofErr w:type="spellStart"/>
      <w:r w:rsidRPr="00D62216">
        <w:rPr>
          <w:rPrChange w:id="7431" w:author="凡 张" w:date="2019-05-26T07:05:00Z">
            <w:rPr/>
          </w:rPrChange>
        </w:rPr>
        <w:t>phaseDelta</w:t>
      </w:r>
      <w:proofErr w:type="spellEnd"/>
      <w:r w:rsidRPr="00D62216">
        <w:rPr>
          <w:rPrChange w:id="7432" w:author="凡 张" w:date="2019-05-26T07:05:00Z">
            <w:rPr/>
          </w:rPrChange>
        </w:rPr>
        <w:t xml:space="preserve">, </w:t>
      </w:r>
      <w:proofErr w:type="spellStart"/>
      <w:r w:rsidRPr="00D62216">
        <w:rPr>
          <w:rPrChange w:id="7433" w:author="凡 张" w:date="2019-05-26T07:05:00Z">
            <w:rPr/>
          </w:rPrChange>
        </w:rPr>
        <w:t>isBinary</w:t>
      </w:r>
      <w:proofErr w:type="spellEnd"/>
      <w:r w:rsidRPr="00D62216">
        <w:rPr>
          <w:rPrChange w:id="7434" w:author="凡 张" w:date="2019-05-26T07:05:00Z">
            <w:rPr/>
          </w:rPrChange>
        </w:rPr>
        <w:t>);</w:t>
      </w:r>
      <w:r w:rsidRPr="00D62216">
        <w:rPr>
          <w:rPrChange w:id="7435" w:author="凡 张" w:date="2019-05-26T07:05:00Z">
            <w:rPr/>
          </w:rPrChange>
        </w:rPr>
        <w:br/>
      </w:r>
      <w:r w:rsidRPr="00D62216">
        <w:rPr>
          <w:rPrChange w:id="7436" w:author="凡 张" w:date="2019-05-26T07:05:00Z">
            <w:rPr/>
          </w:rPrChange>
        </w:rPr>
        <w:lastRenderedPageBreak/>
        <w:t xml:space="preserve">    [pattern3, ~] = </w:t>
      </w:r>
      <w:proofErr w:type="spellStart"/>
      <w:r w:rsidRPr="00D62216">
        <w:rPr>
          <w:rPrChange w:id="7437" w:author="凡 张" w:date="2019-05-26T07:05:00Z">
            <w:rPr/>
          </w:rPrChange>
        </w:rPr>
        <w:t>generatePattern</w:t>
      </w:r>
      <w:proofErr w:type="spellEnd"/>
      <w:r w:rsidRPr="00D62216">
        <w:rPr>
          <w:rPrChange w:id="7438" w:author="凡 张" w:date="2019-05-26T07:05:00Z">
            <w:rPr/>
          </w:rPrChange>
        </w:rPr>
        <w:t xml:space="preserve">(width, height, </w:t>
      </w:r>
      <w:proofErr w:type="spellStart"/>
      <w:r w:rsidRPr="00D62216">
        <w:rPr>
          <w:rPrChange w:id="7439" w:author="凡 张" w:date="2019-05-26T07:05:00Z">
            <w:rPr/>
          </w:rPrChange>
        </w:rPr>
        <w:t>minGray</w:t>
      </w:r>
      <w:proofErr w:type="spellEnd"/>
      <w:r w:rsidRPr="00D62216">
        <w:rPr>
          <w:rPrChange w:id="7440" w:author="凡 张" w:date="2019-05-26T07:05:00Z">
            <w:rPr/>
          </w:rPrChange>
        </w:rPr>
        <w:t xml:space="preserve">, </w:t>
      </w:r>
      <w:proofErr w:type="spellStart"/>
      <w:r w:rsidRPr="00D62216">
        <w:rPr>
          <w:rPrChange w:id="7441" w:author="凡 张" w:date="2019-05-26T07:05:00Z">
            <w:rPr/>
          </w:rPrChange>
        </w:rPr>
        <w:t>maxGray</w:t>
      </w:r>
      <w:proofErr w:type="spellEnd"/>
      <w:r w:rsidRPr="00D62216">
        <w:rPr>
          <w:rPrChange w:id="7442" w:author="凡 张" w:date="2019-05-26T07:05:00Z">
            <w:rPr/>
          </w:rPrChange>
        </w:rPr>
        <w:t xml:space="preserve">, pitch, </w:t>
      </w:r>
      <w:proofErr w:type="spellStart"/>
      <w:r w:rsidRPr="00D62216">
        <w:rPr>
          <w:rPrChange w:id="7443" w:author="凡 张" w:date="2019-05-26T07:05:00Z">
            <w:rPr/>
          </w:rPrChange>
        </w:rPr>
        <w:t>phaseDeltaPi</w:t>
      </w:r>
      <w:proofErr w:type="spellEnd"/>
      <w:r w:rsidRPr="00D62216">
        <w:rPr>
          <w:rPrChange w:id="7444" w:author="凡 张" w:date="2019-05-26T07:05:00Z">
            <w:rPr/>
          </w:rPrChange>
        </w:rPr>
        <w:t xml:space="preserve">, </w:t>
      </w:r>
      <w:proofErr w:type="spellStart"/>
      <w:r w:rsidRPr="00D62216">
        <w:rPr>
          <w:rPrChange w:id="7445" w:author="凡 张" w:date="2019-05-26T07:05:00Z">
            <w:rPr/>
          </w:rPrChange>
        </w:rPr>
        <w:t>isBinary</w:t>
      </w:r>
      <w:proofErr w:type="spellEnd"/>
      <w:r w:rsidRPr="00D62216">
        <w:rPr>
          <w:rPrChange w:id="7446" w:author="凡 张" w:date="2019-05-26T07:05:00Z">
            <w:rPr/>
          </w:rPrChange>
        </w:rPr>
        <w:t>);</w:t>
      </w:r>
      <w:r w:rsidRPr="00D62216">
        <w:rPr>
          <w:rPrChange w:id="7447" w:author="凡 张" w:date="2019-05-26T07:05:00Z">
            <w:rPr/>
          </w:rPrChange>
        </w:rPr>
        <w:br/>
      </w:r>
      <w:r w:rsidRPr="00D62216">
        <w:rPr>
          <w:rPrChange w:id="7448" w:author="凡 张" w:date="2019-05-26T07:05:00Z">
            <w:rPr/>
          </w:rPrChange>
        </w:rPr>
        <w:br/>
        <w:t xml:space="preserve">    </w:t>
      </w:r>
      <w:proofErr w:type="spellStart"/>
      <w:r w:rsidRPr="00D62216">
        <w:rPr>
          <w:rPrChange w:id="7449" w:author="凡 张" w:date="2019-05-26T07:05:00Z">
            <w:rPr/>
          </w:rPrChange>
        </w:rPr>
        <w:t>figCaptured</w:t>
      </w:r>
      <w:proofErr w:type="spellEnd"/>
      <w:r w:rsidRPr="00D62216">
        <w:rPr>
          <w:rPrChange w:id="7450" w:author="凡 张" w:date="2019-05-26T07:05:00Z">
            <w:rPr/>
          </w:rPrChange>
        </w:rPr>
        <w:t xml:space="preserve"> = </w:t>
      </w:r>
      <w:proofErr w:type="spellStart"/>
      <w:r w:rsidRPr="00D62216">
        <w:rPr>
          <w:rPrChange w:id="7451" w:author="凡 张" w:date="2019-05-26T07:05:00Z">
            <w:rPr/>
          </w:rPrChange>
        </w:rPr>
        <w:t>inputDeformedImage</w:t>
      </w:r>
      <w:proofErr w:type="spellEnd"/>
      <w:r w:rsidRPr="00D62216">
        <w:rPr>
          <w:rPrChange w:id="7452" w:author="凡 张" w:date="2019-05-26T07:05:00Z">
            <w:rPr/>
          </w:rPrChange>
        </w:rPr>
        <w:t>(</w:t>
      </w:r>
      <w:proofErr w:type="spellStart"/>
      <w:r w:rsidRPr="00D62216">
        <w:rPr>
          <w:rPrChange w:id="7453" w:author="凡 张" w:date="2019-05-26T07:05:00Z">
            <w:rPr/>
          </w:rPrChange>
        </w:rPr>
        <w:t>figPath</w:t>
      </w:r>
      <w:proofErr w:type="spellEnd"/>
      <w:r w:rsidRPr="00D62216">
        <w:rPr>
          <w:rPrChange w:id="7454" w:author="凡 张" w:date="2019-05-26T07:05:00Z">
            <w:rPr/>
          </w:rPrChange>
        </w:rPr>
        <w:t>);</w:t>
      </w:r>
      <w:r w:rsidRPr="00D62216">
        <w:rPr>
          <w:rPrChange w:id="7455" w:author="凡 张" w:date="2019-05-26T07:05:00Z">
            <w:rPr/>
          </w:rPrChange>
        </w:rPr>
        <w:br/>
      </w:r>
      <w:r w:rsidRPr="00D62216">
        <w:rPr>
          <w:rPrChange w:id="7456" w:author="凡 张" w:date="2019-05-26T07:05:00Z">
            <w:rPr/>
          </w:rPrChange>
        </w:rPr>
        <w:br/>
        <w:t xml:space="preserve">    % save generated figures</w:t>
      </w:r>
      <w:r w:rsidRPr="00D62216">
        <w:rPr>
          <w:rPrChange w:id="7457" w:author="凡 张" w:date="2019-05-26T07:05:00Z">
            <w:rPr/>
          </w:rPrChange>
        </w:rPr>
        <w:br/>
        <w:t xml:space="preserve">    [</w:t>
      </w:r>
      <w:proofErr w:type="spellStart"/>
      <w:r w:rsidRPr="00D62216">
        <w:rPr>
          <w:rPrChange w:id="7458" w:author="凡 张" w:date="2019-05-26T07:05:00Z">
            <w:rPr/>
          </w:rPrChange>
        </w:rPr>
        <w:t>figZeroPS</w:t>
      </w:r>
      <w:proofErr w:type="spellEnd"/>
      <w:r w:rsidRPr="00D62216">
        <w:rPr>
          <w:rPrChange w:id="7459" w:author="凡 张" w:date="2019-05-26T07:05:00Z">
            <w:rPr/>
          </w:rPrChange>
        </w:rPr>
        <w:t xml:space="preserve">, figPath0] = </w:t>
      </w:r>
      <w:proofErr w:type="spellStart"/>
      <w:r w:rsidRPr="00D62216">
        <w:rPr>
          <w:rPrChange w:id="7460" w:author="凡 张" w:date="2019-05-26T07:05:00Z">
            <w:rPr/>
          </w:rPrChange>
        </w:rPr>
        <w:t>superimposeSingle</w:t>
      </w:r>
      <w:proofErr w:type="spellEnd"/>
      <w:r w:rsidRPr="00D62216">
        <w:rPr>
          <w:rPrChange w:id="7461" w:author="凡 张" w:date="2019-05-26T07:05:00Z">
            <w:rPr/>
          </w:rPrChange>
        </w:rPr>
        <w:t xml:space="preserve">(pattern0, </w:t>
      </w:r>
      <w:proofErr w:type="spellStart"/>
      <w:r w:rsidRPr="00D62216">
        <w:rPr>
          <w:rPrChange w:id="7462" w:author="凡 张" w:date="2019-05-26T07:05:00Z">
            <w:rPr/>
          </w:rPrChange>
        </w:rPr>
        <w:t>figCaptured</w:t>
      </w:r>
      <w:proofErr w:type="spellEnd"/>
      <w:r w:rsidRPr="00D62216">
        <w:rPr>
          <w:rPrChange w:id="7463" w:author="凡 张" w:date="2019-05-26T07:05:00Z">
            <w:rPr/>
          </w:rPrChange>
        </w:rPr>
        <w:t xml:space="preserve"> ,</w:t>
      </w:r>
      <w:proofErr w:type="spellStart"/>
      <w:r w:rsidRPr="00D62216">
        <w:rPr>
          <w:rPrChange w:id="7464" w:author="凡 张" w:date="2019-05-26T07:05:00Z">
            <w:rPr/>
          </w:rPrChange>
        </w:rPr>
        <w:t>figPath</w:t>
      </w:r>
      <w:proofErr w:type="spellEnd"/>
      <w:r w:rsidRPr="00D62216">
        <w:rPr>
          <w:rPrChange w:id="7465" w:author="凡 张" w:date="2019-05-26T07:05:00Z">
            <w:rPr/>
          </w:rPrChange>
        </w:rPr>
        <w:t xml:space="preserve">, </w:t>
      </w:r>
      <w:proofErr w:type="spellStart"/>
      <w:r w:rsidRPr="00D62216">
        <w:rPr>
          <w:rPrChange w:id="7466" w:author="凡 张" w:date="2019-05-26T07:05:00Z">
            <w:rPr/>
          </w:rPrChange>
        </w:rPr>
        <w:t>phaseZero</w:t>
      </w:r>
      <w:proofErr w:type="spellEnd"/>
      <w:r w:rsidRPr="00D62216">
        <w:rPr>
          <w:rPrChange w:id="7467" w:author="凡 张" w:date="2019-05-26T07:05:00Z">
            <w:rPr/>
          </w:rPrChange>
        </w:rPr>
        <w:t>);</w:t>
      </w:r>
      <w:r w:rsidRPr="00D62216">
        <w:rPr>
          <w:rPrChange w:id="7468" w:author="凡 张" w:date="2019-05-26T07:05:00Z">
            <w:rPr/>
          </w:rPrChange>
        </w:rPr>
        <w:br/>
        <w:t xml:space="preserve">    [</w:t>
      </w:r>
      <w:proofErr w:type="spellStart"/>
      <w:r w:rsidRPr="00D62216">
        <w:rPr>
          <w:rPrChange w:id="7469" w:author="凡 张" w:date="2019-05-26T07:05:00Z">
            <w:rPr/>
          </w:rPrChange>
        </w:rPr>
        <w:t>figPiPS</w:t>
      </w:r>
      <w:proofErr w:type="spellEnd"/>
      <w:r w:rsidRPr="00D62216">
        <w:rPr>
          <w:rPrChange w:id="7470" w:author="凡 张" w:date="2019-05-26T07:05:00Z">
            <w:rPr/>
          </w:rPrChange>
        </w:rPr>
        <w:t xml:space="preserve">, figPath1] = </w:t>
      </w:r>
      <w:proofErr w:type="spellStart"/>
      <w:r w:rsidRPr="00D62216">
        <w:rPr>
          <w:rPrChange w:id="7471" w:author="凡 张" w:date="2019-05-26T07:05:00Z">
            <w:rPr/>
          </w:rPrChange>
        </w:rPr>
        <w:t>superimposeSingle</w:t>
      </w:r>
      <w:proofErr w:type="spellEnd"/>
      <w:r w:rsidRPr="00D62216">
        <w:rPr>
          <w:rPrChange w:id="7472" w:author="凡 张" w:date="2019-05-26T07:05:00Z">
            <w:rPr/>
          </w:rPrChange>
        </w:rPr>
        <w:t xml:space="preserve">(pattern1, </w:t>
      </w:r>
      <w:proofErr w:type="spellStart"/>
      <w:r w:rsidRPr="00D62216">
        <w:rPr>
          <w:rPrChange w:id="7473" w:author="凡 张" w:date="2019-05-26T07:05:00Z">
            <w:rPr/>
          </w:rPrChange>
        </w:rPr>
        <w:t>figCaptured</w:t>
      </w:r>
      <w:proofErr w:type="spellEnd"/>
      <w:r w:rsidRPr="00D62216">
        <w:rPr>
          <w:rPrChange w:id="7474" w:author="凡 张" w:date="2019-05-26T07:05:00Z">
            <w:rPr/>
          </w:rPrChange>
        </w:rPr>
        <w:t xml:space="preserve"> ,</w:t>
      </w:r>
      <w:proofErr w:type="spellStart"/>
      <w:r w:rsidRPr="00D62216">
        <w:rPr>
          <w:rPrChange w:id="7475" w:author="凡 张" w:date="2019-05-26T07:05:00Z">
            <w:rPr/>
          </w:rPrChange>
        </w:rPr>
        <w:t>figPath</w:t>
      </w:r>
      <w:proofErr w:type="spellEnd"/>
      <w:r w:rsidRPr="00D62216">
        <w:rPr>
          <w:rPrChange w:id="7476" w:author="凡 张" w:date="2019-05-26T07:05:00Z">
            <w:rPr/>
          </w:rPrChange>
        </w:rPr>
        <w:t xml:space="preserve">, </w:t>
      </w:r>
      <w:proofErr w:type="spellStart"/>
      <w:r w:rsidRPr="00D62216">
        <w:rPr>
          <w:rPrChange w:id="7477" w:author="凡 张" w:date="2019-05-26T07:05:00Z">
            <w:rPr/>
          </w:rPrChange>
        </w:rPr>
        <w:t>phasePi</w:t>
      </w:r>
      <w:proofErr w:type="spellEnd"/>
      <w:r w:rsidRPr="00D62216">
        <w:rPr>
          <w:rPrChange w:id="7478" w:author="凡 张" w:date="2019-05-26T07:05:00Z">
            <w:rPr/>
          </w:rPrChange>
        </w:rPr>
        <w:t>);</w:t>
      </w:r>
      <w:r w:rsidRPr="00D62216">
        <w:rPr>
          <w:rPrChange w:id="7479" w:author="凡 张" w:date="2019-05-26T07:05:00Z">
            <w:rPr/>
          </w:rPrChange>
        </w:rPr>
        <w:br/>
        <w:t xml:space="preserve">    [</w:t>
      </w:r>
      <w:proofErr w:type="spellStart"/>
      <w:r w:rsidRPr="00D62216">
        <w:rPr>
          <w:rPrChange w:id="7480" w:author="凡 张" w:date="2019-05-26T07:05:00Z">
            <w:rPr/>
          </w:rPrChange>
        </w:rPr>
        <w:t>figDeltaPS</w:t>
      </w:r>
      <w:proofErr w:type="spellEnd"/>
      <w:r w:rsidRPr="00D62216">
        <w:rPr>
          <w:rPrChange w:id="7481" w:author="凡 张" w:date="2019-05-26T07:05:00Z">
            <w:rPr/>
          </w:rPrChange>
        </w:rPr>
        <w:t xml:space="preserve">, figPath2] = </w:t>
      </w:r>
      <w:proofErr w:type="spellStart"/>
      <w:r w:rsidRPr="00D62216">
        <w:rPr>
          <w:rPrChange w:id="7482" w:author="凡 张" w:date="2019-05-26T07:05:00Z">
            <w:rPr/>
          </w:rPrChange>
        </w:rPr>
        <w:t>superimposeSingle</w:t>
      </w:r>
      <w:proofErr w:type="spellEnd"/>
      <w:r w:rsidRPr="00D62216">
        <w:rPr>
          <w:rPrChange w:id="7483" w:author="凡 张" w:date="2019-05-26T07:05:00Z">
            <w:rPr/>
          </w:rPrChange>
        </w:rPr>
        <w:t xml:space="preserve">(pattern2, </w:t>
      </w:r>
      <w:proofErr w:type="spellStart"/>
      <w:r w:rsidRPr="00D62216">
        <w:rPr>
          <w:rPrChange w:id="7484" w:author="凡 张" w:date="2019-05-26T07:05:00Z">
            <w:rPr/>
          </w:rPrChange>
        </w:rPr>
        <w:t>figCaptured</w:t>
      </w:r>
      <w:proofErr w:type="spellEnd"/>
      <w:r w:rsidRPr="00D62216">
        <w:rPr>
          <w:rPrChange w:id="7485" w:author="凡 张" w:date="2019-05-26T07:05:00Z">
            <w:rPr/>
          </w:rPrChange>
        </w:rPr>
        <w:t xml:space="preserve">, </w:t>
      </w:r>
      <w:proofErr w:type="spellStart"/>
      <w:r w:rsidRPr="00D62216">
        <w:rPr>
          <w:rPrChange w:id="7486" w:author="凡 张" w:date="2019-05-26T07:05:00Z">
            <w:rPr/>
          </w:rPrChange>
        </w:rPr>
        <w:t>figPath</w:t>
      </w:r>
      <w:proofErr w:type="spellEnd"/>
      <w:r w:rsidRPr="00D62216">
        <w:rPr>
          <w:rPrChange w:id="7487" w:author="凡 张" w:date="2019-05-26T07:05:00Z">
            <w:rPr/>
          </w:rPrChange>
        </w:rPr>
        <w:t xml:space="preserve">, </w:t>
      </w:r>
      <w:proofErr w:type="spellStart"/>
      <w:r w:rsidRPr="00D62216">
        <w:rPr>
          <w:rPrChange w:id="7488" w:author="凡 张" w:date="2019-05-26T07:05:00Z">
            <w:rPr/>
          </w:rPrChange>
        </w:rPr>
        <w:t>phaseDelta</w:t>
      </w:r>
      <w:proofErr w:type="spellEnd"/>
      <w:r w:rsidRPr="00D62216">
        <w:rPr>
          <w:rPrChange w:id="7489" w:author="凡 张" w:date="2019-05-26T07:05:00Z">
            <w:rPr/>
          </w:rPrChange>
        </w:rPr>
        <w:t>);</w:t>
      </w:r>
      <w:r w:rsidRPr="00D62216">
        <w:rPr>
          <w:rPrChange w:id="7490" w:author="凡 张" w:date="2019-05-26T07:05:00Z">
            <w:rPr/>
          </w:rPrChange>
        </w:rPr>
        <w:br/>
        <w:t xml:space="preserve">    [</w:t>
      </w:r>
      <w:proofErr w:type="spellStart"/>
      <w:r w:rsidRPr="00D62216">
        <w:rPr>
          <w:rPrChange w:id="7491" w:author="凡 张" w:date="2019-05-26T07:05:00Z">
            <w:rPr/>
          </w:rPrChange>
        </w:rPr>
        <w:t>figDeltaPiPS</w:t>
      </w:r>
      <w:proofErr w:type="spellEnd"/>
      <w:r w:rsidRPr="00D62216">
        <w:rPr>
          <w:rPrChange w:id="7492" w:author="凡 张" w:date="2019-05-26T07:05:00Z">
            <w:rPr/>
          </w:rPrChange>
        </w:rPr>
        <w:t xml:space="preserve">, figPath3] = </w:t>
      </w:r>
      <w:proofErr w:type="spellStart"/>
      <w:r w:rsidRPr="00D62216">
        <w:rPr>
          <w:rPrChange w:id="7493" w:author="凡 张" w:date="2019-05-26T07:05:00Z">
            <w:rPr/>
          </w:rPrChange>
        </w:rPr>
        <w:t>superimposeSingle</w:t>
      </w:r>
      <w:proofErr w:type="spellEnd"/>
      <w:r w:rsidRPr="00D62216">
        <w:rPr>
          <w:rPrChange w:id="7494" w:author="凡 张" w:date="2019-05-26T07:05:00Z">
            <w:rPr/>
          </w:rPrChange>
        </w:rPr>
        <w:t xml:space="preserve">(pattern3, </w:t>
      </w:r>
      <w:proofErr w:type="spellStart"/>
      <w:r w:rsidRPr="00D62216">
        <w:rPr>
          <w:rPrChange w:id="7495" w:author="凡 张" w:date="2019-05-26T07:05:00Z">
            <w:rPr/>
          </w:rPrChange>
        </w:rPr>
        <w:t>figCaptured</w:t>
      </w:r>
      <w:proofErr w:type="spellEnd"/>
      <w:r w:rsidRPr="00D62216">
        <w:rPr>
          <w:rPrChange w:id="7496" w:author="凡 张" w:date="2019-05-26T07:05:00Z">
            <w:rPr/>
          </w:rPrChange>
        </w:rPr>
        <w:t xml:space="preserve"> ,</w:t>
      </w:r>
      <w:proofErr w:type="spellStart"/>
      <w:r w:rsidRPr="00D62216">
        <w:rPr>
          <w:rPrChange w:id="7497" w:author="凡 张" w:date="2019-05-26T07:05:00Z">
            <w:rPr/>
          </w:rPrChange>
        </w:rPr>
        <w:t>figPath</w:t>
      </w:r>
      <w:proofErr w:type="spellEnd"/>
      <w:r w:rsidRPr="00D62216">
        <w:rPr>
          <w:rPrChange w:id="7498" w:author="凡 张" w:date="2019-05-26T07:05:00Z">
            <w:rPr/>
          </w:rPrChange>
        </w:rPr>
        <w:t xml:space="preserve">, </w:t>
      </w:r>
      <w:proofErr w:type="spellStart"/>
      <w:r w:rsidRPr="00D62216">
        <w:rPr>
          <w:rPrChange w:id="7499" w:author="凡 张" w:date="2019-05-26T07:05:00Z">
            <w:rPr/>
          </w:rPrChange>
        </w:rPr>
        <w:t>phaseDeltaPi</w:t>
      </w:r>
      <w:proofErr w:type="spellEnd"/>
      <w:r w:rsidRPr="00D62216">
        <w:rPr>
          <w:rPrChange w:id="7500" w:author="凡 张" w:date="2019-05-26T07:05:00Z">
            <w:rPr/>
          </w:rPrChange>
        </w:rPr>
        <w:t>);</w:t>
      </w:r>
      <w:r w:rsidRPr="00D62216">
        <w:rPr>
          <w:rPrChange w:id="7501" w:author="凡 张" w:date="2019-05-26T07:05:00Z">
            <w:rPr/>
          </w:rPrChange>
        </w:rPr>
        <w:br/>
      </w:r>
      <w:r w:rsidRPr="00D62216">
        <w:rPr>
          <w:rPrChange w:id="7502" w:author="凡 张" w:date="2019-05-26T07:05:00Z">
            <w:rPr/>
          </w:rPrChange>
        </w:rPr>
        <w:br/>
        <w:t xml:space="preserve">    % display the generated figures path</w:t>
      </w:r>
      <w:r w:rsidRPr="00D62216">
        <w:rPr>
          <w:rPrChange w:id="7503" w:author="凡 张" w:date="2019-05-26T07:05:00Z">
            <w:rPr/>
          </w:rPrChange>
        </w:rPr>
        <w:br/>
        <w:t xml:space="preserve">    </w:t>
      </w:r>
      <w:proofErr w:type="spellStart"/>
      <w:r w:rsidRPr="00D62216">
        <w:rPr>
          <w:rPrChange w:id="7504" w:author="凡 张" w:date="2019-05-26T07:05:00Z">
            <w:rPr/>
          </w:rPrChange>
        </w:rPr>
        <w:t>disp</w:t>
      </w:r>
      <w:proofErr w:type="spellEnd"/>
      <w:r w:rsidRPr="00D62216">
        <w:rPr>
          <w:rPrChange w:id="7505" w:author="凡 张" w:date="2019-05-26T07:05:00Z">
            <w:rPr/>
          </w:rPrChange>
        </w:rPr>
        <w:t>("Figure on " + figPath0 + " is generated.");</w:t>
      </w:r>
      <w:r w:rsidRPr="00D62216">
        <w:rPr>
          <w:rPrChange w:id="7506" w:author="凡 张" w:date="2019-05-26T07:05:00Z">
            <w:rPr/>
          </w:rPrChange>
        </w:rPr>
        <w:br/>
        <w:t xml:space="preserve">    </w:t>
      </w:r>
      <w:proofErr w:type="spellStart"/>
      <w:r w:rsidRPr="00D62216">
        <w:rPr>
          <w:rPrChange w:id="7507" w:author="凡 张" w:date="2019-05-26T07:05:00Z">
            <w:rPr/>
          </w:rPrChange>
        </w:rPr>
        <w:t>disp</w:t>
      </w:r>
      <w:proofErr w:type="spellEnd"/>
      <w:r w:rsidRPr="00D62216">
        <w:rPr>
          <w:rPrChange w:id="7508" w:author="凡 张" w:date="2019-05-26T07:05:00Z">
            <w:rPr/>
          </w:rPrChange>
        </w:rPr>
        <w:t>("Figure on " + figPath1 + " is generated.");</w:t>
      </w:r>
      <w:r w:rsidRPr="00D62216">
        <w:rPr>
          <w:rPrChange w:id="7509" w:author="凡 张" w:date="2019-05-26T07:05:00Z">
            <w:rPr/>
          </w:rPrChange>
        </w:rPr>
        <w:br/>
        <w:t xml:space="preserve">    </w:t>
      </w:r>
      <w:proofErr w:type="spellStart"/>
      <w:r w:rsidRPr="00D62216">
        <w:rPr>
          <w:rPrChange w:id="7510" w:author="凡 张" w:date="2019-05-26T07:05:00Z">
            <w:rPr/>
          </w:rPrChange>
        </w:rPr>
        <w:t>disp</w:t>
      </w:r>
      <w:proofErr w:type="spellEnd"/>
      <w:r w:rsidRPr="00D62216">
        <w:rPr>
          <w:rPrChange w:id="7511" w:author="凡 张" w:date="2019-05-26T07:05:00Z">
            <w:rPr/>
          </w:rPrChange>
        </w:rPr>
        <w:t>("Figure on " + figPath2 + " is generated.");</w:t>
      </w:r>
      <w:r w:rsidRPr="00D62216">
        <w:rPr>
          <w:rPrChange w:id="7512" w:author="凡 张" w:date="2019-05-26T07:05:00Z">
            <w:rPr/>
          </w:rPrChange>
        </w:rPr>
        <w:br/>
        <w:t xml:space="preserve">    </w:t>
      </w:r>
      <w:proofErr w:type="spellStart"/>
      <w:r w:rsidRPr="00D62216">
        <w:rPr>
          <w:rPrChange w:id="7513" w:author="凡 张" w:date="2019-05-26T07:05:00Z">
            <w:rPr/>
          </w:rPrChange>
        </w:rPr>
        <w:t>disp</w:t>
      </w:r>
      <w:proofErr w:type="spellEnd"/>
      <w:r w:rsidRPr="00D62216">
        <w:rPr>
          <w:rPrChange w:id="7514" w:author="凡 张" w:date="2019-05-26T07:05:00Z">
            <w:rPr/>
          </w:rPrChange>
        </w:rPr>
        <w:t>("Figure on " + figPath3 + " is generated.");</w:t>
      </w:r>
      <w:r w:rsidRPr="00D62216">
        <w:rPr>
          <w:rPrChange w:id="7515" w:author="凡 张" w:date="2019-05-26T07:05:00Z">
            <w:rPr/>
          </w:rPrChange>
        </w:rPr>
        <w:br/>
      </w:r>
      <w:r w:rsidRPr="00D62216">
        <w:rPr>
          <w:rPrChange w:id="7516" w:author="凡 张" w:date="2019-05-26T07:05:00Z">
            <w:rPr/>
          </w:rPrChange>
        </w:rPr>
        <w:br/>
      </w:r>
      <w:r w:rsidRPr="00D62216">
        <w:rPr>
          <w:rPrChange w:id="7517" w:author="凡 张" w:date="2019-05-26T07:05:00Z">
            <w:rPr/>
          </w:rPrChange>
        </w:rPr>
        <w:br/>
        <w:t xml:space="preserve">    % display the image</w:t>
      </w:r>
      <w:r w:rsidRPr="00D62216">
        <w:rPr>
          <w:rPrChange w:id="7518" w:author="凡 张" w:date="2019-05-26T07:05:00Z">
            <w:rPr/>
          </w:rPrChange>
        </w:rPr>
        <w:br/>
        <w:t xml:space="preserve">    if </w:t>
      </w:r>
      <w:proofErr w:type="spellStart"/>
      <w:r w:rsidRPr="00D62216">
        <w:rPr>
          <w:rPrChange w:id="7519" w:author="凡 张" w:date="2019-05-26T07:05:00Z">
            <w:rPr/>
          </w:rPrChange>
        </w:rPr>
        <w:t>isDispaly</w:t>
      </w:r>
      <w:proofErr w:type="spellEnd"/>
      <w:r w:rsidRPr="00D62216">
        <w:rPr>
          <w:rPrChange w:id="7520" w:author="凡 张" w:date="2019-05-26T07:05:00Z">
            <w:rPr/>
          </w:rPrChange>
        </w:rPr>
        <w:br/>
        <w:t xml:space="preserve">        figure('Position', [100, 100, 2048, 1536]);</w:t>
      </w:r>
      <w:r w:rsidRPr="00D62216">
        <w:rPr>
          <w:rPrChange w:id="7521" w:author="凡 张" w:date="2019-05-26T07:05:00Z">
            <w:rPr/>
          </w:rPrChange>
        </w:rPr>
        <w:br/>
        <w:t xml:space="preserve">        colormap('gray');</w:t>
      </w:r>
      <w:r w:rsidRPr="00D62216">
        <w:rPr>
          <w:rPrChange w:id="7522" w:author="凡 张" w:date="2019-05-26T07:05:00Z">
            <w:rPr/>
          </w:rPrChange>
        </w:rPr>
        <w:br/>
      </w:r>
      <w:r w:rsidRPr="00D62216">
        <w:rPr>
          <w:rPrChange w:id="7523" w:author="凡 张" w:date="2019-05-26T07:05:00Z">
            <w:rPr/>
          </w:rPrChange>
        </w:rPr>
        <w:br/>
        <w:t xml:space="preserve">        subplot(2, 2, 1);</w:t>
      </w:r>
      <w:r w:rsidRPr="00D62216">
        <w:rPr>
          <w:rPrChange w:id="7524" w:author="凡 张" w:date="2019-05-26T07:05:00Z">
            <w:rPr/>
          </w:rPrChange>
        </w:rPr>
        <w:br/>
        <w:t xml:space="preserve">        </w:t>
      </w:r>
      <w:proofErr w:type="spellStart"/>
      <w:r w:rsidRPr="00D62216">
        <w:rPr>
          <w:rPrChange w:id="7525" w:author="凡 张" w:date="2019-05-26T07:05:00Z">
            <w:rPr/>
          </w:rPrChange>
        </w:rPr>
        <w:t>imagesc</w:t>
      </w:r>
      <w:proofErr w:type="spellEnd"/>
      <w:r w:rsidRPr="00D62216">
        <w:rPr>
          <w:rPrChange w:id="7526" w:author="凡 张" w:date="2019-05-26T07:05:00Z">
            <w:rPr/>
          </w:rPrChange>
        </w:rPr>
        <w:t>(</w:t>
      </w:r>
      <w:proofErr w:type="spellStart"/>
      <w:r w:rsidRPr="00D62216">
        <w:rPr>
          <w:rPrChange w:id="7527" w:author="凡 张" w:date="2019-05-26T07:05:00Z">
            <w:rPr/>
          </w:rPrChange>
        </w:rPr>
        <w:t>figZeroPS</w:t>
      </w:r>
      <w:proofErr w:type="spellEnd"/>
      <w:r w:rsidRPr="00D62216">
        <w:rPr>
          <w:rPrChange w:id="7528" w:author="凡 张" w:date="2019-05-26T07:05:00Z">
            <w:rPr/>
          </w:rPrChange>
        </w:rPr>
        <w:t>, [0, 1]);</w:t>
      </w:r>
      <w:r w:rsidRPr="00D62216">
        <w:rPr>
          <w:rPrChange w:id="7529" w:author="凡 张" w:date="2019-05-26T07:05:00Z">
            <w:rPr/>
          </w:rPrChange>
        </w:rPr>
        <w:br/>
        <w:t xml:space="preserve">        title("Zero Phase-shift");</w:t>
      </w:r>
      <w:r w:rsidRPr="00D62216">
        <w:rPr>
          <w:rPrChange w:id="7530" w:author="凡 张" w:date="2019-05-26T07:05:00Z">
            <w:rPr/>
          </w:rPrChange>
        </w:rPr>
        <w:br/>
      </w:r>
      <w:r w:rsidRPr="00D62216">
        <w:rPr>
          <w:rPrChange w:id="7531" w:author="凡 张" w:date="2019-05-26T07:05:00Z">
            <w:rPr/>
          </w:rPrChange>
        </w:rPr>
        <w:br/>
        <w:t xml:space="preserve">        subplot(2, 2, 2)</w:t>
      </w:r>
      <w:r w:rsidRPr="00D62216">
        <w:rPr>
          <w:rPrChange w:id="7532" w:author="凡 张" w:date="2019-05-26T07:05:00Z">
            <w:rPr/>
          </w:rPrChange>
        </w:rPr>
        <w:br/>
      </w:r>
      <w:r w:rsidRPr="00D62216">
        <w:rPr>
          <w:rPrChange w:id="7533" w:author="凡 张" w:date="2019-05-26T07:05:00Z">
            <w:rPr/>
          </w:rPrChange>
        </w:rPr>
        <w:lastRenderedPageBreak/>
        <w:t xml:space="preserve">        </w:t>
      </w:r>
      <w:proofErr w:type="spellStart"/>
      <w:r w:rsidRPr="00D62216">
        <w:rPr>
          <w:rPrChange w:id="7534" w:author="凡 张" w:date="2019-05-26T07:05:00Z">
            <w:rPr/>
          </w:rPrChange>
        </w:rPr>
        <w:t>imagesc</w:t>
      </w:r>
      <w:proofErr w:type="spellEnd"/>
      <w:r w:rsidRPr="00D62216">
        <w:rPr>
          <w:rPrChange w:id="7535" w:author="凡 张" w:date="2019-05-26T07:05:00Z">
            <w:rPr/>
          </w:rPrChange>
        </w:rPr>
        <w:t>(</w:t>
      </w:r>
      <w:proofErr w:type="spellStart"/>
      <w:r w:rsidRPr="00D62216">
        <w:rPr>
          <w:rPrChange w:id="7536" w:author="凡 张" w:date="2019-05-26T07:05:00Z">
            <w:rPr/>
          </w:rPrChange>
        </w:rPr>
        <w:t>figPiPS</w:t>
      </w:r>
      <w:proofErr w:type="spellEnd"/>
      <w:r w:rsidRPr="00D62216">
        <w:rPr>
          <w:rPrChange w:id="7537" w:author="凡 张" w:date="2019-05-26T07:05:00Z">
            <w:rPr/>
          </w:rPrChange>
        </w:rPr>
        <w:t>, [0, 1]);</w:t>
      </w:r>
      <w:r w:rsidRPr="00D62216">
        <w:rPr>
          <w:rPrChange w:id="7538" w:author="凡 张" w:date="2019-05-26T07:05:00Z">
            <w:rPr/>
          </w:rPrChange>
        </w:rPr>
        <w:br/>
        <w:t xml:space="preserve">        title("\pi Phase-shift ");</w:t>
      </w:r>
      <w:r w:rsidRPr="00D62216">
        <w:rPr>
          <w:rPrChange w:id="7539" w:author="凡 张" w:date="2019-05-26T07:05:00Z">
            <w:rPr/>
          </w:rPrChange>
        </w:rPr>
        <w:br/>
      </w:r>
      <w:r w:rsidRPr="00D62216">
        <w:rPr>
          <w:rPrChange w:id="7540" w:author="凡 张" w:date="2019-05-26T07:05:00Z">
            <w:rPr/>
          </w:rPrChange>
        </w:rPr>
        <w:br/>
        <w:t xml:space="preserve">        subplot(2, 2, 3)</w:t>
      </w:r>
      <w:r w:rsidRPr="00D62216">
        <w:rPr>
          <w:rPrChange w:id="7541" w:author="凡 张" w:date="2019-05-26T07:05:00Z">
            <w:rPr/>
          </w:rPrChange>
        </w:rPr>
        <w:br/>
        <w:t xml:space="preserve">        </w:t>
      </w:r>
      <w:proofErr w:type="spellStart"/>
      <w:r w:rsidRPr="00D62216">
        <w:rPr>
          <w:rPrChange w:id="7542" w:author="凡 张" w:date="2019-05-26T07:05:00Z">
            <w:rPr/>
          </w:rPrChange>
        </w:rPr>
        <w:t>imagesc</w:t>
      </w:r>
      <w:proofErr w:type="spellEnd"/>
      <w:r w:rsidRPr="00D62216">
        <w:rPr>
          <w:rPrChange w:id="7543" w:author="凡 张" w:date="2019-05-26T07:05:00Z">
            <w:rPr/>
          </w:rPrChange>
        </w:rPr>
        <w:t>(</w:t>
      </w:r>
      <w:proofErr w:type="spellStart"/>
      <w:r w:rsidRPr="00D62216">
        <w:rPr>
          <w:rPrChange w:id="7544" w:author="凡 张" w:date="2019-05-26T07:05:00Z">
            <w:rPr/>
          </w:rPrChange>
        </w:rPr>
        <w:t>figDeltaPS</w:t>
      </w:r>
      <w:proofErr w:type="spellEnd"/>
      <w:r w:rsidRPr="00D62216">
        <w:rPr>
          <w:rPrChange w:id="7545" w:author="凡 张" w:date="2019-05-26T07:05:00Z">
            <w:rPr/>
          </w:rPrChange>
        </w:rPr>
        <w:t>, [0, 1]);</w:t>
      </w:r>
      <w:r w:rsidRPr="00D62216">
        <w:rPr>
          <w:rPrChange w:id="7546" w:author="凡 张" w:date="2019-05-26T07:05:00Z">
            <w:rPr/>
          </w:rPrChange>
        </w:rPr>
        <w:br/>
        <w:t xml:space="preserve">        title("\delta Phase-shift ");</w:t>
      </w:r>
      <w:r w:rsidRPr="00D62216">
        <w:rPr>
          <w:rPrChange w:id="7547" w:author="凡 张" w:date="2019-05-26T07:05:00Z">
            <w:rPr/>
          </w:rPrChange>
        </w:rPr>
        <w:br/>
      </w:r>
      <w:r w:rsidRPr="00D62216">
        <w:rPr>
          <w:rPrChange w:id="7548" w:author="凡 张" w:date="2019-05-26T07:05:00Z">
            <w:rPr/>
          </w:rPrChange>
        </w:rPr>
        <w:br/>
        <w:t xml:space="preserve">        subplot(2, 2, 4)</w:t>
      </w:r>
      <w:r w:rsidRPr="00D62216">
        <w:rPr>
          <w:rPrChange w:id="7549" w:author="凡 张" w:date="2019-05-26T07:05:00Z">
            <w:rPr/>
          </w:rPrChange>
        </w:rPr>
        <w:br/>
        <w:t xml:space="preserve">        </w:t>
      </w:r>
      <w:proofErr w:type="spellStart"/>
      <w:r w:rsidRPr="00D62216">
        <w:rPr>
          <w:rPrChange w:id="7550" w:author="凡 张" w:date="2019-05-26T07:05:00Z">
            <w:rPr/>
          </w:rPrChange>
        </w:rPr>
        <w:t>imagesc</w:t>
      </w:r>
      <w:proofErr w:type="spellEnd"/>
      <w:r w:rsidRPr="00D62216">
        <w:rPr>
          <w:rPrChange w:id="7551" w:author="凡 张" w:date="2019-05-26T07:05:00Z">
            <w:rPr/>
          </w:rPrChange>
        </w:rPr>
        <w:t>(</w:t>
      </w:r>
      <w:proofErr w:type="spellStart"/>
      <w:r w:rsidRPr="00D62216">
        <w:rPr>
          <w:rPrChange w:id="7552" w:author="凡 张" w:date="2019-05-26T07:05:00Z">
            <w:rPr/>
          </w:rPrChange>
        </w:rPr>
        <w:t>figDeltaPiPS</w:t>
      </w:r>
      <w:proofErr w:type="spellEnd"/>
      <w:r w:rsidRPr="00D62216">
        <w:rPr>
          <w:rPrChange w:id="7553" w:author="凡 张" w:date="2019-05-26T07:05:00Z">
            <w:rPr/>
          </w:rPrChange>
        </w:rPr>
        <w:t>, [0, 1]);</w:t>
      </w:r>
      <w:r w:rsidRPr="00D62216">
        <w:rPr>
          <w:rPrChange w:id="7554" w:author="凡 张" w:date="2019-05-26T07:05:00Z">
            <w:rPr/>
          </w:rPrChange>
        </w:rPr>
        <w:br/>
        <w:t xml:space="preserve">        title("\delta + \pi Phase-shift")</w:t>
      </w:r>
      <w:r w:rsidRPr="00D62216">
        <w:rPr>
          <w:rPrChange w:id="7555" w:author="凡 张" w:date="2019-05-26T07:05:00Z">
            <w:rPr/>
          </w:rPrChange>
        </w:rPr>
        <w:br/>
        <w:t xml:space="preserve">    end</w:t>
      </w:r>
      <w:r w:rsidRPr="00D62216">
        <w:rPr>
          <w:rPrChange w:id="7556" w:author="凡 张" w:date="2019-05-26T07:05:00Z">
            <w:rPr/>
          </w:rPrChange>
        </w:rPr>
        <w:br/>
      </w:r>
      <w:proofErr w:type="spellStart"/>
      <w:r w:rsidRPr="00D62216">
        <w:rPr>
          <w:rPrChange w:id="7557" w:author="凡 张" w:date="2019-05-26T07:05:00Z">
            <w:rPr/>
          </w:rPrChange>
        </w:rPr>
        <w:t>end</w:t>
      </w:r>
      <w:proofErr w:type="spellEnd"/>
      <w:r w:rsidRPr="00D62216">
        <w:rPr>
          <w:rPrChange w:id="7558" w:author="凡 张" w:date="2019-05-26T07:05:00Z">
            <w:rPr/>
          </w:rPrChange>
        </w:rPr>
        <w:br/>
      </w:r>
      <w:r w:rsidRPr="00D62216">
        <w:rPr>
          <w:rPrChange w:id="7559" w:author="凡 张" w:date="2019-05-26T07:05:00Z">
            <w:rPr/>
          </w:rPrChange>
        </w:rPr>
        <w:br/>
        <w:t>% Superimpose the phase-shifted pattern and captured image</w:t>
      </w:r>
      <w:r w:rsidRPr="00D62216">
        <w:rPr>
          <w:rPrChange w:id="7560" w:author="凡 张" w:date="2019-05-26T07:05:00Z">
            <w:rPr/>
          </w:rPrChange>
        </w:rPr>
        <w:br/>
        <w:t>% Input:</w:t>
      </w:r>
      <w:r w:rsidRPr="00D62216">
        <w:rPr>
          <w:rPrChange w:id="7561" w:author="凡 张" w:date="2019-05-26T07:05:00Z">
            <w:rPr/>
          </w:rPrChange>
        </w:rPr>
        <w:br/>
        <w:t>%   pattern - the phase-shifted the pattern matrix</w:t>
      </w:r>
      <w:r w:rsidRPr="00D62216">
        <w:rPr>
          <w:rPrChange w:id="7562" w:author="凡 张" w:date="2019-05-26T07:05:00Z">
            <w:rPr/>
          </w:rPrChange>
        </w:rPr>
        <w:br/>
        <w:t xml:space="preserve">%   </w:t>
      </w:r>
      <w:proofErr w:type="spellStart"/>
      <w:r w:rsidRPr="00D62216">
        <w:rPr>
          <w:rPrChange w:id="7563" w:author="凡 张" w:date="2019-05-26T07:05:00Z">
            <w:rPr/>
          </w:rPrChange>
        </w:rPr>
        <w:t>figCaptured</w:t>
      </w:r>
      <w:proofErr w:type="spellEnd"/>
      <w:r w:rsidRPr="00D62216">
        <w:rPr>
          <w:rPrChange w:id="7564" w:author="凡 张" w:date="2019-05-26T07:05:00Z">
            <w:rPr/>
          </w:rPrChange>
        </w:rPr>
        <w:t xml:space="preserve"> - the captured frame matrix, which is already </w:t>
      </w:r>
      <w:proofErr w:type="spellStart"/>
      <w:r w:rsidRPr="00D62216">
        <w:rPr>
          <w:rPrChange w:id="7565" w:author="凡 张" w:date="2019-05-26T07:05:00Z">
            <w:rPr/>
          </w:rPrChange>
        </w:rPr>
        <w:t>grayscalized</w:t>
      </w:r>
      <w:proofErr w:type="spellEnd"/>
      <w:r w:rsidRPr="00D62216">
        <w:rPr>
          <w:rPrChange w:id="7566" w:author="凡 张" w:date="2019-05-26T07:05:00Z">
            <w:rPr/>
          </w:rPrChange>
        </w:rPr>
        <w:br/>
        <w:t xml:space="preserve">%   </w:t>
      </w:r>
      <w:proofErr w:type="spellStart"/>
      <w:r w:rsidRPr="00D62216">
        <w:rPr>
          <w:rPrChange w:id="7567" w:author="凡 张" w:date="2019-05-26T07:05:00Z">
            <w:rPr/>
          </w:rPrChange>
        </w:rPr>
        <w:t>figPath</w:t>
      </w:r>
      <w:proofErr w:type="spellEnd"/>
      <w:r w:rsidRPr="00D62216">
        <w:rPr>
          <w:rPrChange w:id="7568" w:author="凡 张" w:date="2019-05-26T07:05:00Z">
            <w:rPr/>
          </w:rPrChange>
        </w:rPr>
        <w:t xml:space="preserve"> - the directory path of captured image</w:t>
      </w:r>
      <w:r w:rsidRPr="00D62216">
        <w:rPr>
          <w:rPrChange w:id="7569" w:author="凡 张" w:date="2019-05-26T07:05:00Z">
            <w:rPr/>
          </w:rPrChange>
        </w:rPr>
        <w:br/>
        <w:t>%   phase - the phase value from the pattern matrix</w:t>
      </w:r>
      <w:r w:rsidRPr="00D62216">
        <w:rPr>
          <w:rPrChange w:id="7570" w:author="凡 张" w:date="2019-05-26T07:05:00Z">
            <w:rPr/>
          </w:rPrChange>
        </w:rPr>
        <w:br/>
        <w:t>% Output:</w:t>
      </w:r>
      <w:r w:rsidRPr="00D62216">
        <w:rPr>
          <w:rPrChange w:id="7571" w:author="凡 张" w:date="2019-05-26T07:05:00Z">
            <w:rPr/>
          </w:rPrChange>
        </w:rPr>
        <w:br/>
        <w:t xml:space="preserve">%   </w:t>
      </w:r>
      <w:proofErr w:type="spellStart"/>
      <w:r w:rsidRPr="00D62216">
        <w:rPr>
          <w:rPrChange w:id="7572" w:author="凡 张" w:date="2019-05-26T07:05:00Z">
            <w:rPr/>
          </w:rPrChange>
        </w:rPr>
        <w:t>newFig</w:t>
      </w:r>
      <w:proofErr w:type="spellEnd"/>
      <w:r w:rsidRPr="00D62216">
        <w:rPr>
          <w:rPrChange w:id="7573" w:author="凡 张" w:date="2019-05-26T07:05:00Z">
            <w:rPr/>
          </w:rPrChange>
        </w:rPr>
        <w:t xml:space="preserve"> - the phase-shifted image matrix</w:t>
      </w:r>
      <w:r w:rsidRPr="00D62216">
        <w:rPr>
          <w:rPrChange w:id="7574" w:author="凡 张" w:date="2019-05-26T07:05:00Z">
            <w:rPr/>
          </w:rPrChange>
        </w:rPr>
        <w:br/>
        <w:t xml:space="preserve">%   </w:t>
      </w:r>
      <w:proofErr w:type="spellStart"/>
      <w:r w:rsidRPr="00D62216">
        <w:rPr>
          <w:rPrChange w:id="7575" w:author="凡 张" w:date="2019-05-26T07:05:00Z">
            <w:rPr/>
          </w:rPrChange>
        </w:rPr>
        <w:t>newFigPath</w:t>
      </w:r>
      <w:proofErr w:type="spellEnd"/>
      <w:r w:rsidRPr="00D62216">
        <w:rPr>
          <w:rPrChange w:id="7576" w:author="凡 张" w:date="2019-05-26T07:05:00Z">
            <w:rPr/>
          </w:rPrChange>
        </w:rPr>
        <w:t xml:space="preserve"> - the phase-shifted image directory path</w:t>
      </w:r>
      <w:r w:rsidRPr="00D62216">
        <w:rPr>
          <w:rPrChange w:id="7577" w:author="凡 张" w:date="2019-05-26T07:05:00Z">
            <w:rPr/>
          </w:rPrChange>
        </w:rPr>
        <w:br/>
        <w:t>function [</w:t>
      </w:r>
      <w:proofErr w:type="spellStart"/>
      <w:r w:rsidRPr="00D62216">
        <w:rPr>
          <w:rPrChange w:id="7578" w:author="凡 张" w:date="2019-05-26T07:05:00Z">
            <w:rPr/>
          </w:rPrChange>
        </w:rPr>
        <w:t>newFig</w:t>
      </w:r>
      <w:proofErr w:type="spellEnd"/>
      <w:r w:rsidRPr="00D62216">
        <w:rPr>
          <w:rPrChange w:id="7579" w:author="凡 张" w:date="2019-05-26T07:05:00Z">
            <w:rPr/>
          </w:rPrChange>
        </w:rPr>
        <w:t xml:space="preserve">, </w:t>
      </w:r>
      <w:proofErr w:type="spellStart"/>
      <w:r w:rsidRPr="00D62216">
        <w:rPr>
          <w:rPrChange w:id="7580" w:author="凡 张" w:date="2019-05-26T07:05:00Z">
            <w:rPr/>
          </w:rPrChange>
        </w:rPr>
        <w:t>newFigPath</w:t>
      </w:r>
      <w:proofErr w:type="spellEnd"/>
      <w:r w:rsidRPr="00D62216">
        <w:rPr>
          <w:rPrChange w:id="7581" w:author="凡 张" w:date="2019-05-26T07:05:00Z">
            <w:rPr/>
          </w:rPrChange>
        </w:rPr>
        <w:t xml:space="preserve">] = </w:t>
      </w:r>
      <w:proofErr w:type="spellStart"/>
      <w:r w:rsidRPr="00D62216">
        <w:rPr>
          <w:rPrChange w:id="7582" w:author="凡 张" w:date="2019-05-26T07:05:00Z">
            <w:rPr/>
          </w:rPrChange>
        </w:rPr>
        <w:t>superimposeSingle</w:t>
      </w:r>
      <w:proofErr w:type="spellEnd"/>
      <w:r w:rsidRPr="00D62216">
        <w:rPr>
          <w:rPrChange w:id="7583" w:author="凡 张" w:date="2019-05-26T07:05:00Z">
            <w:rPr/>
          </w:rPrChange>
        </w:rPr>
        <w:t xml:space="preserve">(pattern, </w:t>
      </w:r>
      <w:proofErr w:type="spellStart"/>
      <w:r w:rsidRPr="00D62216">
        <w:rPr>
          <w:rPrChange w:id="7584" w:author="凡 张" w:date="2019-05-26T07:05:00Z">
            <w:rPr/>
          </w:rPrChange>
        </w:rPr>
        <w:t>figCaptured</w:t>
      </w:r>
      <w:proofErr w:type="spellEnd"/>
      <w:r w:rsidRPr="00D62216">
        <w:rPr>
          <w:rPrChange w:id="7585" w:author="凡 张" w:date="2019-05-26T07:05:00Z">
            <w:rPr/>
          </w:rPrChange>
        </w:rPr>
        <w:t xml:space="preserve">, </w:t>
      </w:r>
      <w:proofErr w:type="spellStart"/>
      <w:r w:rsidRPr="00D62216">
        <w:rPr>
          <w:rPrChange w:id="7586" w:author="凡 张" w:date="2019-05-26T07:05:00Z">
            <w:rPr/>
          </w:rPrChange>
        </w:rPr>
        <w:t>figPath</w:t>
      </w:r>
      <w:proofErr w:type="spellEnd"/>
      <w:r w:rsidRPr="00D62216">
        <w:rPr>
          <w:rPrChange w:id="7587" w:author="凡 张" w:date="2019-05-26T07:05:00Z">
            <w:rPr/>
          </w:rPrChange>
        </w:rPr>
        <w:t>, phase)</w:t>
      </w:r>
      <w:r w:rsidRPr="00D62216">
        <w:rPr>
          <w:rPrChange w:id="7588" w:author="凡 张" w:date="2019-05-26T07:05:00Z">
            <w:rPr/>
          </w:rPrChange>
        </w:rPr>
        <w:br/>
        <w:t xml:space="preserve">    </w:t>
      </w:r>
      <w:proofErr w:type="spellStart"/>
      <w:r w:rsidRPr="00D62216">
        <w:rPr>
          <w:rPrChange w:id="7589" w:author="凡 张" w:date="2019-05-26T07:05:00Z">
            <w:rPr/>
          </w:rPrChange>
        </w:rPr>
        <w:t>figPath</w:t>
      </w:r>
      <w:proofErr w:type="spellEnd"/>
      <w:r w:rsidRPr="00D62216">
        <w:rPr>
          <w:rPrChange w:id="7590" w:author="凡 张" w:date="2019-05-26T07:05:00Z">
            <w:rPr/>
          </w:rPrChange>
        </w:rPr>
        <w:t xml:space="preserve"> = char(</w:t>
      </w:r>
      <w:proofErr w:type="spellStart"/>
      <w:r w:rsidRPr="00D62216">
        <w:rPr>
          <w:rPrChange w:id="7591" w:author="凡 张" w:date="2019-05-26T07:05:00Z">
            <w:rPr/>
          </w:rPrChange>
        </w:rPr>
        <w:t>figPath</w:t>
      </w:r>
      <w:proofErr w:type="spellEnd"/>
      <w:r w:rsidRPr="00D62216">
        <w:rPr>
          <w:rPrChange w:id="7592" w:author="凡 张" w:date="2019-05-26T07:05:00Z">
            <w:rPr/>
          </w:rPrChange>
        </w:rPr>
        <w:t>);</w:t>
      </w:r>
      <w:r w:rsidRPr="00D62216">
        <w:rPr>
          <w:rPrChange w:id="7593" w:author="凡 张" w:date="2019-05-26T07:05:00Z">
            <w:rPr/>
          </w:rPrChange>
        </w:rPr>
        <w:br/>
        <w:t xml:space="preserve">    </w:t>
      </w:r>
      <w:proofErr w:type="spellStart"/>
      <w:r w:rsidRPr="00D62216">
        <w:rPr>
          <w:rPrChange w:id="7594" w:author="凡 张" w:date="2019-05-26T07:05:00Z">
            <w:rPr/>
          </w:rPrChange>
        </w:rPr>
        <w:t>newFigPath</w:t>
      </w:r>
      <w:proofErr w:type="spellEnd"/>
      <w:r w:rsidRPr="00D62216">
        <w:rPr>
          <w:rPrChange w:id="7595" w:author="凡 张" w:date="2019-05-26T07:05:00Z">
            <w:rPr/>
          </w:rPrChange>
        </w:rPr>
        <w:t xml:space="preserve"> = </w:t>
      </w:r>
      <w:proofErr w:type="spellStart"/>
      <w:r w:rsidRPr="00D62216">
        <w:rPr>
          <w:rPrChange w:id="7596" w:author="凡 张" w:date="2019-05-26T07:05:00Z">
            <w:rPr/>
          </w:rPrChange>
        </w:rPr>
        <w:t>figPath</w:t>
      </w:r>
      <w:proofErr w:type="spellEnd"/>
      <w:r w:rsidRPr="00D62216">
        <w:rPr>
          <w:rPrChange w:id="7597" w:author="凡 张" w:date="2019-05-26T07:05:00Z">
            <w:rPr/>
          </w:rPrChange>
        </w:rPr>
        <w:t>(1:end-6) + "p" + num2str(phase) + ".bmp";</w:t>
      </w:r>
      <w:r w:rsidRPr="00D62216">
        <w:rPr>
          <w:rPrChange w:id="7598" w:author="凡 张" w:date="2019-05-26T07:05:00Z">
            <w:rPr/>
          </w:rPrChange>
        </w:rPr>
        <w:br/>
        <w:t xml:space="preserve">    </w:t>
      </w:r>
      <w:proofErr w:type="spellStart"/>
      <w:r w:rsidRPr="00D62216">
        <w:rPr>
          <w:rPrChange w:id="7599" w:author="凡 张" w:date="2019-05-26T07:05:00Z">
            <w:rPr/>
          </w:rPrChange>
        </w:rPr>
        <w:t>newFig</w:t>
      </w:r>
      <w:proofErr w:type="spellEnd"/>
      <w:r w:rsidRPr="00D62216">
        <w:rPr>
          <w:rPrChange w:id="7600" w:author="凡 张" w:date="2019-05-26T07:05:00Z">
            <w:rPr/>
          </w:rPrChange>
        </w:rPr>
        <w:t xml:space="preserve"> = </w:t>
      </w:r>
      <w:proofErr w:type="spellStart"/>
      <w:r w:rsidRPr="00D62216">
        <w:rPr>
          <w:rPrChange w:id="7601" w:author="凡 张" w:date="2019-05-26T07:05:00Z">
            <w:rPr/>
          </w:rPrChange>
        </w:rPr>
        <w:t>figCaptured</w:t>
      </w:r>
      <w:proofErr w:type="spellEnd"/>
      <w:r w:rsidRPr="00D62216">
        <w:rPr>
          <w:rPrChange w:id="7602" w:author="凡 张" w:date="2019-05-26T07:05:00Z">
            <w:rPr/>
          </w:rPrChange>
        </w:rPr>
        <w:t xml:space="preserve"> .* pattern;</w:t>
      </w:r>
      <w:r w:rsidRPr="00D62216">
        <w:rPr>
          <w:rPrChange w:id="7603" w:author="凡 张" w:date="2019-05-26T07:05:00Z">
            <w:rPr/>
          </w:rPrChange>
        </w:rPr>
        <w:br/>
        <w:t xml:space="preserve">    </w:t>
      </w:r>
      <w:proofErr w:type="spellStart"/>
      <w:r w:rsidRPr="00D62216">
        <w:rPr>
          <w:rPrChange w:id="7604" w:author="凡 张" w:date="2019-05-26T07:05:00Z">
            <w:rPr/>
          </w:rPrChange>
        </w:rPr>
        <w:t>imwrite</w:t>
      </w:r>
      <w:proofErr w:type="spellEnd"/>
      <w:r w:rsidRPr="00D62216">
        <w:rPr>
          <w:rPrChange w:id="7605" w:author="凡 张" w:date="2019-05-26T07:05:00Z">
            <w:rPr/>
          </w:rPrChange>
        </w:rPr>
        <w:t>(</w:t>
      </w:r>
      <w:proofErr w:type="spellStart"/>
      <w:r w:rsidRPr="00D62216">
        <w:rPr>
          <w:rPrChange w:id="7606" w:author="凡 张" w:date="2019-05-26T07:05:00Z">
            <w:rPr/>
          </w:rPrChange>
        </w:rPr>
        <w:t>newFig</w:t>
      </w:r>
      <w:proofErr w:type="spellEnd"/>
      <w:r w:rsidRPr="00D62216">
        <w:rPr>
          <w:rPrChange w:id="7607" w:author="凡 张" w:date="2019-05-26T07:05:00Z">
            <w:rPr/>
          </w:rPrChange>
        </w:rPr>
        <w:t>, char(</w:t>
      </w:r>
      <w:proofErr w:type="spellStart"/>
      <w:r w:rsidRPr="00D62216">
        <w:rPr>
          <w:rPrChange w:id="7608" w:author="凡 张" w:date="2019-05-26T07:05:00Z">
            <w:rPr/>
          </w:rPrChange>
        </w:rPr>
        <w:t>newFigPath</w:t>
      </w:r>
      <w:proofErr w:type="spellEnd"/>
      <w:r w:rsidRPr="00D62216">
        <w:rPr>
          <w:rPrChange w:id="7609" w:author="凡 张" w:date="2019-05-26T07:05:00Z">
            <w:rPr/>
          </w:rPrChange>
        </w:rPr>
        <w:t>));</w:t>
      </w:r>
      <w:r w:rsidRPr="00D62216">
        <w:rPr>
          <w:rPrChange w:id="7610" w:author="凡 张" w:date="2019-05-26T07:05:00Z">
            <w:rPr/>
          </w:rPrChange>
        </w:rPr>
        <w:br/>
        <w:t>end</w:t>
      </w:r>
    </w:p>
    <w:p w:rsidR="00A46484" w:rsidRPr="00D62216" w:rsidRDefault="00A46484" w:rsidP="00D5535B">
      <w:pPr>
        <w:pStyle w:val="aff8"/>
        <w:ind w:firstLine="480"/>
        <w:rPr>
          <w:rPrChange w:id="7611" w:author="凡 张" w:date="2019-05-26T07:05:00Z">
            <w:rPr/>
          </w:rPrChange>
        </w:rPr>
      </w:pPr>
      <w:r w:rsidRPr="00D62216">
        <w:rPr>
          <w:rPrChange w:id="7612" w:author="凡 张" w:date="2019-05-26T07:05:00Z">
            <w:rPr/>
          </w:rPrChange>
        </w:rPr>
        <w:t xml:space="preserve">Generate binary or sinusoidal </w:t>
      </w:r>
      <w:proofErr w:type="spellStart"/>
      <w:r w:rsidRPr="00D62216">
        <w:rPr>
          <w:rPrChange w:id="7613" w:author="凡 张" w:date="2019-05-26T07:05:00Z">
            <w:rPr/>
          </w:rPrChange>
        </w:rPr>
        <w:t>pattern</w:t>
      </w:r>
      <w:bookmarkStart w:id="7614" w:name="_Toc9426165"/>
      <w:r w:rsidRPr="00D62216">
        <w:rPr>
          <w:rPrChange w:id="7615" w:author="凡 张" w:date="2019-05-26T07:05:00Z">
            <w:rPr/>
          </w:rPrChange>
        </w:rPr>
        <w:t>with</w:t>
      </w:r>
      <w:proofErr w:type="spellEnd"/>
      <w:r w:rsidRPr="00D62216">
        <w:rPr>
          <w:rPrChange w:id="7616" w:author="凡 张" w:date="2019-05-26T07:05:00Z">
            <w:rPr/>
          </w:rPrChange>
        </w:rPr>
        <w:t xml:space="preserve"> specific </w:t>
      </w:r>
      <w:proofErr w:type="spellStart"/>
      <w:r w:rsidRPr="00D62216">
        <w:rPr>
          <w:rPrChange w:id="7617" w:author="凡 张" w:date="2019-05-26T07:05:00Z">
            <w:rPr/>
          </w:rPrChange>
        </w:rPr>
        <w:t>paramters</w:t>
      </w:r>
      <w:proofErr w:type="spellEnd"/>
      <w:r w:rsidRPr="00D62216">
        <w:rPr>
          <w:rPrChange w:id="7618" w:author="凡 张" w:date="2019-05-26T07:05:00Z">
            <w:rPr/>
          </w:rPrChange>
        </w:rPr>
        <w:t xml:space="preserve">: the min and max </w:t>
      </w:r>
      <w:proofErr w:type="spellStart"/>
      <w:r w:rsidRPr="00D62216">
        <w:rPr>
          <w:rPrChange w:id="7619" w:author="凡 张" w:date="2019-05-26T07:05:00Z">
            <w:rPr/>
          </w:rPrChange>
        </w:rPr>
        <w:t>gray</w:t>
      </w:r>
      <w:bookmarkStart w:id="7620" w:name="_Toc9426166"/>
      <w:bookmarkEnd w:id="7614"/>
      <w:r w:rsidRPr="00D62216">
        <w:rPr>
          <w:rPrChange w:id="7621" w:author="凡 张" w:date="2019-05-26T07:05:00Z">
            <w:rPr/>
          </w:rPrChange>
        </w:rPr>
        <w:t>value</w:t>
      </w:r>
      <w:proofErr w:type="spellEnd"/>
      <w:r w:rsidRPr="00D62216">
        <w:rPr>
          <w:rPrChange w:id="7622" w:author="凡 张" w:date="2019-05-26T07:05:00Z">
            <w:rPr/>
          </w:rPrChange>
        </w:rPr>
        <w:t xml:space="preserve">, </w:t>
      </w:r>
      <w:proofErr w:type="spellStart"/>
      <w:r w:rsidRPr="00D62216">
        <w:rPr>
          <w:rPrChange w:id="7623" w:author="凡 张" w:date="2019-05-26T07:05:00Z">
            <w:rPr/>
          </w:rPrChange>
        </w:rPr>
        <w:t>wavlength</w:t>
      </w:r>
      <w:proofErr w:type="spellEnd"/>
      <w:r w:rsidRPr="00D62216">
        <w:rPr>
          <w:rPrChange w:id="7624" w:author="凡 张" w:date="2019-05-26T07:05:00Z">
            <w:rPr/>
          </w:rPrChange>
        </w:rPr>
        <w:t xml:space="preserve">(have to be perfect divided by the width), and image height and </w:t>
      </w:r>
      <w:r w:rsidRPr="00D62216">
        <w:rPr>
          <w:rPrChange w:id="7625" w:author="凡 张" w:date="2019-05-26T07:05:00Z">
            <w:rPr/>
          </w:rPrChange>
        </w:rPr>
        <w:lastRenderedPageBreak/>
        <w:t>width</w:t>
      </w:r>
      <w:bookmarkEnd w:id="7620"/>
    </w:p>
    <w:p w:rsidR="00A46484" w:rsidRPr="00D62216" w:rsidRDefault="00A46484" w:rsidP="00D5535B">
      <w:pPr>
        <w:pStyle w:val="aff8"/>
        <w:ind w:firstLine="480"/>
        <w:rPr>
          <w:rPrChange w:id="7626" w:author="凡 张" w:date="2019-05-26T07:05:00Z">
            <w:rPr/>
          </w:rPrChange>
        </w:rPr>
      </w:pPr>
      <w:r w:rsidRPr="00D62216">
        <w:rPr>
          <w:rPrChange w:id="7627" w:author="凡 张" w:date="2019-05-26T07:05:00Z">
            <w:rPr/>
          </w:rPrChange>
        </w:rPr>
        <w:t>% Generate the pattern array and save the image according to specific parameters</w:t>
      </w:r>
      <w:r w:rsidRPr="00D62216">
        <w:rPr>
          <w:rPrChange w:id="7628" w:author="凡 张" w:date="2019-05-26T07:05:00Z">
            <w:rPr/>
          </w:rPrChange>
        </w:rPr>
        <w:br/>
        <w:t xml:space="preserve">function [pattern, </w:t>
      </w:r>
      <w:proofErr w:type="spellStart"/>
      <w:r w:rsidRPr="00D62216">
        <w:rPr>
          <w:rPrChange w:id="7629" w:author="凡 张" w:date="2019-05-26T07:05:00Z">
            <w:rPr/>
          </w:rPrChange>
        </w:rPr>
        <w:t>figPath</w:t>
      </w:r>
      <w:proofErr w:type="spellEnd"/>
      <w:r w:rsidRPr="00D62216">
        <w:rPr>
          <w:rPrChange w:id="7630" w:author="凡 张" w:date="2019-05-26T07:05:00Z">
            <w:rPr/>
          </w:rPrChange>
        </w:rPr>
        <w:t xml:space="preserve">] = </w:t>
      </w:r>
      <w:proofErr w:type="spellStart"/>
      <w:r w:rsidRPr="00D62216">
        <w:rPr>
          <w:rPrChange w:id="7631" w:author="凡 张" w:date="2019-05-26T07:05:00Z">
            <w:rPr/>
          </w:rPrChange>
        </w:rPr>
        <w:t>generatePattern</w:t>
      </w:r>
      <w:proofErr w:type="spellEnd"/>
      <w:r w:rsidRPr="00D62216">
        <w:rPr>
          <w:rPrChange w:id="7632" w:author="凡 张" w:date="2019-05-26T07:05:00Z">
            <w:rPr/>
          </w:rPrChange>
        </w:rPr>
        <w:t xml:space="preserve">(w, h, </w:t>
      </w:r>
      <w:proofErr w:type="spellStart"/>
      <w:r w:rsidRPr="00D62216">
        <w:rPr>
          <w:rPrChange w:id="7633" w:author="凡 张" w:date="2019-05-26T07:05:00Z">
            <w:rPr/>
          </w:rPrChange>
        </w:rPr>
        <w:t>minGray</w:t>
      </w:r>
      <w:proofErr w:type="spellEnd"/>
      <w:r w:rsidRPr="00D62216">
        <w:rPr>
          <w:rPrChange w:id="7634" w:author="凡 张" w:date="2019-05-26T07:05:00Z">
            <w:rPr/>
          </w:rPrChange>
        </w:rPr>
        <w:t xml:space="preserve">, </w:t>
      </w:r>
      <w:proofErr w:type="spellStart"/>
      <w:r w:rsidRPr="00D62216">
        <w:rPr>
          <w:rPrChange w:id="7635" w:author="凡 张" w:date="2019-05-26T07:05:00Z">
            <w:rPr/>
          </w:rPrChange>
        </w:rPr>
        <w:t>maxGray</w:t>
      </w:r>
      <w:proofErr w:type="spellEnd"/>
      <w:r w:rsidRPr="00D62216">
        <w:rPr>
          <w:rPrChange w:id="7636" w:author="凡 张" w:date="2019-05-26T07:05:00Z">
            <w:rPr/>
          </w:rPrChange>
        </w:rPr>
        <w:t xml:space="preserve">, pitch, phase, </w:t>
      </w:r>
      <w:proofErr w:type="spellStart"/>
      <w:r w:rsidRPr="00D62216">
        <w:rPr>
          <w:rPrChange w:id="7637" w:author="凡 张" w:date="2019-05-26T07:05:00Z">
            <w:rPr/>
          </w:rPrChange>
        </w:rPr>
        <w:t>isBinary</w:t>
      </w:r>
      <w:proofErr w:type="spellEnd"/>
      <w:r w:rsidRPr="00D62216">
        <w:rPr>
          <w:rPrChange w:id="7638" w:author="凡 张" w:date="2019-05-26T07:05:00Z">
            <w:rPr/>
          </w:rPrChange>
        </w:rPr>
        <w:t>)</w:t>
      </w:r>
      <w:r w:rsidRPr="00D62216">
        <w:rPr>
          <w:rPrChange w:id="7639" w:author="凡 张" w:date="2019-05-26T07:05:00Z">
            <w:rPr/>
          </w:rPrChange>
        </w:rPr>
        <w:br/>
        <w:t>% Check whether the image is already generated</w:t>
      </w:r>
      <w:r w:rsidRPr="00D62216">
        <w:rPr>
          <w:rPrChange w:id="7640" w:author="凡 张" w:date="2019-05-26T07:05:00Z">
            <w:rPr/>
          </w:rPrChange>
        </w:rPr>
        <w:br/>
        <w:t xml:space="preserve">    </w:t>
      </w:r>
      <w:proofErr w:type="spellStart"/>
      <w:r w:rsidRPr="00D62216">
        <w:rPr>
          <w:rPrChange w:id="7641" w:author="凡 张" w:date="2019-05-26T07:05:00Z">
            <w:rPr/>
          </w:rPrChange>
        </w:rPr>
        <w:t>figName</w:t>
      </w:r>
      <w:proofErr w:type="spellEnd"/>
      <w:r w:rsidRPr="00D62216">
        <w:rPr>
          <w:rPrChange w:id="7642" w:author="凡 张" w:date="2019-05-26T07:05:00Z">
            <w:rPr/>
          </w:rPrChange>
        </w:rPr>
        <w:t xml:space="preserve"> = "w" + int2str(w) + "_h" + int2str(h) + "_g" + int2str(</w:t>
      </w:r>
      <w:proofErr w:type="spellStart"/>
      <w:r w:rsidRPr="00D62216">
        <w:rPr>
          <w:rPrChange w:id="7643" w:author="凡 张" w:date="2019-05-26T07:05:00Z">
            <w:rPr/>
          </w:rPrChange>
        </w:rPr>
        <w:t>minGray</w:t>
      </w:r>
      <w:proofErr w:type="spellEnd"/>
      <w:r w:rsidRPr="00D62216">
        <w:rPr>
          <w:rPrChange w:id="7644" w:author="凡 张" w:date="2019-05-26T07:05:00Z">
            <w:rPr/>
          </w:rPrChange>
        </w:rPr>
        <w:t>) + "_" +  int2str(</w:t>
      </w:r>
      <w:proofErr w:type="spellStart"/>
      <w:r w:rsidRPr="00D62216">
        <w:rPr>
          <w:rPrChange w:id="7645" w:author="凡 张" w:date="2019-05-26T07:05:00Z">
            <w:rPr/>
          </w:rPrChange>
        </w:rPr>
        <w:t>maxGray</w:t>
      </w:r>
      <w:proofErr w:type="spellEnd"/>
      <w:r w:rsidRPr="00D62216">
        <w:rPr>
          <w:rPrChange w:id="7646" w:author="凡 张" w:date="2019-05-26T07:05:00Z">
            <w:rPr/>
          </w:rPrChange>
        </w:rPr>
        <w:t>) + "_</w:t>
      </w:r>
      <w:proofErr w:type="spellStart"/>
      <w:r w:rsidRPr="00D62216">
        <w:rPr>
          <w:rPrChange w:id="7647" w:author="凡 张" w:date="2019-05-26T07:05:00Z">
            <w:rPr/>
          </w:rPrChange>
        </w:rPr>
        <w:t>wl</w:t>
      </w:r>
      <w:proofErr w:type="spellEnd"/>
      <w:r w:rsidRPr="00D62216">
        <w:rPr>
          <w:rPrChange w:id="7648" w:author="凡 张" w:date="2019-05-26T07:05:00Z">
            <w:rPr/>
          </w:rPrChange>
        </w:rPr>
        <w:t>" + int2str(pitch) + "_p" + num2str(phase, '%0.2f\n');</w:t>
      </w:r>
      <w:r w:rsidRPr="00D62216">
        <w:rPr>
          <w:rPrChange w:id="7649" w:author="凡 张" w:date="2019-05-26T07:05:00Z">
            <w:rPr/>
          </w:rPrChange>
        </w:rPr>
        <w:br/>
        <w:t xml:space="preserve">    if </w:t>
      </w:r>
      <w:proofErr w:type="spellStart"/>
      <w:r w:rsidRPr="00D62216">
        <w:rPr>
          <w:rPrChange w:id="7650" w:author="凡 张" w:date="2019-05-26T07:05:00Z">
            <w:rPr/>
          </w:rPrChange>
        </w:rPr>
        <w:t>isBinary</w:t>
      </w:r>
      <w:proofErr w:type="spellEnd"/>
      <w:r w:rsidRPr="00D62216">
        <w:rPr>
          <w:rPrChange w:id="7651" w:author="凡 张" w:date="2019-05-26T07:05:00Z">
            <w:rPr/>
          </w:rPrChange>
        </w:rPr>
        <w:br/>
        <w:t xml:space="preserve">        </w:t>
      </w:r>
      <w:proofErr w:type="spellStart"/>
      <w:r w:rsidRPr="00D62216">
        <w:rPr>
          <w:rPrChange w:id="7652" w:author="凡 张" w:date="2019-05-26T07:05:00Z">
            <w:rPr/>
          </w:rPrChange>
        </w:rPr>
        <w:t>figName</w:t>
      </w:r>
      <w:proofErr w:type="spellEnd"/>
      <w:r w:rsidRPr="00D62216">
        <w:rPr>
          <w:rPrChange w:id="7653" w:author="凡 张" w:date="2019-05-26T07:05:00Z">
            <w:rPr/>
          </w:rPrChange>
        </w:rPr>
        <w:t xml:space="preserve"> = </w:t>
      </w:r>
      <w:proofErr w:type="spellStart"/>
      <w:r w:rsidRPr="00D62216">
        <w:rPr>
          <w:rPrChange w:id="7654" w:author="凡 张" w:date="2019-05-26T07:05:00Z">
            <w:rPr/>
          </w:rPrChange>
        </w:rPr>
        <w:t>figName</w:t>
      </w:r>
      <w:proofErr w:type="spellEnd"/>
      <w:r w:rsidRPr="00D62216">
        <w:rPr>
          <w:rPrChange w:id="7655" w:author="凡 张" w:date="2019-05-26T07:05:00Z">
            <w:rPr/>
          </w:rPrChange>
        </w:rPr>
        <w:t xml:space="preserve"> + "_B";</w:t>
      </w:r>
      <w:r w:rsidRPr="00D62216">
        <w:rPr>
          <w:rPrChange w:id="7656" w:author="凡 张" w:date="2019-05-26T07:05:00Z">
            <w:rPr/>
          </w:rPrChange>
        </w:rPr>
        <w:br/>
        <w:t xml:space="preserve">    else</w:t>
      </w:r>
      <w:r w:rsidRPr="00D62216">
        <w:rPr>
          <w:rPrChange w:id="7657" w:author="凡 张" w:date="2019-05-26T07:05:00Z">
            <w:rPr/>
          </w:rPrChange>
        </w:rPr>
        <w:br/>
        <w:t xml:space="preserve">        </w:t>
      </w:r>
      <w:proofErr w:type="spellStart"/>
      <w:r w:rsidRPr="00D62216">
        <w:rPr>
          <w:rPrChange w:id="7658" w:author="凡 张" w:date="2019-05-26T07:05:00Z">
            <w:rPr/>
          </w:rPrChange>
        </w:rPr>
        <w:t>figName</w:t>
      </w:r>
      <w:proofErr w:type="spellEnd"/>
      <w:r w:rsidRPr="00D62216">
        <w:rPr>
          <w:rPrChange w:id="7659" w:author="凡 张" w:date="2019-05-26T07:05:00Z">
            <w:rPr/>
          </w:rPrChange>
        </w:rPr>
        <w:t xml:space="preserve"> = </w:t>
      </w:r>
      <w:proofErr w:type="spellStart"/>
      <w:r w:rsidRPr="00D62216">
        <w:rPr>
          <w:rPrChange w:id="7660" w:author="凡 张" w:date="2019-05-26T07:05:00Z">
            <w:rPr/>
          </w:rPrChange>
        </w:rPr>
        <w:t>figName</w:t>
      </w:r>
      <w:proofErr w:type="spellEnd"/>
      <w:r w:rsidRPr="00D62216">
        <w:rPr>
          <w:rPrChange w:id="7661" w:author="凡 张" w:date="2019-05-26T07:05:00Z">
            <w:rPr/>
          </w:rPrChange>
        </w:rPr>
        <w:t xml:space="preserve"> + "_S";</w:t>
      </w:r>
      <w:r w:rsidRPr="00D62216">
        <w:rPr>
          <w:rPrChange w:id="7662" w:author="凡 张" w:date="2019-05-26T07:05:00Z">
            <w:rPr/>
          </w:rPrChange>
        </w:rPr>
        <w:br/>
        <w:t xml:space="preserve">    end</w:t>
      </w:r>
      <w:r w:rsidRPr="00D62216">
        <w:rPr>
          <w:rPrChange w:id="7663" w:author="凡 张" w:date="2019-05-26T07:05:00Z">
            <w:rPr/>
          </w:rPrChange>
        </w:rPr>
        <w:br/>
        <w:t xml:space="preserve">    </w:t>
      </w:r>
      <w:proofErr w:type="spellStart"/>
      <w:r w:rsidRPr="00D62216">
        <w:rPr>
          <w:rPrChange w:id="7664" w:author="凡 张" w:date="2019-05-26T07:05:00Z">
            <w:rPr/>
          </w:rPrChange>
        </w:rPr>
        <w:t>figName</w:t>
      </w:r>
      <w:proofErr w:type="spellEnd"/>
      <w:r w:rsidRPr="00D62216">
        <w:rPr>
          <w:rPrChange w:id="7665" w:author="凡 张" w:date="2019-05-26T07:05:00Z">
            <w:rPr/>
          </w:rPrChange>
        </w:rPr>
        <w:t xml:space="preserve"> = </w:t>
      </w:r>
      <w:proofErr w:type="spellStart"/>
      <w:r w:rsidRPr="00D62216">
        <w:rPr>
          <w:rPrChange w:id="7666" w:author="凡 张" w:date="2019-05-26T07:05:00Z">
            <w:rPr/>
          </w:rPrChange>
        </w:rPr>
        <w:t>figName</w:t>
      </w:r>
      <w:proofErr w:type="spellEnd"/>
      <w:r w:rsidRPr="00D62216">
        <w:rPr>
          <w:rPrChange w:id="7667" w:author="凡 张" w:date="2019-05-26T07:05:00Z">
            <w:rPr/>
          </w:rPrChange>
        </w:rPr>
        <w:t xml:space="preserve"> + ".bmp";</w:t>
      </w:r>
      <w:r w:rsidRPr="00D62216">
        <w:rPr>
          <w:rPrChange w:id="7668" w:author="凡 张" w:date="2019-05-26T07:05:00Z">
            <w:rPr/>
          </w:rPrChange>
        </w:rPr>
        <w:br/>
        <w:t xml:space="preserve">    </w:t>
      </w:r>
      <w:proofErr w:type="spellStart"/>
      <w:r w:rsidRPr="00D62216">
        <w:rPr>
          <w:rPrChange w:id="7669" w:author="凡 张" w:date="2019-05-26T07:05:00Z">
            <w:rPr/>
          </w:rPrChange>
        </w:rPr>
        <w:t>current_dir</w:t>
      </w:r>
      <w:proofErr w:type="spellEnd"/>
      <w:r w:rsidRPr="00D62216">
        <w:rPr>
          <w:rPrChange w:id="7670" w:author="凡 张" w:date="2019-05-26T07:05:00Z">
            <w:rPr/>
          </w:rPrChange>
        </w:rPr>
        <w:t xml:space="preserve"> = </w:t>
      </w:r>
      <w:proofErr w:type="spellStart"/>
      <w:r w:rsidRPr="00D62216">
        <w:rPr>
          <w:rPrChange w:id="7671" w:author="凡 张" w:date="2019-05-26T07:05:00Z">
            <w:rPr/>
          </w:rPrChange>
        </w:rPr>
        <w:t>pwd</w:t>
      </w:r>
      <w:proofErr w:type="spellEnd"/>
      <w:r w:rsidRPr="00D62216">
        <w:rPr>
          <w:rPrChange w:id="7672" w:author="凡 张" w:date="2019-05-26T07:05:00Z">
            <w:rPr/>
          </w:rPrChange>
        </w:rPr>
        <w:t>();</w:t>
      </w:r>
      <w:r w:rsidRPr="00D62216">
        <w:rPr>
          <w:rPrChange w:id="7673" w:author="凡 张" w:date="2019-05-26T07:05:00Z">
            <w:rPr/>
          </w:rPrChange>
        </w:rPr>
        <w:br/>
        <w:t xml:space="preserve">    cd("..\Patterns");</w:t>
      </w:r>
      <w:r w:rsidRPr="00D62216">
        <w:rPr>
          <w:rPrChange w:id="7674" w:author="凡 张" w:date="2019-05-26T07:05:00Z">
            <w:rPr/>
          </w:rPrChange>
        </w:rPr>
        <w:br/>
        <w:t xml:space="preserve">    if(exist(</w:t>
      </w:r>
      <w:proofErr w:type="spellStart"/>
      <w:r w:rsidRPr="00D62216">
        <w:rPr>
          <w:rPrChange w:id="7675" w:author="凡 张" w:date="2019-05-26T07:05:00Z">
            <w:rPr/>
          </w:rPrChange>
        </w:rPr>
        <w:t>figName</w:t>
      </w:r>
      <w:proofErr w:type="spellEnd"/>
      <w:r w:rsidRPr="00D62216">
        <w:rPr>
          <w:rPrChange w:id="7676" w:author="凡 张" w:date="2019-05-26T07:05:00Z">
            <w:rPr/>
          </w:rPrChange>
        </w:rPr>
        <w:t>))</w:t>
      </w:r>
      <w:r w:rsidRPr="00D62216">
        <w:rPr>
          <w:rPrChange w:id="7677" w:author="凡 张" w:date="2019-05-26T07:05:00Z">
            <w:rPr/>
          </w:rPrChange>
        </w:rPr>
        <w:br/>
        <w:t xml:space="preserve">        </w:t>
      </w:r>
      <w:proofErr w:type="spellStart"/>
      <w:r w:rsidRPr="00D62216">
        <w:rPr>
          <w:rPrChange w:id="7678" w:author="凡 张" w:date="2019-05-26T07:05:00Z">
            <w:rPr/>
          </w:rPrChange>
        </w:rPr>
        <w:t>disp</w:t>
      </w:r>
      <w:proofErr w:type="spellEnd"/>
      <w:r w:rsidRPr="00D62216">
        <w:rPr>
          <w:rPrChange w:id="7679" w:author="凡 张" w:date="2019-05-26T07:05:00Z">
            <w:rPr/>
          </w:rPrChange>
        </w:rPr>
        <w:t xml:space="preserve">('Pattern ---- ' + </w:t>
      </w:r>
      <w:proofErr w:type="spellStart"/>
      <w:r w:rsidRPr="00D62216">
        <w:rPr>
          <w:rPrChange w:id="7680" w:author="凡 张" w:date="2019-05-26T07:05:00Z">
            <w:rPr/>
          </w:rPrChange>
        </w:rPr>
        <w:t>figName</w:t>
      </w:r>
      <w:proofErr w:type="spellEnd"/>
      <w:r w:rsidRPr="00D62216">
        <w:rPr>
          <w:rPrChange w:id="7681" w:author="凡 张" w:date="2019-05-26T07:05:00Z">
            <w:rPr/>
          </w:rPrChange>
        </w:rPr>
        <w:t xml:space="preserve"> + ' is already generated!');</w:t>
      </w:r>
      <w:r w:rsidRPr="00D62216">
        <w:rPr>
          <w:rPrChange w:id="7682" w:author="凡 张" w:date="2019-05-26T07:05:00Z">
            <w:rPr/>
          </w:rPrChange>
        </w:rPr>
        <w:br/>
        <w:t xml:space="preserve">        pattern = </w:t>
      </w:r>
      <w:proofErr w:type="spellStart"/>
      <w:r w:rsidRPr="00D62216">
        <w:rPr>
          <w:rPrChange w:id="7683" w:author="凡 张" w:date="2019-05-26T07:05:00Z">
            <w:rPr/>
          </w:rPrChange>
        </w:rPr>
        <w:t>imread</w:t>
      </w:r>
      <w:proofErr w:type="spellEnd"/>
      <w:r w:rsidRPr="00D62216">
        <w:rPr>
          <w:rPrChange w:id="7684" w:author="凡 张" w:date="2019-05-26T07:05:00Z">
            <w:rPr/>
          </w:rPrChange>
        </w:rPr>
        <w:t>(char(</w:t>
      </w:r>
      <w:proofErr w:type="spellStart"/>
      <w:r w:rsidRPr="00D62216">
        <w:rPr>
          <w:rPrChange w:id="7685" w:author="凡 张" w:date="2019-05-26T07:05:00Z">
            <w:rPr/>
          </w:rPrChange>
        </w:rPr>
        <w:t>figName</w:t>
      </w:r>
      <w:proofErr w:type="spellEnd"/>
      <w:r w:rsidRPr="00D62216">
        <w:rPr>
          <w:rPrChange w:id="7686" w:author="凡 张" w:date="2019-05-26T07:05:00Z">
            <w:rPr/>
          </w:rPrChange>
        </w:rPr>
        <w:t>)); % save for future use</w:t>
      </w:r>
      <w:r w:rsidRPr="00D62216">
        <w:rPr>
          <w:rPrChange w:id="7687" w:author="凡 张" w:date="2019-05-26T07:05:00Z">
            <w:rPr/>
          </w:rPrChange>
        </w:rPr>
        <w:br/>
        <w:t xml:space="preserve">        pattern = mat2gray(pattern, [0, 225]);</w:t>
      </w:r>
      <w:r w:rsidRPr="00D62216">
        <w:rPr>
          <w:rPrChange w:id="7688" w:author="凡 张" w:date="2019-05-26T07:05:00Z">
            <w:rPr/>
          </w:rPrChange>
        </w:rPr>
        <w:br/>
        <w:t xml:space="preserve">    else</w:t>
      </w:r>
      <w:r w:rsidRPr="00D62216">
        <w:rPr>
          <w:rPrChange w:id="7689" w:author="凡 张" w:date="2019-05-26T07:05:00Z">
            <w:rPr/>
          </w:rPrChange>
        </w:rPr>
        <w:br/>
        <w:t xml:space="preserve">        if </w:t>
      </w:r>
      <w:proofErr w:type="spellStart"/>
      <w:r w:rsidRPr="00D62216">
        <w:rPr>
          <w:rPrChange w:id="7690" w:author="凡 张" w:date="2019-05-26T07:05:00Z">
            <w:rPr/>
          </w:rPrChange>
        </w:rPr>
        <w:t>isBinary</w:t>
      </w:r>
      <w:proofErr w:type="spellEnd"/>
      <w:r w:rsidRPr="00D62216">
        <w:rPr>
          <w:rPrChange w:id="7691" w:author="凡 张" w:date="2019-05-26T07:05:00Z">
            <w:rPr/>
          </w:rPrChange>
        </w:rPr>
        <w:br/>
        <w:t xml:space="preserve">            pattern = </w:t>
      </w:r>
      <w:proofErr w:type="spellStart"/>
      <w:r w:rsidRPr="00D62216">
        <w:rPr>
          <w:rPrChange w:id="7692" w:author="凡 张" w:date="2019-05-26T07:05:00Z">
            <w:rPr/>
          </w:rPrChange>
        </w:rPr>
        <w:t>generateBinaryPatternArray</w:t>
      </w:r>
      <w:proofErr w:type="spellEnd"/>
      <w:r w:rsidRPr="00D62216">
        <w:rPr>
          <w:rPrChange w:id="7693" w:author="凡 张" w:date="2019-05-26T07:05:00Z">
            <w:rPr/>
          </w:rPrChange>
        </w:rPr>
        <w:t xml:space="preserve">(w, h, </w:t>
      </w:r>
      <w:proofErr w:type="spellStart"/>
      <w:r w:rsidRPr="00D62216">
        <w:rPr>
          <w:rPrChange w:id="7694" w:author="凡 张" w:date="2019-05-26T07:05:00Z">
            <w:rPr/>
          </w:rPrChange>
        </w:rPr>
        <w:t>minGray</w:t>
      </w:r>
      <w:proofErr w:type="spellEnd"/>
      <w:r w:rsidRPr="00D62216">
        <w:rPr>
          <w:rPrChange w:id="7695" w:author="凡 张" w:date="2019-05-26T07:05:00Z">
            <w:rPr/>
          </w:rPrChange>
        </w:rPr>
        <w:t xml:space="preserve">, </w:t>
      </w:r>
      <w:proofErr w:type="spellStart"/>
      <w:r w:rsidRPr="00D62216">
        <w:rPr>
          <w:rPrChange w:id="7696" w:author="凡 张" w:date="2019-05-26T07:05:00Z">
            <w:rPr/>
          </w:rPrChange>
        </w:rPr>
        <w:t>maxGray</w:t>
      </w:r>
      <w:proofErr w:type="spellEnd"/>
      <w:r w:rsidRPr="00D62216">
        <w:rPr>
          <w:rPrChange w:id="7697" w:author="凡 张" w:date="2019-05-26T07:05:00Z">
            <w:rPr/>
          </w:rPrChange>
        </w:rPr>
        <w:t>, pitch, phase);</w:t>
      </w:r>
      <w:r w:rsidRPr="00D62216">
        <w:rPr>
          <w:rPrChange w:id="7698" w:author="凡 张" w:date="2019-05-26T07:05:00Z">
            <w:rPr/>
          </w:rPrChange>
        </w:rPr>
        <w:br/>
        <w:t xml:space="preserve">        else</w:t>
      </w:r>
      <w:r w:rsidRPr="00D62216">
        <w:rPr>
          <w:rPrChange w:id="7699" w:author="凡 张" w:date="2019-05-26T07:05:00Z">
            <w:rPr/>
          </w:rPrChange>
        </w:rPr>
        <w:br/>
        <w:t xml:space="preserve">            pattern = </w:t>
      </w:r>
      <w:proofErr w:type="spellStart"/>
      <w:r w:rsidRPr="00D62216">
        <w:rPr>
          <w:rPrChange w:id="7700" w:author="凡 张" w:date="2019-05-26T07:05:00Z">
            <w:rPr/>
          </w:rPrChange>
        </w:rPr>
        <w:t>generateSinPatternArray</w:t>
      </w:r>
      <w:proofErr w:type="spellEnd"/>
      <w:r w:rsidRPr="00D62216">
        <w:rPr>
          <w:rPrChange w:id="7701" w:author="凡 张" w:date="2019-05-26T07:05:00Z">
            <w:rPr/>
          </w:rPrChange>
        </w:rPr>
        <w:t xml:space="preserve">(w, h, </w:t>
      </w:r>
      <w:proofErr w:type="spellStart"/>
      <w:r w:rsidRPr="00D62216">
        <w:rPr>
          <w:rPrChange w:id="7702" w:author="凡 张" w:date="2019-05-26T07:05:00Z">
            <w:rPr/>
          </w:rPrChange>
        </w:rPr>
        <w:t>minGray</w:t>
      </w:r>
      <w:proofErr w:type="spellEnd"/>
      <w:r w:rsidRPr="00D62216">
        <w:rPr>
          <w:rPrChange w:id="7703" w:author="凡 张" w:date="2019-05-26T07:05:00Z">
            <w:rPr/>
          </w:rPrChange>
        </w:rPr>
        <w:t xml:space="preserve">, </w:t>
      </w:r>
      <w:proofErr w:type="spellStart"/>
      <w:r w:rsidRPr="00D62216">
        <w:rPr>
          <w:rPrChange w:id="7704" w:author="凡 张" w:date="2019-05-26T07:05:00Z">
            <w:rPr/>
          </w:rPrChange>
        </w:rPr>
        <w:t>maxGray</w:t>
      </w:r>
      <w:proofErr w:type="spellEnd"/>
      <w:r w:rsidRPr="00D62216">
        <w:rPr>
          <w:rPrChange w:id="7705" w:author="凡 张" w:date="2019-05-26T07:05:00Z">
            <w:rPr/>
          </w:rPrChange>
        </w:rPr>
        <w:t>, pitch, phase);</w:t>
      </w:r>
      <w:r w:rsidRPr="00D62216">
        <w:rPr>
          <w:rPrChange w:id="7706" w:author="凡 张" w:date="2019-05-26T07:05:00Z">
            <w:rPr/>
          </w:rPrChange>
        </w:rPr>
        <w:br/>
        <w:t xml:space="preserve">        end</w:t>
      </w:r>
      <w:r w:rsidRPr="00D62216">
        <w:rPr>
          <w:rPrChange w:id="7707" w:author="凡 张" w:date="2019-05-26T07:05:00Z">
            <w:rPr/>
          </w:rPrChange>
        </w:rPr>
        <w:br/>
        <w:t xml:space="preserve">        </w:t>
      </w:r>
      <w:proofErr w:type="spellStart"/>
      <w:r w:rsidRPr="00D62216">
        <w:rPr>
          <w:rPrChange w:id="7708" w:author="凡 张" w:date="2019-05-26T07:05:00Z">
            <w:rPr/>
          </w:rPrChange>
        </w:rPr>
        <w:t>imwrite</w:t>
      </w:r>
      <w:proofErr w:type="spellEnd"/>
      <w:r w:rsidRPr="00D62216">
        <w:rPr>
          <w:rPrChange w:id="7709" w:author="凡 张" w:date="2019-05-26T07:05:00Z">
            <w:rPr/>
          </w:rPrChange>
        </w:rPr>
        <w:t>(pattern, char(</w:t>
      </w:r>
      <w:proofErr w:type="spellStart"/>
      <w:r w:rsidRPr="00D62216">
        <w:rPr>
          <w:rPrChange w:id="7710" w:author="凡 张" w:date="2019-05-26T07:05:00Z">
            <w:rPr/>
          </w:rPrChange>
        </w:rPr>
        <w:t>figName</w:t>
      </w:r>
      <w:proofErr w:type="spellEnd"/>
      <w:r w:rsidRPr="00D62216">
        <w:rPr>
          <w:rPrChange w:id="7711" w:author="凡 张" w:date="2019-05-26T07:05:00Z">
            <w:rPr/>
          </w:rPrChange>
        </w:rPr>
        <w:t>), 'BMP');</w:t>
      </w:r>
      <w:r w:rsidRPr="00D62216">
        <w:rPr>
          <w:rPrChange w:id="7712" w:author="凡 张" w:date="2019-05-26T07:05:00Z">
            <w:rPr/>
          </w:rPrChange>
        </w:rPr>
        <w:br/>
        <w:t xml:space="preserve">        </w:t>
      </w:r>
      <w:proofErr w:type="spellStart"/>
      <w:r w:rsidRPr="00D62216">
        <w:rPr>
          <w:rPrChange w:id="7713" w:author="凡 张" w:date="2019-05-26T07:05:00Z">
            <w:rPr/>
          </w:rPrChange>
        </w:rPr>
        <w:t>disp</w:t>
      </w:r>
      <w:proofErr w:type="spellEnd"/>
      <w:r w:rsidRPr="00D62216">
        <w:rPr>
          <w:rPrChange w:id="7714" w:author="凡 张" w:date="2019-05-26T07:05:00Z">
            <w:rPr/>
          </w:rPrChange>
        </w:rPr>
        <w:t xml:space="preserve">('Pattern ---- ' + </w:t>
      </w:r>
      <w:proofErr w:type="spellStart"/>
      <w:r w:rsidRPr="00D62216">
        <w:rPr>
          <w:rPrChange w:id="7715" w:author="凡 张" w:date="2019-05-26T07:05:00Z">
            <w:rPr/>
          </w:rPrChange>
        </w:rPr>
        <w:t>figName</w:t>
      </w:r>
      <w:proofErr w:type="spellEnd"/>
      <w:r w:rsidRPr="00D62216">
        <w:rPr>
          <w:rPrChange w:id="7716" w:author="凡 张" w:date="2019-05-26T07:05:00Z">
            <w:rPr/>
          </w:rPrChange>
        </w:rPr>
        <w:t xml:space="preserve"> + ' is generated!');</w:t>
      </w:r>
      <w:r w:rsidRPr="00D62216">
        <w:rPr>
          <w:rPrChange w:id="7717" w:author="凡 张" w:date="2019-05-26T07:05:00Z">
            <w:rPr/>
          </w:rPrChange>
        </w:rPr>
        <w:br/>
        <w:t xml:space="preserve">    end</w:t>
      </w:r>
      <w:r w:rsidRPr="00D62216">
        <w:rPr>
          <w:rPrChange w:id="7718" w:author="凡 张" w:date="2019-05-26T07:05:00Z">
            <w:rPr/>
          </w:rPrChange>
        </w:rPr>
        <w:br/>
        <w:t xml:space="preserve">    </w:t>
      </w:r>
      <w:proofErr w:type="spellStart"/>
      <w:r w:rsidRPr="00D62216">
        <w:rPr>
          <w:rPrChange w:id="7719" w:author="凡 张" w:date="2019-05-26T07:05:00Z">
            <w:rPr/>
          </w:rPrChange>
        </w:rPr>
        <w:t>figPath</w:t>
      </w:r>
      <w:proofErr w:type="spellEnd"/>
      <w:r w:rsidRPr="00D62216">
        <w:rPr>
          <w:rPrChange w:id="7720" w:author="凡 张" w:date="2019-05-26T07:05:00Z">
            <w:rPr/>
          </w:rPrChange>
        </w:rPr>
        <w:t xml:space="preserve"> = </w:t>
      </w:r>
      <w:proofErr w:type="spellStart"/>
      <w:r w:rsidRPr="00D62216">
        <w:rPr>
          <w:rPrChange w:id="7721" w:author="凡 张" w:date="2019-05-26T07:05:00Z">
            <w:rPr/>
          </w:rPrChange>
        </w:rPr>
        <w:t>pwd</w:t>
      </w:r>
      <w:proofErr w:type="spellEnd"/>
      <w:r w:rsidRPr="00D62216">
        <w:rPr>
          <w:rPrChange w:id="7722" w:author="凡 张" w:date="2019-05-26T07:05:00Z">
            <w:rPr/>
          </w:rPrChange>
        </w:rPr>
        <w:t xml:space="preserve">() + "\" + </w:t>
      </w:r>
      <w:proofErr w:type="spellStart"/>
      <w:r w:rsidRPr="00D62216">
        <w:rPr>
          <w:rPrChange w:id="7723" w:author="凡 张" w:date="2019-05-26T07:05:00Z">
            <w:rPr/>
          </w:rPrChange>
        </w:rPr>
        <w:t>figName</w:t>
      </w:r>
      <w:proofErr w:type="spellEnd"/>
      <w:r w:rsidRPr="00D62216">
        <w:rPr>
          <w:rPrChange w:id="7724" w:author="凡 张" w:date="2019-05-26T07:05:00Z">
            <w:rPr/>
          </w:rPrChange>
        </w:rPr>
        <w:t>;</w:t>
      </w:r>
      <w:r w:rsidRPr="00D62216">
        <w:rPr>
          <w:rPrChange w:id="7725" w:author="凡 张" w:date="2019-05-26T07:05:00Z">
            <w:rPr/>
          </w:rPrChange>
        </w:rPr>
        <w:br/>
      </w:r>
      <w:r w:rsidRPr="00D62216">
        <w:rPr>
          <w:rPrChange w:id="7726" w:author="凡 张" w:date="2019-05-26T07:05:00Z">
            <w:rPr/>
          </w:rPrChange>
        </w:rPr>
        <w:lastRenderedPageBreak/>
        <w:t xml:space="preserve">    cd(</w:t>
      </w:r>
      <w:proofErr w:type="spellStart"/>
      <w:r w:rsidRPr="00D62216">
        <w:rPr>
          <w:rPrChange w:id="7727" w:author="凡 张" w:date="2019-05-26T07:05:00Z">
            <w:rPr/>
          </w:rPrChange>
        </w:rPr>
        <w:t>current_dir</w:t>
      </w:r>
      <w:proofErr w:type="spellEnd"/>
      <w:r w:rsidRPr="00D62216">
        <w:rPr>
          <w:rPrChange w:id="7728" w:author="凡 张" w:date="2019-05-26T07:05:00Z">
            <w:rPr/>
          </w:rPrChange>
        </w:rPr>
        <w:t>);</w:t>
      </w:r>
      <w:r w:rsidRPr="00D62216">
        <w:rPr>
          <w:rPrChange w:id="7729" w:author="凡 张" w:date="2019-05-26T07:05:00Z">
            <w:rPr/>
          </w:rPrChange>
        </w:rPr>
        <w:br/>
        <w:t>end</w:t>
      </w:r>
      <w:r w:rsidRPr="00D62216">
        <w:rPr>
          <w:rPrChange w:id="7730" w:author="凡 张" w:date="2019-05-26T07:05:00Z">
            <w:rPr/>
          </w:rPrChange>
        </w:rPr>
        <w:br/>
      </w:r>
      <w:r w:rsidRPr="00D62216">
        <w:rPr>
          <w:rPrChange w:id="7731" w:author="凡 张" w:date="2019-05-26T07:05:00Z">
            <w:rPr/>
          </w:rPrChange>
        </w:rPr>
        <w:br/>
        <w:t>% Generate the sinusoidal pattern array</w:t>
      </w:r>
      <w:r w:rsidRPr="00D62216">
        <w:rPr>
          <w:rPrChange w:id="7732" w:author="凡 张" w:date="2019-05-26T07:05:00Z">
            <w:rPr/>
          </w:rPrChange>
        </w:rPr>
        <w:br/>
        <w:t xml:space="preserve">function pattern = </w:t>
      </w:r>
      <w:proofErr w:type="spellStart"/>
      <w:r w:rsidRPr="00D62216">
        <w:rPr>
          <w:rPrChange w:id="7733" w:author="凡 张" w:date="2019-05-26T07:05:00Z">
            <w:rPr/>
          </w:rPrChange>
        </w:rPr>
        <w:t>generateSinPatternArray</w:t>
      </w:r>
      <w:proofErr w:type="spellEnd"/>
      <w:r w:rsidRPr="00D62216">
        <w:rPr>
          <w:rPrChange w:id="7734" w:author="凡 张" w:date="2019-05-26T07:05:00Z">
            <w:rPr/>
          </w:rPrChange>
        </w:rPr>
        <w:t>(</w:t>
      </w:r>
      <w:proofErr w:type="spellStart"/>
      <w:r w:rsidRPr="00D62216">
        <w:rPr>
          <w:rPrChange w:id="7735" w:author="凡 张" w:date="2019-05-26T07:05:00Z">
            <w:rPr/>
          </w:rPrChange>
        </w:rPr>
        <w:t>w,h,minGray</w:t>
      </w:r>
      <w:proofErr w:type="spellEnd"/>
      <w:r w:rsidRPr="00D62216">
        <w:rPr>
          <w:rPrChange w:id="7736" w:author="凡 张" w:date="2019-05-26T07:05:00Z">
            <w:rPr/>
          </w:rPrChange>
        </w:rPr>
        <w:t xml:space="preserve">, </w:t>
      </w:r>
      <w:proofErr w:type="spellStart"/>
      <w:r w:rsidRPr="00D62216">
        <w:rPr>
          <w:rPrChange w:id="7737" w:author="凡 张" w:date="2019-05-26T07:05:00Z">
            <w:rPr/>
          </w:rPrChange>
        </w:rPr>
        <w:t>maxGray</w:t>
      </w:r>
      <w:proofErr w:type="spellEnd"/>
      <w:r w:rsidRPr="00D62216">
        <w:rPr>
          <w:rPrChange w:id="7738" w:author="凡 张" w:date="2019-05-26T07:05:00Z">
            <w:rPr/>
          </w:rPrChange>
        </w:rPr>
        <w:t>, wavelength, phase)</w:t>
      </w:r>
      <w:r w:rsidRPr="00D62216">
        <w:rPr>
          <w:rPrChange w:id="7739" w:author="凡 张" w:date="2019-05-26T07:05:00Z">
            <w:rPr/>
          </w:rPrChange>
        </w:rPr>
        <w:br/>
        <w:t xml:space="preserve">    positions = </w:t>
      </w:r>
      <w:proofErr w:type="spellStart"/>
      <w:r w:rsidRPr="00D62216">
        <w:rPr>
          <w:rPrChange w:id="7740" w:author="凡 张" w:date="2019-05-26T07:05:00Z">
            <w:rPr/>
          </w:rPrChange>
        </w:rPr>
        <w:t>linspace</w:t>
      </w:r>
      <w:proofErr w:type="spellEnd"/>
      <w:r w:rsidRPr="00D62216">
        <w:rPr>
          <w:rPrChange w:id="7741" w:author="凡 张" w:date="2019-05-26T07:05:00Z">
            <w:rPr/>
          </w:rPrChange>
        </w:rPr>
        <w:t>(0, h-1, h)';</w:t>
      </w:r>
      <w:r w:rsidRPr="00D62216">
        <w:rPr>
          <w:rPrChange w:id="7742" w:author="凡 张" w:date="2019-05-26T07:05:00Z">
            <w:rPr/>
          </w:rPrChange>
        </w:rPr>
        <w:br/>
        <w:t xml:space="preserve">    amplitude = (</w:t>
      </w:r>
      <w:proofErr w:type="spellStart"/>
      <w:r w:rsidRPr="00D62216">
        <w:rPr>
          <w:rPrChange w:id="7743" w:author="凡 张" w:date="2019-05-26T07:05:00Z">
            <w:rPr/>
          </w:rPrChange>
        </w:rPr>
        <w:t>maxGray</w:t>
      </w:r>
      <w:proofErr w:type="spellEnd"/>
      <w:r w:rsidRPr="00D62216">
        <w:rPr>
          <w:rPrChange w:id="7744" w:author="凡 张" w:date="2019-05-26T07:05:00Z">
            <w:rPr/>
          </w:rPrChange>
        </w:rPr>
        <w:t xml:space="preserve"> - </w:t>
      </w:r>
      <w:proofErr w:type="spellStart"/>
      <w:r w:rsidRPr="00D62216">
        <w:rPr>
          <w:rPrChange w:id="7745" w:author="凡 张" w:date="2019-05-26T07:05:00Z">
            <w:rPr/>
          </w:rPrChange>
        </w:rPr>
        <w:t>minGray</w:t>
      </w:r>
      <w:proofErr w:type="spellEnd"/>
      <w:r w:rsidRPr="00D62216">
        <w:rPr>
          <w:rPrChange w:id="7746" w:author="凡 张" w:date="2019-05-26T07:05:00Z">
            <w:rPr/>
          </w:rPrChange>
        </w:rPr>
        <w:t>) / 2;</w:t>
      </w:r>
      <w:r w:rsidRPr="00D62216">
        <w:rPr>
          <w:rPrChange w:id="7747" w:author="凡 张" w:date="2019-05-26T07:05:00Z">
            <w:rPr/>
          </w:rPrChange>
        </w:rPr>
        <w:br/>
        <w:t xml:space="preserve">    standard = (</w:t>
      </w:r>
      <w:proofErr w:type="spellStart"/>
      <w:r w:rsidRPr="00D62216">
        <w:rPr>
          <w:rPrChange w:id="7748" w:author="凡 张" w:date="2019-05-26T07:05:00Z">
            <w:rPr/>
          </w:rPrChange>
        </w:rPr>
        <w:t>maxGray</w:t>
      </w:r>
      <w:proofErr w:type="spellEnd"/>
      <w:r w:rsidRPr="00D62216">
        <w:rPr>
          <w:rPrChange w:id="7749" w:author="凡 张" w:date="2019-05-26T07:05:00Z">
            <w:rPr/>
          </w:rPrChange>
        </w:rPr>
        <w:t xml:space="preserve"> + </w:t>
      </w:r>
      <w:proofErr w:type="spellStart"/>
      <w:r w:rsidRPr="00D62216">
        <w:rPr>
          <w:rPrChange w:id="7750" w:author="凡 张" w:date="2019-05-26T07:05:00Z">
            <w:rPr/>
          </w:rPrChange>
        </w:rPr>
        <w:t>minGray</w:t>
      </w:r>
      <w:proofErr w:type="spellEnd"/>
      <w:r w:rsidRPr="00D62216">
        <w:rPr>
          <w:rPrChange w:id="7751" w:author="凡 张" w:date="2019-05-26T07:05:00Z">
            <w:rPr/>
          </w:rPrChange>
        </w:rPr>
        <w:t>) / 2;</w:t>
      </w:r>
      <w:r w:rsidRPr="00D62216">
        <w:rPr>
          <w:rPrChange w:id="7752" w:author="凡 张" w:date="2019-05-26T07:05:00Z">
            <w:rPr/>
          </w:rPrChange>
        </w:rPr>
        <w:br/>
        <w:t xml:space="preserve">    </w:t>
      </w:r>
      <w:proofErr w:type="spellStart"/>
      <w:r w:rsidRPr="00D62216">
        <w:rPr>
          <w:rPrChange w:id="7753" w:author="凡 张" w:date="2019-05-26T07:05:00Z">
            <w:rPr/>
          </w:rPrChange>
        </w:rPr>
        <w:t>sinWaveMask</w:t>
      </w:r>
      <w:proofErr w:type="spellEnd"/>
      <w:r w:rsidRPr="00D62216">
        <w:rPr>
          <w:rPrChange w:id="7754" w:author="凡 张" w:date="2019-05-26T07:05:00Z">
            <w:rPr/>
          </w:rPrChange>
        </w:rPr>
        <w:t xml:space="preserve"> = standard + amplitude * sin(2 * pi * positions / wavelength + phase);</w:t>
      </w:r>
      <w:r w:rsidRPr="00D62216">
        <w:rPr>
          <w:rPrChange w:id="7755" w:author="凡 张" w:date="2019-05-26T07:05:00Z">
            <w:rPr/>
          </w:rPrChange>
        </w:rPr>
        <w:br/>
        <w:t xml:space="preserve">    pattern = </w:t>
      </w:r>
      <w:proofErr w:type="spellStart"/>
      <w:r w:rsidRPr="00D62216">
        <w:rPr>
          <w:rPrChange w:id="7756" w:author="凡 张" w:date="2019-05-26T07:05:00Z">
            <w:rPr/>
          </w:rPrChange>
        </w:rPr>
        <w:t>sinWaveMask</w:t>
      </w:r>
      <w:proofErr w:type="spellEnd"/>
      <w:r w:rsidRPr="00D62216">
        <w:rPr>
          <w:rPrChange w:id="7757" w:author="凡 张" w:date="2019-05-26T07:05:00Z">
            <w:rPr/>
          </w:rPrChange>
        </w:rPr>
        <w:t xml:space="preserve"> * ones([1, w]); % expand as horizontal stripes</w:t>
      </w:r>
      <w:r w:rsidRPr="00D62216">
        <w:rPr>
          <w:rPrChange w:id="7758" w:author="凡 张" w:date="2019-05-26T07:05:00Z">
            <w:rPr/>
          </w:rPrChange>
        </w:rPr>
        <w:br/>
        <w:t xml:space="preserve">    pattern = mat2gray(pattern, [0, 255]); % </w:t>
      </w:r>
      <w:proofErr w:type="spellStart"/>
      <w:r w:rsidRPr="00D62216">
        <w:rPr>
          <w:rPrChange w:id="7759" w:author="凡 张" w:date="2019-05-26T07:05:00Z">
            <w:rPr/>
          </w:rPrChange>
        </w:rPr>
        <w:t>grayscalize</w:t>
      </w:r>
      <w:proofErr w:type="spellEnd"/>
      <w:r w:rsidRPr="00D62216">
        <w:rPr>
          <w:rPrChange w:id="7760" w:author="凡 张" w:date="2019-05-26T07:05:00Z">
            <w:rPr/>
          </w:rPrChange>
        </w:rPr>
        <w:br/>
        <w:t>end</w:t>
      </w:r>
      <w:r w:rsidRPr="00D62216">
        <w:rPr>
          <w:rPrChange w:id="7761" w:author="凡 张" w:date="2019-05-26T07:05:00Z">
            <w:rPr/>
          </w:rPrChange>
        </w:rPr>
        <w:br/>
      </w:r>
      <w:r w:rsidRPr="00D62216">
        <w:rPr>
          <w:rPrChange w:id="7762" w:author="凡 张" w:date="2019-05-26T07:05:00Z">
            <w:rPr/>
          </w:rPrChange>
        </w:rPr>
        <w:br/>
        <w:t>% Generate the binary pattern array</w:t>
      </w:r>
      <w:r w:rsidRPr="00D62216">
        <w:rPr>
          <w:rPrChange w:id="7763" w:author="凡 张" w:date="2019-05-26T07:05:00Z">
            <w:rPr/>
          </w:rPrChange>
        </w:rPr>
        <w:br/>
        <w:t xml:space="preserve">function pattern = </w:t>
      </w:r>
      <w:proofErr w:type="spellStart"/>
      <w:r w:rsidRPr="00D62216">
        <w:rPr>
          <w:rPrChange w:id="7764" w:author="凡 张" w:date="2019-05-26T07:05:00Z">
            <w:rPr/>
          </w:rPrChange>
        </w:rPr>
        <w:t>generateBinaryPatternArray</w:t>
      </w:r>
      <w:proofErr w:type="spellEnd"/>
      <w:r w:rsidRPr="00D62216">
        <w:rPr>
          <w:rPrChange w:id="7765" w:author="凡 张" w:date="2019-05-26T07:05:00Z">
            <w:rPr/>
          </w:rPrChange>
        </w:rPr>
        <w:t xml:space="preserve">(w, h, </w:t>
      </w:r>
      <w:proofErr w:type="spellStart"/>
      <w:r w:rsidRPr="00D62216">
        <w:rPr>
          <w:rPrChange w:id="7766" w:author="凡 张" w:date="2019-05-26T07:05:00Z">
            <w:rPr/>
          </w:rPrChange>
        </w:rPr>
        <w:t>minGray</w:t>
      </w:r>
      <w:proofErr w:type="spellEnd"/>
      <w:r w:rsidRPr="00D62216">
        <w:rPr>
          <w:rPrChange w:id="7767" w:author="凡 张" w:date="2019-05-26T07:05:00Z">
            <w:rPr/>
          </w:rPrChange>
        </w:rPr>
        <w:t xml:space="preserve">, </w:t>
      </w:r>
      <w:proofErr w:type="spellStart"/>
      <w:r w:rsidRPr="00D62216">
        <w:rPr>
          <w:rPrChange w:id="7768" w:author="凡 张" w:date="2019-05-26T07:05:00Z">
            <w:rPr/>
          </w:rPrChange>
        </w:rPr>
        <w:t>maxGray</w:t>
      </w:r>
      <w:proofErr w:type="spellEnd"/>
      <w:r w:rsidRPr="00D62216">
        <w:rPr>
          <w:rPrChange w:id="7769" w:author="凡 张" w:date="2019-05-26T07:05:00Z">
            <w:rPr/>
          </w:rPrChange>
        </w:rPr>
        <w:t>, wavelength, phase)</w:t>
      </w:r>
      <w:r w:rsidRPr="00D62216">
        <w:rPr>
          <w:rPrChange w:id="7770" w:author="凡 张" w:date="2019-05-26T07:05:00Z">
            <w:rPr/>
          </w:rPrChange>
        </w:rPr>
        <w:br/>
        <w:t xml:space="preserve">    positions = </w:t>
      </w:r>
      <w:proofErr w:type="spellStart"/>
      <w:r w:rsidRPr="00D62216">
        <w:rPr>
          <w:rPrChange w:id="7771" w:author="凡 张" w:date="2019-05-26T07:05:00Z">
            <w:rPr/>
          </w:rPrChange>
        </w:rPr>
        <w:t>linspace</w:t>
      </w:r>
      <w:proofErr w:type="spellEnd"/>
      <w:r w:rsidRPr="00D62216">
        <w:rPr>
          <w:rPrChange w:id="7772" w:author="凡 张" w:date="2019-05-26T07:05:00Z">
            <w:rPr/>
          </w:rPrChange>
        </w:rPr>
        <w:t>(1 + phase, h  + phase, h)';</w:t>
      </w:r>
      <w:r w:rsidRPr="00D62216">
        <w:rPr>
          <w:rPrChange w:id="7773" w:author="凡 张" w:date="2019-05-26T07:05:00Z">
            <w:rPr/>
          </w:rPrChange>
        </w:rPr>
        <w:br/>
        <w:t xml:space="preserve">    amplitude = (</w:t>
      </w:r>
      <w:proofErr w:type="spellStart"/>
      <w:r w:rsidRPr="00D62216">
        <w:rPr>
          <w:rPrChange w:id="7774" w:author="凡 张" w:date="2019-05-26T07:05:00Z">
            <w:rPr/>
          </w:rPrChange>
        </w:rPr>
        <w:t>maxGray</w:t>
      </w:r>
      <w:proofErr w:type="spellEnd"/>
      <w:r w:rsidRPr="00D62216">
        <w:rPr>
          <w:rPrChange w:id="7775" w:author="凡 张" w:date="2019-05-26T07:05:00Z">
            <w:rPr/>
          </w:rPrChange>
        </w:rPr>
        <w:t xml:space="preserve"> - </w:t>
      </w:r>
      <w:proofErr w:type="spellStart"/>
      <w:r w:rsidRPr="00D62216">
        <w:rPr>
          <w:rPrChange w:id="7776" w:author="凡 张" w:date="2019-05-26T07:05:00Z">
            <w:rPr/>
          </w:rPrChange>
        </w:rPr>
        <w:t>minGray</w:t>
      </w:r>
      <w:proofErr w:type="spellEnd"/>
      <w:r w:rsidRPr="00D62216">
        <w:rPr>
          <w:rPrChange w:id="7777" w:author="凡 张" w:date="2019-05-26T07:05:00Z">
            <w:rPr/>
          </w:rPrChange>
        </w:rPr>
        <w:t>) / 2;</w:t>
      </w:r>
      <w:r w:rsidRPr="00D62216">
        <w:rPr>
          <w:rPrChange w:id="7778" w:author="凡 张" w:date="2019-05-26T07:05:00Z">
            <w:rPr/>
          </w:rPrChange>
        </w:rPr>
        <w:br/>
        <w:t xml:space="preserve">    standard = (</w:t>
      </w:r>
      <w:proofErr w:type="spellStart"/>
      <w:r w:rsidRPr="00D62216">
        <w:rPr>
          <w:rPrChange w:id="7779" w:author="凡 张" w:date="2019-05-26T07:05:00Z">
            <w:rPr/>
          </w:rPrChange>
        </w:rPr>
        <w:t>maxGray</w:t>
      </w:r>
      <w:proofErr w:type="spellEnd"/>
      <w:r w:rsidRPr="00D62216">
        <w:rPr>
          <w:rPrChange w:id="7780" w:author="凡 张" w:date="2019-05-26T07:05:00Z">
            <w:rPr/>
          </w:rPrChange>
        </w:rPr>
        <w:t xml:space="preserve"> + </w:t>
      </w:r>
      <w:proofErr w:type="spellStart"/>
      <w:r w:rsidRPr="00D62216">
        <w:rPr>
          <w:rPrChange w:id="7781" w:author="凡 张" w:date="2019-05-26T07:05:00Z">
            <w:rPr/>
          </w:rPrChange>
        </w:rPr>
        <w:t>minGray</w:t>
      </w:r>
      <w:proofErr w:type="spellEnd"/>
      <w:r w:rsidRPr="00D62216">
        <w:rPr>
          <w:rPrChange w:id="7782" w:author="凡 张" w:date="2019-05-26T07:05:00Z">
            <w:rPr/>
          </w:rPrChange>
        </w:rPr>
        <w:t>) / 2;</w:t>
      </w:r>
      <w:r w:rsidRPr="00D62216">
        <w:rPr>
          <w:rPrChange w:id="7783" w:author="凡 张" w:date="2019-05-26T07:05:00Z">
            <w:rPr/>
          </w:rPrChange>
        </w:rPr>
        <w:br/>
        <w:t xml:space="preserve">    </w:t>
      </w:r>
      <w:proofErr w:type="spellStart"/>
      <w:r w:rsidRPr="00D62216">
        <w:rPr>
          <w:rPrChange w:id="7784" w:author="凡 张" w:date="2019-05-26T07:05:00Z">
            <w:rPr/>
          </w:rPrChange>
        </w:rPr>
        <w:t>squareWaveMask</w:t>
      </w:r>
      <w:proofErr w:type="spellEnd"/>
      <w:r w:rsidRPr="00D62216">
        <w:rPr>
          <w:rPrChange w:id="7785" w:author="凡 张" w:date="2019-05-26T07:05:00Z">
            <w:rPr/>
          </w:rPrChange>
        </w:rPr>
        <w:t xml:space="preserve"> = standard + amplitude * </w:t>
      </w:r>
      <w:proofErr w:type="spellStart"/>
      <w:r w:rsidRPr="00D62216">
        <w:rPr>
          <w:rPrChange w:id="7786" w:author="凡 张" w:date="2019-05-26T07:05:00Z">
            <w:rPr/>
          </w:rPrChange>
        </w:rPr>
        <w:t>squareIntergerWave</w:t>
      </w:r>
      <w:proofErr w:type="spellEnd"/>
      <w:r w:rsidRPr="00D62216">
        <w:rPr>
          <w:rPrChange w:id="7787" w:author="凡 张" w:date="2019-05-26T07:05:00Z">
            <w:rPr/>
          </w:rPrChange>
        </w:rPr>
        <w:t>(positions, wavelength);</w:t>
      </w:r>
      <w:r w:rsidRPr="00D62216">
        <w:rPr>
          <w:rPrChange w:id="7788" w:author="凡 张" w:date="2019-05-26T07:05:00Z">
            <w:rPr/>
          </w:rPrChange>
        </w:rPr>
        <w:br/>
        <w:t xml:space="preserve">    pattern = </w:t>
      </w:r>
      <w:proofErr w:type="spellStart"/>
      <w:r w:rsidRPr="00D62216">
        <w:rPr>
          <w:rPrChange w:id="7789" w:author="凡 张" w:date="2019-05-26T07:05:00Z">
            <w:rPr/>
          </w:rPrChange>
        </w:rPr>
        <w:t>squareWaveMask</w:t>
      </w:r>
      <w:proofErr w:type="spellEnd"/>
      <w:r w:rsidRPr="00D62216">
        <w:rPr>
          <w:rPrChange w:id="7790" w:author="凡 张" w:date="2019-05-26T07:05:00Z">
            <w:rPr/>
          </w:rPrChange>
        </w:rPr>
        <w:t xml:space="preserve"> * ones([1, w]); % expand as horizontal stripes</w:t>
      </w:r>
      <w:r w:rsidRPr="00D62216">
        <w:rPr>
          <w:rPrChange w:id="7791" w:author="凡 张" w:date="2019-05-26T07:05:00Z">
            <w:rPr/>
          </w:rPrChange>
        </w:rPr>
        <w:br/>
        <w:t xml:space="preserve">    pattern = mat2gray(pattern, [0, 255]); % </w:t>
      </w:r>
      <w:proofErr w:type="spellStart"/>
      <w:r w:rsidRPr="00D62216">
        <w:rPr>
          <w:rPrChange w:id="7792" w:author="凡 张" w:date="2019-05-26T07:05:00Z">
            <w:rPr/>
          </w:rPrChange>
        </w:rPr>
        <w:t>grayscalize</w:t>
      </w:r>
      <w:proofErr w:type="spellEnd"/>
      <w:r w:rsidRPr="00D62216">
        <w:rPr>
          <w:rPrChange w:id="7793" w:author="凡 张" w:date="2019-05-26T07:05:00Z">
            <w:rPr/>
          </w:rPrChange>
        </w:rPr>
        <w:br/>
        <w:t>end</w:t>
      </w:r>
      <w:r w:rsidRPr="00D62216">
        <w:rPr>
          <w:rPrChange w:id="7794" w:author="凡 张" w:date="2019-05-26T07:05:00Z">
            <w:rPr/>
          </w:rPrChange>
        </w:rPr>
        <w:br/>
      </w:r>
      <w:r w:rsidRPr="00D62216">
        <w:rPr>
          <w:rPrChange w:id="7795" w:author="凡 张" w:date="2019-05-26T07:05:00Z">
            <w:rPr/>
          </w:rPrChange>
        </w:rPr>
        <w:br/>
        <w:t>% generate a square wave signal with respect to a single pixel</w:t>
      </w:r>
      <w:r w:rsidRPr="00D62216">
        <w:rPr>
          <w:rPrChange w:id="7796" w:author="凡 张" w:date="2019-05-26T07:05:00Z">
            <w:rPr/>
          </w:rPrChange>
        </w:rPr>
        <w:br/>
        <w:t>% Input:</w:t>
      </w:r>
      <w:r w:rsidRPr="00D62216">
        <w:rPr>
          <w:rPrChange w:id="7797" w:author="凡 张" w:date="2019-05-26T07:05:00Z">
            <w:rPr/>
          </w:rPrChange>
        </w:rPr>
        <w:br/>
        <w:t>%   positions - series of pixels positions, which is already added the</w:t>
      </w:r>
      <w:r w:rsidRPr="00D62216">
        <w:rPr>
          <w:rPrChange w:id="7798" w:author="凡 张" w:date="2019-05-26T07:05:00Z">
            <w:rPr/>
          </w:rPrChange>
        </w:rPr>
        <w:br/>
        <w:t>%   phase shift, starting with one</w:t>
      </w:r>
      <w:r w:rsidRPr="00D62216">
        <w:rPr>
          <w:rPrChange w:id="7799" w:author="凡 张" w:date="2019-05-26T07:05:00Z">
            <w:rPr/>
          </w:rPrChange>
        </w:rPr>
        <w:br/>
        <w:t>%   wavelength - period of the recurring pattern</w:t>
      </w:r>
      <w:r w:rsidRPr="00D62216">
        <w:rPr>
          <w:rPrChange w:id="7800" w:author="凡 张" w:date="2019-05-26T07:05:00Z">
            <w:rPr/>
          </w:rPrChange>
        </w:rPr>
        <w:br/>
      </w:r>
      <w:r w:rsidRPr="00D62216">
        <w:rPr>
          <w:rPrChange w:id="7801" w:author="凡 张" w:date="2019-05-26T07:05:00Z">
            <w:rPr/>
          </w:rPrChange>
        </w:rPr>
        <w:lastRenderedPageBreak/>
        <w:t xml:space="preserve">function signal = </w:t>
      </w:r>
      <w:proofErr w:type="spellStart"/>
      <w:r w:rsidRPr="00D62216">
        <w:rPr>
          <w:rPrChange w:id="7802" w:author="凡 张" w:date="2019-05-26T07:05:00Z">
            <w:rPr/>
          </w:rPrChange>
        </w:rPr>
        <w:t>squareIntergerWave</w:t>
      </w:r>
      <w:proofErr w:type="spellEnd"/>
      <w:r w:rsidRPr="00D62216">
        <w:rPr>
          <w:rPrChange w:id="7803" w:author="凡 张" w:date="2019-05-26T07:05:00Z">
            <w:rPr/>
          </w:rPrChange>
        </w:rPr>
        <w:t>(positions, wavelength)</w:t>
      </w:r>
      <w:r w:rsidRPr="00D62216">
        <w:rPr>
          <w:rPrChange w:id="7804" w:author="凡 张" w:date="2019-05-26T07:05:00Z">
            <w:rPr/>
          </w:rPrChange>
        </w:rPr>
        <w:br/>
        <w:t xml:space="preserve">    </w:t>
      </w:r>
      <w:proofErr w:type="spellStart"/>
      <w:r w:rsidRPr="00D62216">
        <w:rPr>
          <w:rPrChange w:id="7805" w:author="凡 张" w:date="2019-05-26T07:05:00Z">
            <w:rPr/>
          </w:rPrChange>
        </w:rPr>
        <w:t>halfWavelength</w:t>
      </w:r>
      <w:proofErr w:type="spellEnd"/>
      <w:r w:rsidRPr="00D62216">
        <w:rPr>
          <w:rPrChange w:id="7806" w:author="凡 张" w:date="2019-05-26T07:05:00Z">
            <w:rPr/>
          </w:rPrChange>
        </w:rPr>
        <w:t xml:space="preserve"> = floor(wavelength/2);</w:t>
      </w:r>
      <w:r w:rsidRPr="00D62216">
        <w:rPr>
          <w:rPrChange w:id="7807" w:author="凡 张" w:date="2019-05-26T07:05:00Z">
            <w:rPr/>
          </w:rPrChange>
        </w:rPr>
        <w:br/>
        <w:t xml:space="preserve">    signal = -1 * ones(size(positions));</w:t>
      </w:r>
      <w:r w:rsidRPr="00D62216">
        <w:rPr>
          <w:rPrChange w:id="7808" w:author="凡 张" w:date="2019-05-26T07:05:00Z">
            <w:rPr/>
          </w:rPrChange>
        </w:rPr>
        <w:br/>
        <w:t xml:space="preserve">    for </w:t>
      </w:r>
      <w:proofErr w:type="spellStart"/>
      <w:r w:rsidRPr="00D62216">
        <w:rPr>
          <w:rPrChange w:id="7809" w:author="凡 张" w:date="2019-05-26T07:05:00Z">
            <w:rPr/>
          </w:rPrChange>
        </w:rPr>
        <w:t>i</w:t>
      </w:r>
      <w:proofErr w:type="spellEnd"/>
      <w:r w:rsidRPr="00D62216">
        <w:rPr>
          <w:rPrChange w:id="7810" w:author="凡 张" w:date="2019-05-26T07:05:00Z">
            <w:rPr/>
          </w:rPrChange>
        </w:rPr>
        <w:t xml:space="preserve"> = 1:length(positions)</w:t>
      </w:r>
      <w:r w:rsidRPr="00D62216">
        <w:rPr>
          <w:rPrChange w:id="7811" w:author="凡 张" w:date="2019-05-26T07:05:00Z">
            <w:rPr/>
          </w:rPrChange>
        </w:rPr>
        <w:br/>
        <w:t xml:space="preserve">        r = mod(positions(</w:t>
      </w:r>
      <w:proofErr w:type="spellStart"/>
      <w:r w:rsidRPr="00D62216">
        <w:rPr>
          <w:rPrChange w:id="7812" w:author="凡 张" w:date="2019-05-26T07:05:00Z">
            <w:rPr/>
          </w:rPrChange>
        </w:rPr>
        <w:t>i</w:t>
      </w:r>
      <w:proofErr w:type="spellEnd"/>
      <w:r w:rsidRPr="00D62216">
        <w:rPr>
          <w:rPrChange w:id="7813" w:author="凡 张" w:date="2019-05-26T07:05:00Z">
            <w:rPr/>
          </w:rPrChange>
        </w:rPr>
        <w:t>), wavelength);</w:t>
      </w:r>
      <w:r w:rsidRPr="00D62216">
        <w:rPr>
          <w:rPrChange w:id="7814" w:author="凡 张" w:date="2019-05-26T07:05:00Z">
            <w:rPr/>
          </w:rPrChange>
        </w:rPr>
        <w:br/>
        <w:t xml:space="preserve">        if r &lt; </w:t>
      </w:r>
      <w:proofErr w:type="spellStart"/>
      <w:r w:rsidRPr="00D62216">
        <w:rPr>
          <w:rPrChange w:id="7815" w:author="凡 张" w:date="2019-05-26T07:05:00Z">
            <w:rPr/>
          </w:rPrChange>
        </w:rPr>
        <w:t>halfWavelength</w:t>
      </w:r>
      <w:proofErr w:type="spellEnd"/>
      <w:r w:rsidRPr="00D62216">
        <w:rPr>
          <w:rPrChange w:id="7816" w:author="凡 张" w:date="2019-05-26T07:05:00Z">
            <w:rPr/>
          </w:rPrChange>
        </w:rPr>
        <w:br/>
        <w:t xml:space="preserve">            signal(</w:t>
      </w:r>
      <w:proofErr w:type="spellStart"/>
      <w:r w:rsidRPr="00D62216">
        <w:rPr>
          <w:rPrChange w:id="7817" w:author="凡 张" w:date="2019-05-26T07:05:00Z">
            <w:rPr/>
          </w:rPrChange>
        </w:rPr>
        <w:t>i</w:t>
      </w:r>
      <w:proofErr w:type="spellEnd"/>
      <w:r w:rsidRPr="00D62216">
        <w:rPr>
          <w:rPrChange w:id="7818" w:author="凡 张" w:date="2019-05-26T07:05:00Z">
            <w:rPr/>
          </w:rPrChange>
        </w:rPr>
        <w:t>) = 1;</w:t>
      </w:r>
      <w:r w:rsidRPr="00D62216">
        <w:rPr>
          <w:rPrChange w:id="7819" w:author="凡 张" w:date="2019-05-26T07:05:00Z">
            <w:rPr/>
          </w:rPrChange>
        </w:rPr>
        <w:br/>
        <w:t xml:space="preserve">        end</w:t>
      </w:r>
      <w:r w:rsidRPr="00D62216">
        <w:rPr>
          <w:rPrChange w:id="7820" w:author="凡 张" w:date="2019-05-26T07:05:00Z">
            <w:rPr/>
          </w:rPrChange>
        </w:rPr>
        <w:br/>
        <w:t xml:space="preserve">    </w:t>
      </w:r>
      <w:proofErr w:type="spellStart"/>
      <w:r w:rsidRPr="00D62216">
        <w:rPr>
          <w:rPrChange w:id="7821" w:author="凡 张" w:date="2019-05-26T07:05:00Z">
            <w:rPr/>
          </w:rPrChange>
        </w:rPr>
        <w:t>end</w:t>
      </w:r>
      <w:proofErr w:type="spellEnd"/>
      <w:r w:rsidRPr="00D62216">
        <w:rPr>
          <w:rPrChange w:id="7822" w:author="凡 张" w:date="2019-05-26T07:05:00Z">
            <w:rPr/>
          </w:rPrChange>
        </w:rPr>
        <w:br/>
      </w:r>
      <w:proofErr w:type="spellStart"/>
      <w:r w:rsidRPr="00D62216">
        <w:rPr>
          <w:rPrChange w:id="7823" w:author="凡 张" w:date="2019-05-26T07:05:00Z">
            <w:rPr/>
          </w:rPrChange>
        </w:rPr>
        <w:t>end</w:t>
      </w:r>
      <w:proofErr w:type="spellEnd"/>
    </w:p>
    <w:p w:rsidR="00A46484" w:rsidRPr="00D62216" w:rsidRDefault="00A46484" w:rsidP="00D5535B">
      <w:pPr>
        <w:pStyle w:val="aff8"/>
        <w:ind w:firstLine="480"/>
        <w:rPr>
          <w:rPrChange w:id="7824" w:author="凡 张" w:date="2019-05-26T07:05:00Z">
            <w:rPr/>
          </w:rPrChange>
        </w:rPr>
      </w:pPr>
      <w:r w:rsidRPr="00D62216">
        <w:rPr>
          <w:rPrChange w:id="7825" w:author="凡 张" w:date="2019-05-26T07:05:00Z">
            <w:rPr/>
          </w:rPrChange>
        </w:rPr>
        <w:t>This file contains functions that help to extract phase</w:t>
      </w:r>
      <w:bookmarkStart w:id="7826" w:name="_Toc9426202"/>
      <w:r w:rsidRPr="00D62216">
        <w:rPr>
          <w:rPrChange w:id="7827" w:author="凡 张" w:date="2019-05-26T07:05:00Z">
            <w:rPr/>
          </w:rPrChange>
        </w:rPr>
        <w:t xml:space="preserve"> from 4 captured deformed and grid removed image;</w:t>
      </w:r>
      <w:bookmarkEnd w:id="7826"/>
    </w:p>
    <w:p w:rsidR="00A46484" w:rsidRPr="00D62216" w:rsidRDefault="00A46484" w:rsidP="00D5535B">
      <w:pPr>
        <w:pStyle w:val="aff8"/>
        <w:ind w:firstLine="480"/>
        <w:rPr>
          <w:rPrChange w:id="7828" w:author="凡 张" w:date="2019-05-26T07:05:00Z">
            <w:rPr/>
          </w:rPrChange>
        </w:rPr>
      </w:pPr>
      <w:r w:rsidRPr="00D62216">
        <w:rPr>
          <w:rPrChange w:id="7829" w:author="凡 张" w:date="2019-05-26T07:05:00Z">
            <w:rPr/>
          </w:rPrChange>
        </w:rPr>
        <w:t xml:space="preserve">% </w:t>
      </w:r>
      <w:proofErr w:type="spellStart"/>
      <w:r w:rsidRPr="00D62216">
        <w:rPr>
          <w:rPrChange w:id="7830" w:author="凡 张" w:date="2019-05-26T07:05:00Z">
            <w:rPr/>
          </w:rPrChange>
        </w:rPr>
        <w:t>Etract</w:t>
      </w:r>
      <w:proofErr w:type="spellEnd"/>
      <w:r w:rsidRPr="00D62216">
        <w:rPr>
          <w:rPrChange w:id="7831" w:author="凡 张" w:date="2019-05-26T07:05:00Z">
            <w:rPr/>
          </w:rPrChange>
        </w:rPr>
        <w:t xml:space="preserve"> </w:t>
      </w:r>
      <w:proofErr w:type="spellStart"/>
      <w:r w:rsidRPr="00D62216">
        <w:rPr>
          <w:rPrChange w:id="7832" w:author="凡 张" w:date="2019-05-26T07:05:00Z">
            <w:rPr/>
          </w:rPrChange>
        </w:rPr>
        <w:t>WrappedPhase</w:t>
      </w:r>
      <w:proofErr w:type="spellEnd"/>
      <w:r w:rsidRPr="00D62216">
        <w:rPr>
          <w:rPrChange w:id="7833" w:author="凡 张" w:date="2019-05-26T07:05:00Z">
            <w:rPr/>
          </w:rPrChange>
        </w:rPr>
        <w:t xml:space="preserve"> and display the image according to </w:t>
      </w:r>
      <w:proofErr w:type="spellStart"/>
      <w:r w:rsidRPr="00D62216">
        <w:rPr>
          <w:rPrChange w:id="7834" w:author="凡 张" w:date="2019-05-26T07:05:00Z">
            <w:rPr/>
          </w:rPrChange>
        </w:rPr>
        <w:t>paramter</w:t>
      </w:r>
      <w:proofErr w:type="spellEnd"/>
      <w:r w:rsidRPr="00D62216">
        <w:rPr>
          <w:rPrChange w:id="7835" w:author="凡 张" w:date="2019-05-26T07:05:00Z">
            <w:rPr/>
          </w:rPrChange>
        </w:rPr>
        <w:br/>
        <w:t>%</w:t>
      </w:r>
      <w:r w:rsidRPr="00D62216">
        <w:rPr>
          <w:rPrChange w:id="7836" w:author="凡 张" w:date="2019-05-26T07:05:00Z">
            <w:rPr/>
          </w:rPrChange>
        </w:rPr>
        <w:br/>
        <w:t>% Input:</w:t>
      </w:r>
      <w:r w:rsidRPr="00D62216">
        <w:rPr>
          <w:rPrChange w:id="7837" w:author="凡 张" w:date="2019-05-26T07:05:00Z">
            <w:rPr/>
          </w:rPrChange>
        </w:rPr>
        <w:br/>
        <w:t xml:space="preserve">%   </w:t>
      </w:r>
      <w:proofErr w:type="spellStart"/>
      <w:r w:rsidRPr="00D62216">
        <w:rPr>
          <w:rPrChange w:id="7838" w:author="凡 张" w:date="2019-05-26T07:05:00Z">
            <w:rPr/>
          </w:rPrChange>
        </w:rPr>
        <w:t>figZeroPS</w:t>
      </w:r>
      <w:proofErr w:type="spellEnd"/>
      <w:r w:rsidRPr="00D62216">
        <w:rPr>
          <w:rPrChange w:id="7839" w:author="凡 张" w:date="2019-05-26T07:05:00Z">
            <w:rPr/>
          </w:rPrChange>
        </w:rPr>
        <w:t xml:space="preserve"> - the fig matrix with zero phase shift</w:t>
      </w:r>
      <w:r w:rsidRPr="00D62216">
        <w:rPr>
          <w:rPrChange w:id="7840" w:author="凡 张" w:date="2019-05-26T07:05:00Z">
            <w:rPr/>
          </w:rPrChange>
        </w:rPr>
        <w:br/>
        <w:t xml:space="preserve">%   </w:t>
      </w:r>
      <w:proofErr w:type="spellStart"/>
      <w:r w:rsidRPr="00D62216">
        <w:rPr>
          <w:rPrChange w:id="7841" w:author="凡 张" w:date="2019-05-26T07:05:00Z">
            <w:rPr/>
          </w:rPrChange>
        </w:rPr>
        <w:t>figPiPS</w:t>
      </w:r>
      <w:proofErr w:type="spellEnd"/>
      <w:r w:rsidRPr="00D62216">
        <w:rPr>
          <w:rPrChange w:id="7842" w:author="凡 张" w:date="2019-05-26T07:05:00Z">
            <w:rPr/>
          </w:rPrChange>
        </w:rPr>
        <w:t xml:space="preserve"> - the fig matrix with pi phase shift</w:t>
      </w:r>
      <w:r w:rsidRPr="00D62216">
        <w:rPr>
          <w:rPrChange w:id="7843" w:author="凡 张" w:date="2019-05-26T07:05:00Z">
            <w:rPr/>
          </w:rPrChange>
        </w:rPr>
        <w:br/>
        <w:t xml:space="preserve">%   </w:t>
      </w:r>
      <w:proofErr w:type="spellStart"/>
      <w:r w:rsidRPr="00D62216">
        <w:rPr>
          <w:rPrChange w:id="7844" w:author="凡 张" w:date="2019-05-26T07:05:00Z">
            <w:rPr/>
          </w:rPrChange>
        </w:rPr>
        <w:t>figDeltaPS</w:t>
      </w:r>
      <w:proofErr w:type="spellEnd"/>
      <w:r w:rsidRPr="00D62216">
        <w:rPr>
          <w:rPrChange w:id="7845" w:author="凡 张" w:date="2019-05-26T07:05:00Z">
            <w:rPr/>
          </w:rPrChange>
        </w:rPr>
        <w:t xml:space="preserve"> - the fig matrix with delta phase shift</w:t>
      </w:r>
      <w:r w:rsidRPr="00D62216">
        <w:rPr>
          <w:rPrChange w:id="7846" w:author="凡 张" w:date="2019-05-26T07:05:00Z">
            <w:rPr/>
          </w:rPrChange>
        </w:rPr>
        <w:br/>
        <w:t xml:space="preserve">%   </w:t>
      </w:r>
      <w:proofErr w:type="spellStart"/>
      <w:r w:rsidRPr="00D62216">
        <w:rPr>
          <w:rPrChange w:id="7847" w:author="凡 张" w:date="2019-05-26T07:05:00Z">
            <w:rPr/>
          </w:rPrChange>
        </w:rPr>
        <w:t>figDeltaPiPS</w:t>
      </w:r>
      <w:proofErr w:type="spellEnd"/>
      <w:r w:rsidRPr="00D62216">
        <w:rPr>
          <w:rPrChange w:id="7848" w:author="凡 张" w:date="2019-05-26T07:05:00Z">
            <w:rPr/>
          </w:rPrChange>
        </w:rPr>
        <w:t xml:space="preserve"> - the fig matrix with delta  + pi phase shift</w:t>
      </w:r>
      <w:r w:rsidRPr="00D62216">
        <w:rPr>
          <w:rPrChange w:id="7849" w:author="凡 张" w:date="2019-05-26T07:05:00Z">
            <w:rPr/>
          </w:rPrChange>
        </w:rPr>
        <w:br/>
        <w:t xml:space="preserve">%   </w:t>
      </w:r>
      <w:proofErr w:type="spellStart"/>
      <w:r w:rsidRPr="00D62216">
        <w:rPr>
          <w:rPrChange w:id="7850" w:author="凡 张" w:date="2019-05-26T07:05:00Z">
            <w:rPr/>
          </w:rPrChange>
        </w:rPr>
        <w:t>ddecNum</w:t>
      </w:r>
      <w:proofErr w:type="spellEnd"/>
      <w:r w:rsidRPr="00D62216">
        <w:rPr>
          <w:rPrChange w:id="7851" w:author="凡 张" w:date="2019-05-26T07:05:00Z">
            <w:rPr/>
          </w:rPrChange>
        </w:rPr>
        <w:t xml:space="preserve"> - the optimized decomposition number</w:t>
      </w:r>
      <w:r w:rsidRPr="00D62216">
        <w:rPr>
          <w:rPrChange w:id="7852" w:author="凡 张" w:date="2019-05-26T07:05:00Z">
            <w:rPr/>
          </w:rPrChange>
        </w:rPr>
        <w:br/>
        <w:t>%</w:t>
      </w:r>
      <w:r w:rsidRPr="00D62216">
        <w:rPr>
          <w:rPrChange w:id="7853" w:author="凡 张" w:date="2019-05-26T07:05:00Z">
            <w:rPr/>
          </w:rPrChange>
        </w:rPr>
        <w:br/>
        <w:t>%</w:t>
      </w:r>
      <w:r w:rsidRPr="00D62216">
        <w:rPr>
          <w:rPrChange w:id="7854" w:author="凡 张" w:date="2019-05-26T07:05:00Z">
            <w:rPr/>
          </w:rPrChange>
        </w:rPr>
        <w:br/>
        <w:t>% Output:</w:t>
      </w:r>
      <w:r w:rsidRPr="00D62216">
        <w:rPr>
          <w:rPrChange w:id="7855" w:author="凡 张" w:date="2019-05-26T07:05:00Z">
            <w:rPr/>
          </w:rPrChange>
        </w:rPr>
        <w:br/>
        <w:t xml:space="preserve">%  </w:t>
      </w:r>
      <w:proofErr w:type="spellStart"/>
      <w:r w:rsidRPr="00D62216">
        <w:rPr>
          <w:rPrChange w:id="7856" w:author="凡 张" w:date="2019-05-26T07:05:00Z">
            <w:rPr/>
          </w:rPrChange>
        </w:rPr>
        <w:t>wrappedPhase</w:t>
      </w:r>
      <w:proofErr w:type="spellEnd"/>
      <w:r w:rsidRPr="00D62216">
        <w:rPr>
          <w:rPrChange w:id="7857" w:author="凡 张" w:date="2019-05-26T07:05:00Z">
            <w:rPr/>
          </w:rPrChange>
        </w:rPr>
        <w:t xml:space="preserve"> - the wrapped phase matrix</w:t>
      </w:r>
      <w:r w:rsidRPr="00D62216">
        <w:rPr>
          <w:rPrChange w:id="7858" w:author="凡 张" w:date="2019-05-26T07:05:00Z">
            <w:rPr/>
          </w:rPrChange>
        </w:rPr>
        <w:br/>
        <w:t xml:space="preserve">function </w:t>
      </w:r>
      <w:proofErr w:type="spellStart"/>
      <w:r w:rsidRPr="00D62216">
        <w:rPr>
          <w:rPrChange w:id="7859" w:author="凡 张" w:date="2019-05-26T07:05:00Z">
            <w:rPr/>
          </w:rPrChange>
        </w:rPr>
        <w:t>wrappedPhase</w:t>
      </w:r>
      <w:proofErr w:type="spellEnd"/>
      <w:r w:rsidRPr="00D62216">
        <w:rPr>
          <w:rPrChange w:id="7860" w:author="凡 张" w:date="2019-05-26T07:05:00Z">
            <w:rPr/>
          </w:rPrChange>
        </w:rPr>
        <w:t xml:space="preserve"> = </w:t>
      </w:r>
      <w:proofErr w:type="spellStart"/>
      <w:r w:rsidRPr="00D62216">
        <w:rPr>
          <w:rPrChange w:id="7861" w:author="凡 张" w:date="2019-05-26T07:05:00Z">
            <w:rPr/>
          </w:rPrChange>
        </w:rPr>
        <w:t>extractWrappedPhaseSWTFFT</w:t>
      </w:r>
      <w:proofErr w:type="spellEnd"/>
      <w:r w:rsidRPr="00D62216">
        <w:rPr>
          <w:rPrChange w:id="7862" w:author="凡 张" w:date="2019-05-26T07:05:00Z">
            <w:rPr/>
          </w:rPrChange>
        </w:rPr>
        <w:t>(</w:t>
      </w:r>
      <w:proofErr w:type="spellStart"/>
      <w:r w:rsidRPr="00D62216">
        <w:rPr>
          <w:rPrChange w:id="7863" w:author="凡 张" w:date="2019-05-26T07:05:00Z">
            <w:rPr/>
          </w:rPrChange>
        </w:rPr>
        <w:t>figZeroPSFiltered</w:t>
      </w:r>
      <w:proofErr w:type="spellEnd"/>
      <w:r w:rsidRPr="00D62216">
        <w:rPr>
          <w:rPrChange w:id="7864" w:author="凡 张" w:date="2019-05-26T07:05:00Z">
            <w:rPr/>
          </w:rPrChange>
        </w:rPr>
        <w:t xml:space="preserve">, </w:t>
      </w:r>
      <w:proofErr w:type="spellStart"/>
      <w:r w:rsidRPr="00D62216">
        <w:rPr>
          <w:rPrChange w:id="7865" w:author="凡 张" w:date="2019-05-26T07:05:00Z">
            <w:rPr/>
          </w:rPrChange>
        </w:rPr>
        <w:t>figPiPSFiltered</w:t>
      </w:r>
      <w:proofErr w:type="spellEnd"/>
      <w:r w:rsidRPr="00D62216">
        <w:rPr>
          <w:rPrChange w:id="7866" w:author="凡 张" w:date="2019-05-26T07:05:00Z">
            <w:rPr/>
          </w:rPrChange>
        </w:rPr>
        <w:t xml:space="preserve">, </w:t>
      </w:r>
      <w:proofErr w:type="spellStart"/>
      <w:r w:rsidRPr="00D62216">
        <w:rPr>
          <w:rPrChange w:id="7867" w:author="凡 张" w:date="2019-05-26T07:05:00Z">
            <w:rPr/>
          </w:rPrChange>
        </w:rPr>
        <w:t>figDeltaPSFiltered</w:t>
      </w:r>
      <w:proofErr w:type="spellEnd"/>
      <w:r w:rsidRPr="00D62216">
        <w:rPr>
          <w:rPrChange w:id="7868" w:author="凡 张" w:date="2019-05-26T07:05:00Z">
            <w:rPr/>
          </w:rPrChange>
        </w:rPr>
        <w:t xml:space="preserve">, </w:t>
      </w:r>
      <w:proofErr w:type="spellStart"/>
      <w:r w:rsidRPr="00D62216">
        <w:rPr>
          <w:rPrChange w:id="7869" w:author="凡 张" w:date="2019-05-26T07:05:00Z">
            <w:rPr/>
          </w:rPrChange>
        </w:rPr>
        <w:t>figDeltaPiPSFiltered</w:t>
      </w:r>
      <w:proofErr w:type="spellEnd"/>
      <w:r w:rsidRPr="00D62216">
        <w:rPr>
          <w:rPrChange w:id="7870" w:author="凡 张" w:date="2019-05-26T07:05:00Z">
            <w:rPr/>
          </w:rPrChange>
        </w:rPr>
        <w:t xml:space="preserve">, delta, </w:t>
      </w:r>
      <w:proofErr w:type="spellStart"/>
      <w:r w:rsidRPr="00D62216">
        <w:rPr>
          <w:rPrChange w:id="7871" w:author="凡 张" w:date="2019-05-26T07:05:00Z">
            <w:rPr/>
          </w:rPrChange>
        </w:rPr>
        <w:t>isDisplay</w:t>
      </w:r>
      <w:proofErr w:type="spellEnd"/>
      <w:r w:rsidRPr="00D62216">
        <w:rPr>
          <w:rPrChange w:id="7872" w:author="凡 张" w:date="2019-05-26T07:05:00Z">
            <w:rPr/>
          </w:rPrChange>
        </w:rPr>
        <w:t>)</w:t>
      </w:r>
      <w:r w:rsidRPr="00D62216">
        <w:rPr>
          <w:rPrChange w:id="7873" w:author="凡 张" w:date="2019-05-26T07:05:00Z">
            <w:rPr/>
          </w:rPrChange>
        </w:rPr>
        <w:br/>
        <w:t xml:space="preserve">    </w:t>
      </w:r>
      <w:proofErr w:type="spellStart"/>
      <w:r w:rsidRPr="00D62216">
        <w:rPr>
          <w:rPrChange w:id="7874" w:author="凡 张" w:date="2019-05-26T07:05:00Z">
            <w:rPr/>
          </w:rPrChange>
        </w:rPr>
        <w:t>figZero</w:t>
      </w:r>
      <w:proofErr w:type="spellEnd"/>
      <w:r w:rsidRPr="00D62216">
        <w:rPr>
          <w:rPrChange w:id="7875" w:author="凡 张" w:date="2019-05-26T07:05:00Z">
            <w:rPr/>
          </w:rPrChange>
        </w:rPr>
        <w:t xml:space="preserve"> =  (</w:t>
      </w:r>
      <w:proofErr w:type="spellStart"/>
      <w:r w:rsidRPr="00D62216">
        <w:rPr>
          <w:rPrChange w:id="7876" w:author="凡 张" w:date="2019-05-26T07:05:00Z">
            <w:rPr/>
          </w:rPrChange>
        </w:rPr>
        <w:t>figPiPSFiltered</w:t>
      </w:r>
      <w:proofErr w:type="spellEnd"/>
      <w:r w:rsidRPr="00D62216">
        <w:rPr>
          <w:rPrChange w:id="7877" w:author="凡 张" w:date="2019-05-26T07:05:00Z">
            <w:rPr/>
          </w:rPrChange>
        </w:rPr>
        <w:t xml:space="preserve"> - </w:t>
      </w:r>
      <w:proofErr w:type="spellStart"/>
      <w:r w:rsidRPr="00D62216">
        <w:rPr>
          <w:rPrChange w:id="7878" w:author="凡 张" w:date="2019-05-26T07:05:00Z">
            <w:rPr/>
          </w:rPrChange>
        </w:rPr>
        <w:t>figZeroPSFiltered</w:t>
      </w:r>
      <w:proofErr w:type="spellEnd"/>
      <w:r w:rsidRPr="00D62216">
        <w:rPr>
          <w:rPrChange w:id="7879" w:author="凡 张" w:date="2019-05-26T07:05:00Z">
            <w:rPr/>
          </w:rPrChange>
        </w:rPr>
        <w:t>) /2;</w:t>
      </w:r>
      <w:r w:rsidRPr="00D62216">
        <w:rPr>
          <w:rPrChange w:id="7880" w:author="凡 张" w:date="2019-05-26T07:05:00Z">
            <w:rPr/>
          </w:rPrChange>
        </w:rPr>
        <w:br/>
        <w:t xml:space="preserve">    </w:t>
      </w:r>
      <w:proofErr w:type="spellStart"/>
      <w:r w:rsidRPr="00D62216">
        <w:rPr>
          <w:rPrChange w:id="7881" w:author="凡 张" w:date="2019-05-26T07:05:00Z">
            <w:rPr/>
          </w:rPrChange>
        </w:rPr>
        <w:t>figDelta</w:t>
      </w:r>
      <w:proofErr w:type="spellEnd"/>
      <w:r w:rsidRPr="00D62216">
        <w:rPr>
          <w:rPrChange w:id="7882" w:author="凡 张" w:date="2019-05-26T07:05:00Z">
            <w:rPr/>
          </w:rPrChange>
        </w:rPr>
        <w:t xml:space="preserve"> = (</w:t>
      </w:r>
      <w:proofErr w:type="spellStart"/>
      <w:r w:rsidRPr="00D62216">
        <w:rPr>
          <w:rPrChange w:id="7883" w:author="凡 张" w:date="2019-05-26T07:05:00Z">
            <w:rPr/>
          </w:rPrChange>
        </w:rPr>
        <w:t>figDeltaPiPSFiltered</w:t>
      </w:r>
      <w:proofErr w:type="spellEnd"/>
      <w:r w:rsidRPr="00D62216">
        <w:rPr>
          <w:rPrChange w:id="7884" w:author="凡 张" w:date="2019-05-26T07:05:00Z">
            <w:rPr/>
          </w:rPrChange>
        </w:rPr>
        <w:t xml:space="preserve"> - </w:t>
      </w:r>
      <w:proofErr w:type="spellStart"/>
      <w:r w:rsidRPr="00D62216">
        <w:rPr>
          <w:rPrChange w:id="7885" w:author="凡 张" w:date="2019-05-26T07:05:00Z">
            <w:rPr/>
          </w:rPrChange>
        </w:rPr>
        <w:t>figDeltaPSFiltered</w:t>
      </w:r>
      <w:proofErr w:type="spellEnd"/>
      <w:r w:rsidRPr="00D62216">
        <w:rPr>
          <w:rPrChange w:id="7886" w:author="凡 张" w:date="2019-05-26T07:05:00Z">
            <w:rPr/>
          </w:rPrChange>
        </w:rPr>
        <w:t>) / 2;</w:t>
      </w:r>
      <w:r w:rsidRPr="00D62216">
        <w:rPr>
          <w:rPrChange w:id="7887" w:author="凡 张" w:date="2019-05-26T07:05:00Z">
            <w:rPr/>
          </w:rPrChange>
        </w:rPr>
        <w:br/>
        <w:t xml:space="preserve">    </w:t>
      </w:r>
      <w:proofErr w:type="spellStart"/>
      <w:r w:rsidRPr="00D62216">
        <w:rPr>
          <w:rPrChange w:id="7888" w:author="凡 张" w:date="2019-05-26T07:05:00Z">
            <w:rPr/>
          </w:rPrChange>
        </w:rPr>
        <w:t>wrappedPhase</w:t>
      </w:r>
      <w:proofErr w:type="spellEnd"/>
      <w:r w:rsidRPr="00D62216">
        <w:rPr>
          <w:rPrChange w:id="7889" w:author="凡 张" w:date="2019-05-26T07:05:00Z">
            <w:rPr/>
          </w:rPrChange>
        </w:rPr>
        <w:t xml:space="preserve"> = atan2d(</w:t>
      </w:r>
      <w:proofErr w:type="spellStart"/>
      <w:r w:rsidRPr="00D62216">
        <w:rPr>
          <w:rPrChange w:id="7890" w:author="凡 张" w:date="2019-05-26T07:05:00Z">
            <w:rPr/>
          </w:rPrChange>
        </w:rPr>
        <w:t>figZero</w:t>
      </w:r>
      <w:proofErr w:type="spellEnd"/>
      <w:r w:rsidRPr="00D62216">
        <w:rPr>
          <w:rPrChange w:id="7891" w:author="凡 张" w:date="2019-05-26T07:05:00Z">
            <w:rPr/>
          </w:rPrChange>
        </w:rPr>
        <w:t xml:space="preserve"> * sin(delta), </w:t>
      </w:r>
      <w:proofErr w:type="spellStart"/>
      <w:r w:rsidRPr="00D62216">
        <w:rPr>
          <w:rPrChange w:id="7892" w:author="凡 张" w:date="2019-05-26T07:05:00Z">
            <w:rPr/>
          </w:rPrChange>
        </w:rPr>
        <w:t>figDelta</w:t>
      </w:r>
      <w:proofErr w:type="spellEnd"/>
      <w:r w:rsidRPr="00D62216">
        <w:rPr>
          <w:rPrChange w:id="7893" w:author="凡 张" w:date="2019-05-26T07:05:00Z">
            <w:rPr/>
          </w:rPrChange>
        </w:rPr>
        <w:t xml:space="preserve"> - </w:t>
      </w:r>
      <w:proofErr w:type="spellStart"/>
      <w:r w:rsidRPr="00D62216">
        <w:rPr>
          <w:rPrChange w:id="7894" w:author="凡 张" w:date="2019-05-26T07:05:00Z">
            <w:rPr/>
          </w:rPrChange>
        </w:rPr>
        <w:t>figZero</w:t>
      </w:r>
      <w:proofErr w:type="spellEnd"/>
      <w:r w:rsidRPr="00D62216">
        <w:rPr>
          <w:rPrChange w:id="7895" w:author="凡 张" w:date="2019-05-26T07:05:00Z">
            <w:rPr/>
          </w:rPrChange>
        </w:rPr>
        <w:t xml:space="preserve"> * cos(delta));</w:t>
      </w:r>
      <w:r w:rsidRPr="00D62216">
        <w:rPr>
          <w:rPrChange w:id="7896" w:author="凡 张" w:date="2019-05-26T07:05:00Z">
            <w:rPr/>
          </w:rPrChange>
        </w:rPr>
        <w:br/>
        <w:t xml:space="preserve">    if </w:t>
      </w:r>
      <w:proofErr w:type="spellStart"/>
      <w:r w:rsidRPr="00D62216">
        <w:rPr>
          <w:rPrChange w:id="7897" w:author="凡 张" w:date="2019-05-26T07:05:00Z">
            <w:rPr/>
          </w:rPrChange>
        </w:rPr>
        <w:t>isDisplay</w:t>
      </w:r>
      <w:proofErr w:type="spellEnd"/>
      <w:r w:rsidRPr="00D62216">
        <w:rPr>
          <w:rPrChange w:id="7898" w:author="凡 张" w:date="2019-05-26T07:05:00Z">
            <w:rPr/>
          </w:rPrChange>
        </w:rPr>
        <w:br/>
        <w:t xml:space="preserve">        </w:t>
      </w:r>
      <w:proofErr w:type="spellStart"/>
      <w:r w:rsidRPr="00D62216">
        <w:rPr>
          <w:rPrChange w:id="7899" w:author="凡 张" w:date="2019-05-26T07:05:00Z">
            <w:rPr/>
          </w:rPrChange>
        </w:rPr>
        <w:t>displayFig</w:t>
      </w:r>
      <w:proofErr w:type="spellEnd"/>
      <w:r w:rsidRPr="00D62216">
        <w:rPr>
          <w:rPrChange w:id="7900" w:author="凡 张" w:date="2019-05-26T07:05:00Z">
            <w:rPr/>
          </w:rPrChange>
        </w:rPr>
        <w:t>(</w:t>
      </w:r>
      <w:proofErr w:type="spellStart"/>
      <w:r w:rsidRPr="00D62216">
        <w:rPr>
          <w:rPrChange w:id="7901" w:author="凡 张" w:date="2019-05-26T07:05:00Z">
            <w:rPr/>
          </w:rPrChange>
        </w:rPr>
        <w:t>wrappedPhase</w:t>
      </w:r>
      <w:proofErr w:type="spellEnd"/>
      <w:r w:rsidRPr="00D62216">
        <w:rPr>
          <w:rPrChange w:id="7902" w:author="凡 张" w:date="2019-05-26T07:05:00Z">
            <w:rPr/>
          </w:rPrChange>
        </w:rPr>
        <w:t>, "test for extracting wrapped phase")</w:t>
      </w:r>
      <w:r w:rsidRPr="00D62216">
        <w:rPr>
          <w:rPrChange w:id="7903" w:author="凡 张" w:date="2019-05-26T07:05:00Z">
            <w:rPr/>
          </w:rPrChange>
        </w:rPr>
        <w:br/>
      </w:r>
      <w:r w:rsidRPr="00D62216">
        <w:rPr>
          <w:rPrChange w:id="7904" w:author="凡 张" w:date="2019-05-26T07:05:00Z">
            <w:rPr/>
          </w:rPrChange>
        </w:rPr>
        <w:lastRenderedPageBreak/>
        <w:t xml:space="preserve">    end</w:t>
      </w:r>
      <w:r w:rsidRPr="00D62216">
        <w:rPr>
          <w:rPrChange w:id="7905" w:author="凡 张" w:date="2019-05-26T07:05:00Z">
            <w:rPr/>
          </w:rPrChange>
        </w:rPr>
        <w:br/>
      </w:r>
      <w:proofErr w:type="spellStart"/>
      <w:r w:rsidRPr="00D62216">
        <w:rPr>
          <w:rPrChange w:id="7906" w:author="凡 张" w:date="2019-05-26T07:05:00Z">
            <w:rPr/>
          </w:rPrChange>
        </w:rPr>
        <w:t>end</w:t>
      </w:r>
      <w:proofErr w:type="spellEnd"/>
    </w:p>
    <w:p w:rsidR="004B76C5" w:rsidRPr="00D62216" w:rsidRDefault="004B76C5" w:rsidP="00D5535B">
      <w:pPr>
        <w:pStyle w:val="aff8"/>
        <w:ind w:firstLine="480"/>
        <w:rPr>
          <w:rPrChange w:id="7907" w:author="凡 张" w:date="2019-05-26T07:05:00Z">
            <w:rPr/>
          </w:rPrChange>
        </w:rPr>
      </w:pPr>
      <w:r w:rsidRPr="00D62216">
        <w:rPr>
          <w:rPrChange w:id="7908" w:author="凡 张" w:date="2019-05-26T07:05:00Z">
            <w:rPr/>
          </w:rPrChange>
        </w:rPr>
        <w:t>This file display the image under a gray colormap</w:t>
      </w:r>
    </w:p>
    <w:p w:rsidR="004B76C5" w:rsidRPr="00D62216" w:rsidRDefault="004B76C5" w:rsidP="00D5535B">
      <w:pPr>
        <w:pStyle w:val="aff8"/>
        <w:ind w:firstLine="480"/>
        <w:rPr>
          <w:rPrChange w:id="7909" w:author="凡 张" w:date="2019-05-26T07:05:00Z">
            <w:rPr/>
          </w:rPrChange>
        </w:rPr>
      </w:pPr>
      <w:r w:rsidRPr="00D62216">
        <w:rPr>
          <w:rPrChange w:id="7910" w:author="凡 张" w:date="2019-05-26T07:05:00Z">
            <w:rPr/>
          </w:rPrChange>
        </w:rPr>
        <w:t>%Input:</w:t>
      </w:r>
      <w:r w:rsidRPr="00D62216">
        <w:rPr>
          <w:rPrChange w:id="7911" w:author="凡 张" w:date="2019-05-26T07:05:00Z">
            <w:rPr/>
          </w:rPrChange>
        </w:rPr>
        <w:br/>
        <w:t xml:space="preserve">% </w:t>
      </w:r>
      <w:proofErr w:type="spellStart"/>
      <w:r w:rsidRPr="00D62216">
        <w:rPr>
          <w:rPrChange w:id="7912" w:author="凡 张" w:date="2019-05-26T07:05:00Z">
            <w:rPr/>
          </w:rPrChange>
        </w:rPr>
        <w:t>figMatrix</w:t>
      </w:r>
      <w:proofErr w:type="spellEnd"/>
      <w:r w:rsidRPr="00D62216">
        <w:rPr>
          <w:rPrChange w:id="7913" w:author="凡 张" w:date="2019-05-26T07:05:00Z">
            <w:rPr/>
          </w:rPrChange>
        </w:rPr>
        <w:t xml:space="preserve"> - the Matrix that  represent the </w:t>
      </w:r>
      <w:proofErr w:type="spellStart"/>
      <w:r w:rsidRPr="00D62216">
        <w:rPr>
          <w:rPrChange w:id="7914" w:author="凡 张" w:date="2019-05-26T07:05:00Z">
            <w:rPr/>
          </w:rPrChange>
        </w:rPr>
        <w:t>grayscalized</w:t>
      </w:r>
      <w:proofErr w:type="spellEnd"/>
      <w:r w:rsidRPr="00D62216">
        <w:rPr>
          <w:rPrChange w:id="7915" w:author="凡 张" w:date="2019-05-26T07:05:00Z">
            <w:rPr/>
          </w:rPrChange>
        </w:rPr>
        <w:t xml:space="preserve"> image</w:t>
      </w:r>
      <w:r w:rsidRPr="00D62216">
        <w:rPr>
          <w:rPrChange w:id="7916" w:author="凡 张" w:date="2019-05-26T07:05:00Z">
            <w:rPr/>
          </w:rPrChange>
        </w:rPr>
        <w:br/>
        <w:t xml:space="preserve">% </w:t>
      </w:r>
      <w:proofErr w:type="spellStart"/>
      <w:r w:rsidRPr="00D62216">
        <w:rPr>
          <w:rPrChange w:id="7917" w:author="凡 张" w:date="2019-05-26T07:05:00Z">
            <w:rPr/>
          </w:rPrChange>
        </w:rPr>
        <w:t>titleString</w:t>
      </w:r>
      <w:proofErr w:type="spellEnd"/>
      <w:r w:rsidRPr="00D62216">
        <w:rPr>
          <w:rPrChange w:id="7918" w:author="凡 张" w:date="2019-05-26T07:05:00Z">
            <w:rPr/>
          </w:rPrChange>
        </w:rPr>
        <w:t xml:space="preserve"> - the fig title</w:t>
      </w:r>
      <w:r w:rsidRPr="00D62216">
        <w:rPr>
          <w:rPrChange w:id="7919" w:author="凡 张" w:date="2019-05-26T07:05:00Z">
            <w:rPr/>
          </w:rPrChange>
        </w:rPr>
        <w:br/>
        <w:t xml:space="preserve">function </w:t>
      </w:r>
      <w:proofErr w:type="spellStart"/>
      <w:r w:rsidRPr="00D62216">
        <w:rPr>
          <w:rPrChange w:id="7920" w:author="凡 张" w:date="2019-05-26T07:05:00Z">
            <w:rPr/>
          </w:rPrChange>
        </w:rPr>
        <w:t>displayFig</w:t>
      </w:r>
      <w:proofErr w:type="spellEnd"/>
      <w:r w:rsidRPr="00D62216">
        <w:rPr>
          <w:rPrChange w:id="7921" w:author="凡 张" w:date="2019-05-26T07:05:00Z">
            <w:rPr/>
          </w:rPrChange>
        </w:rPr>
        <w:t>(</w:t>
      </w:r>
      <w:proofErr w:type="spellStart"/>
      <w:r w:rsidRPr="00D62216">
        <w:rPr>
          <w:rPrChange w:id="7922" w:author="凡 张" w:date="2019-05-26T07:05:00Z">
            <w:rPr/>
          </w:rPrChange>
        </w:rPr>
        <w:t>figMatrix</w:t>
      </w:r>
      <w:proofErr w:type="spellEnd"/>
      <w:r w:rsidRPr="00D62216">
        <w:rPr>
          <w:rPrChange w:id="7923" w:author="凡 张" w:date="2019-05-26T07:05:00Z">
            <w:rPr/>
          </w:rPrChange>
        </w:rPr>
        <w:t xml:space="preserve">, </w:t>
      </w:r>
      <w:proofErr w:type="spellStart"/>
      <w:r w:rsidRPr="00D62216">
        <w:rPr>
          <w:rPrChange w:id="7924" w:author="凡 张" w:date="2019-05-26T07:05:00Z">
            <w:rPr/>
          </w:rPrChange>
        </w:rPr>
        <w:t>titleString</w:t>
      </w:r>
      <w:proofErr w:type="spellEnd"/>
      <w:r w:rsidRPr="00D62216">
        <w:rPr>
          <w:rPrChange w:id="7925" w:author="凡 张" w:date="2019-05-26T07:05:00Z">
            <w:rPr/>
          </w:rPrChange>
        </w:rPr>
        <w:t>)</w:t>
      </w:r>
      <w:r w:rsidRPr="00D62216">
        <w:rPr>
          <w:rPrChange w:id="7926" w:author="凡 张" w:date="2019-05-26T07:05:00Z">
            <w:rPr/>
          </w:rPrChange>
        </w:rPr>
        <w:br/>
        <w:t xml:space="preserve">    figure</w:t>
      </w:r>
      <w:r w:rsidRPr="00D62216">
        <w:rPr>
          <w:rPrChange w:id="7927" w:author="凡 张" w:date="2019-05-26T07:05:00Z">
            <w:rPr/>
          </w:rPrChange>
        </w:rPr>
        <w:br/>
        <w:t xml:space="preserve">    colormap('gray');</w:t>
      </w:r>
      <w:r w:rsidRPr="00D62216">
        <w:rPr>
          <w:rPrChange w:id="7928" w:author="凡 张" w:date="2019-05-26T07:05:00Z">
            <w:rPr/>
          </w:rPrChange>
        </w:rPr>
        <w:br/>
        <w:t xml:space="preserve">    </w:t>
      </w:r>
      <w:proofErr w:type="spellStart"/>
      <w:r w:rsidRPr="00D62216">
        <w:rPr>
          <w:rPrChange w:id="7929" w:author="凡 张" w:date="2019-05-26T07:05:00Z">
            <w:rPr/>
          </w:rPrChange>
        </w:rPr>
        <w:t>imagesc</w:t>
      </w:r>
      <w:proofErr w:type="spellEnd"/>
      <w:r w:rsidRPr="00D62216">
        <w:rPr>
          <w:rPrChange w:id="7930" w:author="凡 张" w:date="2019-05-26T07:05:00Z">
            <w:rPr/>
          </w:rPrChange>
        </w:rPr>
        <w:t>(</w:t>
      </w:r>
      <w:proofErr w:type="spellStart"/>
      <w:r w:rsidRPr="00D62216">
        <w:rPr>
          <w:rPrChange w:id="7931" w:author="凡 张" w:date="2019-05-26T07:05:00Z">
            <w:rPr/>
          </w:rPrChange>
        </w:rPr>
        <w:t>figMatrix</w:t>
      </w:r>
      <w:proofErr w:type="spellEnd"/>
      <w:r w:rsidRPr="00D62216">
        <w:rPr>
          <w:rPrChange w:id="7932" w:author="凡 张" w:date="2019-05-26T07:05:00Z">
            <w:rPr/>
          </w:rPrChange>
        </w:rPr>
        <w:t>);</w:t>
      </w:r>
      <w:r w:rsidRPr="00D62216">
        <w:rPr>
          <w:rPrChange w:id="7933" w:author="凡 张" w:date="2019-05-26T07:05:00Z">
            <w:rPr/>
          </w:rPrChange>
        </w:rPr>
        <w:br/>
        <w:t xml:space="preserve">    title(</w:t>
      </w:r>
      <w:proofErr w:type="spellStart"/>
      <w:r w:rsidRPr="00D62216">
        <w:rPr>
          <w:rPrChange w:id="7934" w:author="凡 张" w:date="2019-05-26T07:05:00Z">
            <w:rPr/>
          </w:rPrChange>
        </w:rPr>
        <w:t>titleString</w:t>
      </w:r>
      <w:proofErr w:type="spellEnd"/>
      <w:r w:rsidRPr="00D62216">
        <w:rPr>
          <w:rPrChange w:id="7935" w:author="凡 张" w:date="2019-05-26T07:05:00Z">
            <w:rPr/>
          </w:rPrChange>
        </w:rPr>
        <w:t>);</w:t>
      </w:r>
      <w:r w:rsidRPr="00D62216">
        <w:rPr>
          <w:rPrChange w:id="7936" w:author="凡 张" w:date="2019-05-26T07:05:00Z">
            <w:rPr/>
          </w:rPrChange>
        </w:rPr>
        <w:br/>
        <w:t>end</w:t>
      </w:r>
    </w:p>
    <w:p w:rsidR="004B76C5" w:rsidRPr="00D62216" w:rsidRDefault="004B76C5" w:rsidP="00D5535B">
      <w:pPr>
        <w:pStyle w:val="aff8"/>
        <w:ind w:firstLine="480"/>
        <w:rPr>
          <w:rPrChange w:id="7937" w:author="凡 张" w:date="2019-05-26T07:05:00Z">
            <w:rPr/>
          </w:rPrChange>
        </w:rPr>
      </w:pPr>
      <w:r w:rsidRPr="00D62216">
        <w:rPr>
          <w:rPrChange w:id="7938" w:author="凡 张" w:date="2019-05-26T07:05:00Z">
            <w:rPr/>
          </w:rPrChange>
        </w:rPr>
        <w:t>This file contains function that can calculate the Morie Wavelength according to the system geometric parameters</w:t>
      </w:r>
    </w:p>
    <w:p w:rsidR="004B76C5" w:rsidRPr="00D62216" w:rsidRDefault="004B76C5" w:rsidP="00D5535B">
      <w:pPr>
        <w:pStyle w:val="aff8"/>
        <w:ind w:firstLine="480"/>
        <w:rPr>
          <w:rPrChange w:id="7939" w:author="凡 张" w:date="2019-05-26T07:05:00Z">
            <w:rPr/>
          </w:rPrChange>
        </w:rPr>
      </w:pPr>
      <w:r w:rsidRPr="00D62216">
        <w:rPr>
          <w:rPrChange w:id="7940" w:author="凡 张" w:date="2019-05-26T07:05:00Z">
            <w:rPr/>
          </w:rPrChange>
        </w:rPr>
        <w:t xml:space="preserve">function lambda = </w:t>
      </w:r>
      <w:proofErr w:type="spellStart"/>
      <w:r w:rsidRPr="00D62216">
        <w:rPr>
          <w:rPrChange w:id="7941" w:author="凡 张" w:date="2019-05-26T07:05:00Z">
            <w:rPr/>
          </w:rPrChange>
        </w:rPr>
        <w:t>getMorieWavelengthGeo</w:t>
      </w:r>
      <w:proofErr w:type="spellEnd"/>
      <w:r w:rsidRPr="00D62216">
        <w:rPr>
          <w:rPrChange w:id="7942" w:author="凡 张" w:date="2019-05-26T07:05:00Z">
            <w:rPr/>
          </w:rPrChange>
        </w:rPr>
        <w:t>(theta, pitch)</w:t>
      </w:r>
      <w:r w:rsidRPr="00D62216">
        <w:rPr>
          <w:rPrChange w:id="7943" w:author="凡 张" w:date="2019-05-26T07:05:00Z">
            <w:rPr/>
          </w:rPrChange>
        </w:rPr>
        <w:br/>
        <w:t xml:space="preserve">    lambda = pitch / tan(theta);</w:t>
      </w:r>
      <w:r w:rsidRPr="00D62216">
        <w:rPr>
          <w:rPrChange w:id="7944" w:author="凡 张" w:date="2019-05-26T07:05:00Z">
            <w:rPr/>
          </w:rPrChange>
        </w:rPr>
        <w:br/>
        <w:t>end</w:t>
      </w:r>
    </w:p>
    <w:p w:rsidR="004B76C5" w:rsidRPr="00D62216" w:rsidRDefault="004B76C5" w:rsidP="00D5535B">
      <w:pPr>
        <w:pStyle w:val="aff8"/>
        <w:ind w:firstLine="480"/>
        <w:rPr>
          <w:rPrChange w:id="7945" w:author="凡 张" w:date="2019-05-26T07:05:00Z">
            <w:rPr/>
          </w:rPrChange>
        </w:rPr>
      </w:pPr>
      <w:r w:rsidRPr="00D62216">
        <w:rPr>
          <w:rPrChange w:id="7946" w:author="凡 张" w:date="2019-05-26T07:05:00Z">
            <w:rPr/>
          </w:rPrChange>
        </w:rPr>
        <w:t>This file contains function that calculates Rough Index for all four deformed images</w:t>
      </w:r>
    </w:p>
    <w:p w:rsidR="004B76C5" w:rsidRPr="00D62216" w:rsidRDefault="004B76C5" w:rsidP="00D5535B">
      <w:pPr>
        <w:pStyle w:val="aff8"/>
        <w:ind w:firstLine="480"/>
        <w:rPr>
          <w:rPrChange w:id="7947" w:author="凡 张" w:date="2019-05-26T07:05:00Z">
            <w:rPr/>
          </w:rPrChange>
        </w:rPr>
      </w:pPr>
      <w:r w:rsidRPr="00D62216">
        <w:rPr>
          <w:rPrChange w:id="7948" w:author="凡 张" w:date="2019-05-26T07:05:00Z">
            <w:rPr/>
          </w:rPrChange>
        </w:rPr>
        <w:t>% Calculate the Rough Index for one image by convolving the image with</w:t>
      </w:r>
      <w:r w:rsidRPr="00D62216">
        <w:rPr>
          <w:rPrChange w:id="7949" w:author="凡 张" w:date="2019-05-26T07:05:00Z">
            <w:rPr/>
          </w:rPrChange>
        </w:rPr>
        <w:br/>
        <w:t>% Sobel vertical edge detector filter</w:t>
      </w:r>
      <w:r w:rsidRPr="00D62216">
        <w:rPr>
          <w:rPrChange w:id="7950" w:author="凡 张" w:date="2019-05-26T07:05:00Z">
            <w:rPr/>
          </w:rPrChange>
        </w:rPr>
        <w:br/>
        <w:t>% Input:</w:t>
      </w:r>
      <w:r w:rsidRPr="00D62216">
        <w:rPr>
          <w:rPrChange w:id="7951" w:author="凡 张" w:date="2019-05-26T07:05:00Z">
            <w:rPr/>
          </w:rPrChange>
        </w:rPr>
        <w:br/>
        <w:t>%   fig - the fig matrix</w:t>
      </w:r>
      <w:r w:rsidRPr="00D62216">
        <w:rPr>
          <w:rPrChange w:id="7952" w:author="凡 张" w:date="2019-05-26T07:05:00Z">
            <w:rPr/>
          </w:rPrChange>
        </w:rPr>
        <w:br/>
        <w:t>% Output:</w:t>
      </w:r>
      <w:r w:rsidRPr="00D62216">
        <w:rPr>
          <w:rPrChange w:id="7953" w:author="凡 张" w:date="2019-05-26T07:05:00Z">
            <w:rPr/>
          </w:rPrChange>
        </w:rPr>
        <w:br/>
        <w:t xml:space="preserve">%   </w:t>
      </w:r>
      <w:proofErr w:type="spellStart"/>
      <w:r w:rsidRPr="00D62216">
        <w:rPr>
          <w:rPrChange w:id="7954" w:author="凡 张" w:date="2019-05-26T07:05:00Z">
            <w:rPr/>
          </w:rPrChange>
        </w:rPr>
        <w:t>roughIndex</w:t>
      </w:r>
      <w:proofErr w:type="spellEnd"/>
      <w:r w:rsidRPr="00D62216">
        <w:rPr>
          <w:rPrChange w:id="7955" w:author="凡 张" w:date="2019-05-26T07:05:00Z">
            <w:rPr/>
          </w:rPrChange>
        </w:rPr>
        <w:t xml:space="preserve"> - the rough Index of the image</w:t>
      </w:r>
      <w:r w:rsidRPr="00D62216">
        <w:rPr>
          <w:rPrChange w:id="7956" w:author="凡 张" w:date="2019-05-26T07:05:00Z">
            <w:rPr/>
          </w:rPrChange>
        </w:rPr>
        <w:br/>
      </w:r>
      <w:r w:rsidRPr="00D62216">
        <w:rPr>
          <w:rPrChange w:id="7957" w:author="凡 张" w:date="2019-05-26T07:05:00Z">
            <w:rPr/>
          </w:rPrChange>
        </w:rPr>
        <w:br/>
        <w:t xml:space="preserve">function </w:t>
      </w:r>
      <w:proofErr w:type="spellStart"/>
      <w:r w:rsidRPr="00D62216">
        <w:rPr>
          <w:rPrChange w:id="7958" w:author="凡 张" w:date="2019-05-26T07:05:00Z">
            <w:rPr/>
          </w:rPrChange>
        </w:rPr>
        <w:t>roughnessIndex</w:t>
      </w:r>
      <w:proofErr w:type="spellEnd"/>
      <w:r w:rsidRPr="00D62216">
        <w:rPr>
          <w:rPrChange w:id="7959" w:author="凡 张" w:date="2019-05-26T07:05:00Z">
            <w:rPr/>
          </w:rPrChange>
        </w:rPr>
        <w:t xml:space="preserve"> = </w:t>
      </w:r>
      <w:proofErr w:type="spellStart"/>
      <w:r w:rsidRPr="00D62216">
        <w:rPr>
          <w:rPrChange w:id="7960" w:author="凡 张" w:date="2019-05-26T07:05:00Z">
            <w:rPr/>
          </w:rPrChange>
        </w:rPr>
        <w:t>getRoughnessIndex</w:t>
      </w:r>
      <w:proofErr w:type="spellEnd"/>
      <w:r w:rsidRPr="00D62216">
        <w:rPr>
          <w:rPrChange w:id="7961" w:author="凡 张" w:date="2019-05-26T07:05:00Z">
            <w:rPr/>
          </w:rPrChange>
        </w:rPr>
        <w:t>(fig)</w:t>
      </w:r>
      <w:r w:rsidRPr="00D62216">
        <w:rPr>
          <w:rPrChange w:id="7962" w:author="凡 张" w:date="2019-05-26T07:05:00Z">
            <w:rPr/>
          </w:rPrChange>
        </w:rPr>
        <w:br/>
        <w:t xml:space="preserve">    h = [-1 -2 -1; 0 0 0; +1 +2 +1];</w:t>
      </w:r>
      <w:r w:rsidRPr="00D62216">
        <w:rPr>
          <w:rPrChange w:id="7963" w:author="凡 张" w:date="2019-05-26T07:05:00Z">
            <w:rPr/>
          </w:rPrChange>
        </w:rPr>
        <w:br/>
        <w:t xml:space="preserve">    </w:t>
      </w:r>
      <w:proofErr w:type="spellStart"/>
      <w:r w:rsidRPr="00D62216">
        <w:rPr>
          <w:rPrChange w:id="7964" w:author="凡 张" w:date="2019-05-26T07:05:00Z">
            <w:rPr/>
          </w:rPrChange>
        </w:rPr>
        <w:t>verticalEdge</w:t>
      </w:r>
      <w:proofErr w:type="spellEnd"/>
      <w:r w:rsidRPr="00D62216">
        <w:rPr>
          <w:rPrChange w:id="7965" w:author="凡 张" w:date="2019-05-26T07:05:00Z">
            <w:rPr/>
          </w:rPrChange>
        </w:rPr>
        <w:t xml:space="preserve"> = conv2(h, fig);</w:t>
      </w:r>
      <w:r w:rsidRPr="00D62216">
        <w:rPr>
          <w:rPrChange w:id="7966" w:author="凡 张" w:date="2019-05-26T07:05:00Z">
            <w:rPr/>
          </w:rPrChange>
        </w:rPr>
        <w:br/>
        <w:t xml:space="preserve">    </w:t>
      </w:r>
      <w:proofErr w:type="spellStart"/>
      <w:r w:rsidRPr="00D62216">
        <w:rPr>
          <w:rPrChange w:id="7967" w:author="凡 张" w:date="2019-05-26T07:05:00Z">
            <w:rPr/>
          </w:rPrChange>
        </w:rPr>
        <w:t>roughnessIndex</w:t>
      </w:r>
      <w:proofErr w:type="spellEnd"/>
      <w:r w:rsidRPr="00D62216">
        <w:rPr>
          <w:rPrChange w:id="7968" w:author="凡 张" w:date="2019-05-26T07:05:00Z">
            <w:rPr/>
          </w:rPrChange>
        </w:rPr>
        <w:t xml:space="preserve"> = norm(</w:t>
      </w:r>
      <w:proofErr w:type="spellStart"/>
      <w:r w:rsidRPr="00D62216">
        <w:rPr>
          <w:rPrChange w:id="7969" w:author="凡 张" w:date="2019-05-26T07:05:00Z">
            <w:rPr/>
          </w:rPrChange>
        </w:rPr>
        <w:t>verticalEdge</w:t>
      </w:r>
      <w:proofErr w:type="spellEnd"/>
      <w:r w:rsidRPr="00D62216">
        <w:rPr>
          <w:rPrChange w:id="7970" w:author="凡 张" w:date="2019-05-26T07:05:00Z">
            <w:rPr/>
          </w:rPrChange>
        </w:rPr>
        <w:t>, 1) / norm(fig, 1);</w:t>
      </w:r>
      <w:r w:rsidRPr="00D62216">
        <w:rPr>
          <w:rPrChange w:id="7971" w:author="凡 张" w:date="2019-05-26T07:05:00Z">
            <w:rPr/>
          </w:rPrChange>
        </w:rPr>
        <w:br/>
        <w:t>end</w:t>
      </w:r>
    </w:p>
    <w:p w:rsidR="004B76C5" w:rsidRPr="00D62216" w:rsidRDefault="004B76C5" w:rsidP="00D5535B">
      <w:pPr>
        <w:pStyle w:val="aff8"/>
        <w:ind w:firstLine="480"/>
        <w:rPr>
          <w:rPrChange w:id="7972" w:author="凡 张" w:date="2019-05-26T07:05:00Z">
            <w:rPr/>
          </w:rPrChange>
        </w:rPr>
      </w:pPr>
      <w:r w:rsidRPr="00D62216">
        <w:rPr>
          <w:rPrChange w:id="7973" w:author="凡 张" w:date="2019-05-26T07:05:00Z">
            <w:rPr/>
          </w:rPrChange>
        </w:rPr>
        <w:lastRenderedPageBreak/>
        <w:t xml:space="preserve">This file contains the function  that repeat the whole process to extract the wrapped phase for a </w:t>
      </w:r>
      <w:r w:rsidR="007807C6" w:rsidRPr="00D62216">
        <w:rPr>
          <w:rPrChange w:id="7974" w:author="凡 张" w:date="2019-05-26T07:05:00Z">
            <w:rPr/>
          </w:rPrChange>
        </w:rPr>
        <w:t xml:space="preserve">specific </w:t>
      </w:r>
      <w:proofErr w:type="spellStart"/>
      <w:r w:rsidR="007807C6" w:rsidRPr="00D62216">
        <w:rPr>
          <w:rPrChange w:id="7975" w:author="凡 张" w:date="2019-05-26T07:05:00Z">
            <w:rPr/>
          </w:rPrChange>
        </w:rPr>
        <w:t>morie</w:t>
      </w:r>
      <w:proofErr w:type="spellEnd"/>
      <w:r w:rsidR="007807C6" w:rsidRPr="00D62216">
        <w:rPr>
          <w:rPrChange w:id="7976" w:author="凡 张" w:date="2019-05-26T07:05:00Z">
            <w:rPr/>
          </w:rPrChange>
        </w:rPr>
        <w:t xml:space="preserve"> Wavelength</w:t>
      </w:r>
    </w:p>
    <w:p w:rsidR="004B76C5" w:rsidRPr="00D62216" w:rsidRDefault="004B76C5" w:rsidP="00D5535B">
      <w:pPr>
        <w:pStyle w:val="aff8"/>
        <w:ind w:firstLine="480"/>
        <w:rPr>
          <w:rPrChange w:id="7977" w:author="凡 张" w:date="2019-05-26T07:05:00Z">
            <w:rPr/>
          </w:rPrChange>
        </w:rPr>
      </w:pPr>
      <w:r w:rsidRPr="00D62216">
        <w:rPr>
          <w:rPrChange w:id="7978" w:author="凡 张" w:date="2019-05-26T07:05:00Z">
            <w:rPr/>
          </w:rPrChange>
        </w:rPr>
        <w:t xml:space="preserve">% </w:t>
      </w:r>
      <w:proofErr w:type="spellStart"/>
      <w:r w:rsidRPr="00D62216">
        <w:rPr>
          <w:rPrChange w:id="7979" w:author="凡 张" w:date="2019-05-26T07:05:00Z">
            <w:rPr/>
          </w:rPrChange>
        </w:rPr>
        <w:t>getSingleUnwrappedPhase</w:t>
      </w:r>
      <w:proofErr w:type="spellEnd"/>
      <w:r w:rsidRPr="00D62216">
        <w:rPr>
          <w:rPrChange w:id="7980" w:author="凡 张" w:date="2019-05-26T07:05:00Z">
            <w:rPr/>
          </w:rPrChange>
        </w:rPr>
        <w:t>, this function calculate a single wrapped phase</w:t>
      </w:r>
      <w:r w:rsidRPr="00D62216">
        <w:rPr>
          <w:rPrChange w:id="7981" w:author="凡 张" w:date="2019-05-26T07:05:00Z">
            <w:rPr/>
          </w:rPrChange>
        </w:rPr>
        <w:br/>
        <w:t>% use previous functions</w:t>
      </w:r>
      <w:r w:rsidRPr="00D62216">
        <w:rPr>
          <w:rPrChange w:id="7982" w:author="凡 张" w:date="2019-05-26T07:05:00Z">
            <w:rPr/>
          </w:rPrChange>
        </w:rPr>
        <w:br/>
        <w:t>% Input:</w:t>
      </w:r>
      <w:r w:rsidRPr="00D62216">
        <w:rPr>
          <w:rPrChange w:id="7983" w:author="凡 张" w:date="2019-05-26T07:05:00Z">
            <w:rPr/>
          </w:rPrChange>
        </w:rPr>
        <w:br/>
        <w:t>%   pitch - the pitch of the fringe pattern</w:t>
      </w:r>
      <w:r w:rsidRPr="00D62216">
        <w:rPr>
          <w:rPrChange w:id="7984" w:author="凡 张" w:date="2019-05-26T07:05:00Z">
            <w:rPr/>
          </w:rPrChange>
        </w:rPr>
        <w:br/>
        <w:t xml:space="preserve">%   lambda - the wavelength of the </w:t>
      </w:r>
      <w:proofErr w:type="spellStart"/>
      <w:r w:rsidRPr="00D62216">
        <w:rPr>
          <w:rPrChange w:id="7985" w:author="凡 张" w:date="2019-05-26T07:05:00Z">
            <w:rPr/>
          </w:rPrChange>
        </w:rPr>
        <w:t>morrie</w:t>
      </w:r>
      <w:proofErr w:type="spellEnd"/>
      <w:r w:rsidRPr="00D62216">
        <w:rPr>
          <w:rPrChange w:id="7986" w:author="凡 张" w:date="2019-05-26T07:05:00Z">
            <w:rPr/>
          </w:rPrChange>
        </w:rPr>
        <w:t xml:space="preserve"> pattern</w:t>
      </w:r>
      <w:r w:rsidRPr="00D62216">
        <w:rPr>
          <w:rPrChange w:id="7987" w:author="凡 张" w:date="2019-05-26T07:05:00Z">
            <w:rPr/>
          </w:rPrChange>
        </w:rPr>
        <w:br/>
        <w:t>% Output:</w:t>
      </w:r>
      <w:r w:rsidRPr="00D62216">
        <w:rPr>
          <w:rPrChange w:id="7988" w:author="凡 张" w:date="2019-05-26T07:05:00Z">
            <w:rPr/>
          </w:rPrChange>
        </w:rPr>
        <w:br/>
        <w:t xml:space="preserve">%   </w:t>
      </w:r>
      <w:proofErr w:type="spellStart"/>
      <w:r w:rsidRPr="00D62216">
        <w:rPr>
          <w:rPrChange w:id="7989" w:author="凡 张" w:date="2019-05-26T07:05:00Z">
            <w:rPr/>
          </w:rPrChange>
        </w:rPr>
        <w:t>wrappedPhase</w:t>
      </w:r>
      <w:proofErr w:type="spellEnd"/>
      <w:r w:rsidRPr="00D62216">
        <w:rPr>
          <w:rPrChange w:id="7990" w:author="凡 张" w:date="2019-05-26T07:05:00Z">
            <w:rPr/>
          </w:rPrChange>
        </w:rPr>
        <w:t xml:space="preserve"> - the wrapped Phase</w:t>
      </w:r>
      <w:r w:rsidRPr="00D62216">
        <w:rPr>
          <w:rPrChange w:id="7991" w:author="凡 张" w:date="2019-05-26T07:05:00Z">
            <w:rPr/>
          </w:rPrChange>
        </w:rPr>
        <w:br/>
      </w:r>
      <w:r w:rsidRPr="00D62216">
        <w:rPr>
          <w:rPrChange w:id="7992" w:author="凡 张" w:date="2019-05-26T07:05:00Z">
            <w:rPr/>
          </w:rPrChange>
        </w:rPr>
        <w:br/>
        <w:t xml:space="preserve">function </w:t>
      </w:r>
      <w:proofErr w:type="spellStart"/>
      <w:r w:rsidRPr="00D62216">
        <w:rPr>
          <w:rPrChange w:id="7993" w:author="凡 张" w:date="2019-05-26T07:05:00Z">
            <w:rPr/>
          </w:rPrChange>
        </w:rPr>
        <w:t>wrappedPhase</w:t>
      </w:r>
      <w:proofErr w:type="spellEnd"/>
      <w:r w:rsidRPr="00D62216">
        <w:rPr>
          <w:rPrChange w:id="7994" w:author="凡 张" w:date="2019-05-26T07:05:00Z">
            <w:rPr/>
          </w:rPrChange>
        </w:rPr>
        <w:t xml:space="preserve"> = </w:t>
      </w:r>
      <w:proofErr w:type="spellStart"/>
      <w:r w:rsidRPr="00D62216">
        <w:rPr>
          <w:rPrChange w:id="7995" w:author="凡 张" w:date="2019-05-26T07:05:00Z">
            <w:rPr/>
          </w:rPrChange>
        </w:rPr>
        <w:t>getSingleWrappedPhase</w:t>
      </w:r>
      <w:proofErr w:type="spellEnd"/>
      <w:r w:rsidRPr="00D62216">
        <w:rPr>
          <w:rPrChange w:id="7996" w:author="凡 张" w:date="2019-05-26T07:05:00Z">
            <w:rPr/>
          </w:rPrChange>
        </w:rPr>
        <w:t>(pitch)</w:t>
      </w:r>
      <w:r w:rsidRPr="00D62216">
        <w:rPr>
          <w:rPrChange w:id="7997" w:author="凡 张" w:date="2019-05-26T07:05:00Z">
            <w:rPr/>
          </w:rPrChange>
        </w:rPr>
        <w:br/>
        <w:t xml:space="preserve">    [~, </w:t>
      </w:r>
      <w:proofErr w:type="spellStart"/>
      <w:r w:rsidRPr="00D62216">
        <w:rPr>
          <w:rPrChange w:id="7998" w:author="凡 张" w:date="2019-05-26T07:05:00Z">
            <w:rPr/>
          </w:rPrChange>
        </w:rPr>
        <w:t>patternPath</w:t>
      </w:r>
      <w:proofErr w:type="spellEnd"/>
      <w:r w:rsidRPr="00D62216">
        <w:rPr>
          <w:rPrChange w:id="7999" w:author="凡 张" w:date="2019-05-26T07:05:00Z">
            <w:rPr/>
          </w:rPrChange>
        </w:rPr>
        <w:t xml:space="preserve">] = </w:t>
      </w:r>
      <w:proofErr w:type="spellStart"/>
      <w:r w:rsidRPr="00D62216">
        <w:rPr>
          <w:rPrChange w:id="8000" w:author="凡 张" w:date="2019-05-26T07:05:00Z">
            <w:rPr/>
          </w:rPrChange>
        </w:rPr>
        <w:t>generatePattern</w:t>
      </w:r>
      <w:proofErr w:type="spellEnd"/>
      <w:r w:rsidRPr="00D62216">
        <w:rPr>
          <w:rPrChange w:id="8001" w:author="凡 张" w:date="2019-05-26T07:05:00Z">
            <w:rPr/>
          </w:rPrChange>
        </w:rPr>
        <w:t>(2048, 1536, 50, 200, pitch, 0, 1);</w:t>
      </w:r>
      <w:r w:rsidRPr="00D62216">
        <w:rPr>
          <w:rPrChange w:id="8002" w:author="凡 张" w:date="2019-05-26T07:05:00Z">
            <w:rPr/>
          </w:rPrChange>
        </w:rPr>
        <w:br/>
        <w:t xml:space="preserve">    prompt = 'the pattern path is ' + </w:t>
      </w:r>
      <w:proofErr w:type="spellStart"/>
      <w:r w:rsidRPr="00D62216">
        <w:rPr>
          <w:rPrChange w:id="8003" w:author="凡 张" w:date="2019-05-26T07:05:00Z">
            <w:rPr/>
          </w:rPrChange>
        </w:rPr>
        <w:t>patternPath</w:t>
      </w:r>
      <w:proofErr w:type="spellEnd"/>
      <w:r w:rsidRPr="00D62216">
        <w:rPr>
          <w:rPrChange w:id="8004" w:author="凡 张" w:date="2019-05-26T07:05:00Z">
            <w:rPr/>
          </w:rPrChange>
        </w:rPr>
        <w:t xml:space="preserve"> + '.\</w:t>
      </w:r>
      <w:proofErr w:type="spellStart"/>
      <w:r w:rsidRPr="00D62216">
        <w:rPr>
          <w:rPrChange w:id="8005" w:author="凡 张" w:date="2019-05-26T07:05:00Z">
            <w:rPr/>
          </w:rPrChange>
        </w:rPr>
        <w:t>nPlease</w:t>
      </w:r>
      <w:proofErr w:type="spellEnd"/>
      <w:r w:rsidRPr="00D62216">
        <w:rPr>
          <w:rPrChange w:id="8006" w:author="凡 张" w:date="2019-05-26T07:05:00Z">
            <w:rPr/>
          </w:rPrChange>
        </w:rPr>
        <w:t xml:space="preserve"> paste the captured image directory path below:\n';</w:t>
      </w:r>
      <w:r w:rsidRPr="00D62216">
        <w:rPr>
          <w:rPrChange w:id="8007" w:author="凡 张" w:date="2019-05-26T07:05:00Z">
            <w:rPr/>
          </w:rPrChange>
        </w:rPr>
        <w:br/>
        <w:t xml:space="preserve">    </w:t>
      </w:r>
      <w:proofErr w:type="spellStart"/>
      <w:r w:rsidRPr="00D62216">
        <w:rPr>
          <w:rPrChange w:id="8008" w:author="凡 张" w:date="2019-05-26T07:05:00Z">
            <w:rPr/>
          </w:rPrChange>
        </w:rPr>
        <w:t>figPath</w:t>
      </w:r>
      <w:proofErr w:type="spellEnd"/>
      <w:r w:rsidRPr="00D62216">
        <w:rPr>
          <w:rPrChange w:id="8009" w:author="凡 张" w:date="2019-05-26T07:05:00Z">
            <w:rPr/>
          </w:rPrChange>
        </w:rPr>
        <w:t xml:space="preserve"> = input(char(prompt));</w:t>
      </w:r>
      <w:r w:rsidRPr="00D62216">
        <w:rPr>
          <w:rPrChange w:id="8010" w:author="凡 张" w:date="2019-05-26T07:05:00Z">
            <w:rPr/>
          </w:rPrChange>
        </w:rPr>
        <w:br/>
        <w:t xml:space="preserve">    [</w:t>
      </w:r>
      <w:proofErr w:type="spellStart"/>
      <w:r w:rsidRPr="00D62216">
        <w:rPr>
          <w:rPrChange w:id="8011" w:author="凡 张" w:date="2019-05-26T07:05:00Z">
            <w:rPr/>
          </w:rPrChange>
        </w:rPr>
        <w:t>figZeroPS</w:t>
      </w:r>
      <w:proofErr w:type="spellEnd"/>
      <w:r w:rsidRPr="00D62216">
        <w:rPr>
          <w:rPrChange w:id="8012" w:author="凡 张" w:date="2019-05-26T07:05:00Z">
            <w:rPr/>
          </w:rPrChange>
        </w:rPr>
        <w:t xml:space="preserve">, </w:t>
      </w:r>
      <w:proofErr w:type="spellStart"/>
      <w:r w:rsidRPr="00D62216">
        <w:rPr>
          <w:rPrChange w:id="8013" w:author="凡 张" w:date="2019-05-26T07:05:00Z">
            <w:rPr/>
          </w:rPrChange>
        </w:rPr>
        <w:t>figPiPS</w:t>
      </w:r>
      <w:proofErr w:type="spellEnd"/>
      <w:r w:rsidRPr="00D62216">
        <w:rPr>
          <w:rPrChange w:id="8014" w:author="凡 张" w:date="2019-05-26T07:05:00Z">
            <w:rPr/>
          </w:rPrChange>
        </w:rPr>
        <w:t xml:space="preserve">, </w:t>
      </w:r>
      <w:proofErr w:type="spellStart"/>
      <w:r w:rsidRPr="00D62216">
        <w:rPr>
          <w:rPrChange w:id="8015" w:author="凡 张" w:date="2019-05-26T07:05:00Z">
            <w:rPr/>
          </w:rPrChange>
        </w:rPr>
        <w:t>figDeltaPS</w:t>
      </w:r>
      <w:proofErr w:type="spellEnd"/>
      <w:r w:rsidRPr="00D62216">
        <w:rPr>
          <w:rPrChange w:id="8016" w:author="凡 张" w:date="2019-05-26T07:05:00Z">
            <w:rPr/>
          </w:rPrChange>
        </w:rPr>
        <w:t xml:space="preserve">, </w:t>
      </w:r>
      <w:proofErr w:type="spellStart"/>
      <w:r w:rsidRPr="00D62216">
        <w:rPr>
          <w:rPrChange w:id="8017" w:author="凡 张" w:date="2019-05-26T07:05:00Z">
            <w:rPr/>
          </w:rPrChange>
        </w:rPr>
        <w:t>figDeltaPiPS</w:t>
      </w:r>
      <w:proofErr w:type="spellEnd"/>
      <w:r w:rsidRPr="00D62216">
        <w:rPr>
          <w:rPrChange w:id="8018" w:author="凡 张" w:date="2019-05-26T07:05:00Z">
            <w:rPr/>
          </w:rPrChange>
        </w:rPr>
        <w:t xml:space="preserve">] = </w:t>
      </w:r>
      <w:proofErr w:type="spellStart"/>
      <w:r w:rsidRPr="00D62216">
        <w:rPr>
          <w:rPrChange w:id="8019" w:author="凡 张" w:date="2019-05-26T07:05:00Z">
            <w:rPr/>
          </w:rPrChange>
        </w:rPr>
        <w:t>digitalMorieSuperimpose</w:t>
      </w:r>
      <w:proofErr w:type="spellEnd"/>
      <w:r w:rsidRPr="00D62216">
        <w:rPr>
          <w:rPrChange w:id="8020" w:author="凡 张" w:date="2019-05-26T07:05:00Z">
            <w:rPr/>
          </w:rPrChange>
        </w:rPr>
        <w:t>(</w:t>
      </w:r>
      <w:proofErr w:type="spellStart"/>
      <w:r w:rsidRPr="00D62216">
        <w:rPr>
          <w:rPrChange w:id="8021" w:author="凡 张" w:date="2019-05-26T07:05:00Z">
            <w:rPr/>
          </w:rPrChange>
        </w:rPr>
        <w:t>figPath</w:t>
      </w:r>
      <w:proofErr w:type="spellEnd"/>
      <w:r w:rsidRPr="00D62216">
        <w:rPr>
          <w:rPrChange w:id="8022" w:author="凡 张" w:date="2019-05-26T07:05:00Z">
            <w:rPr/>
          </w:rPrChange>
        </w:rPr>
        <w:t xml:space="preserve">, </w:t>
      </w:r>
      <w:proofErr w:type="spellStart"/>
      <w:r w:rsidRPr="00D62216">
        <w:rPr>
          <w:rPrChange w:id="8023" w:author="凡 张" w:date="2019-05-26T07:05:00Z">
            <w:rPr/>
          </w:rPrChange>
        </w:rPr>
        <w:t>patternPath</w:t>
      </w:r>
      <w:proofErr w:type="spellEnd"/>
      <w:r w:rsidRPr="00D62216">
        <w:rPr>
          <w:rPrChange w:id="8024" w:author="凡 张" w:date="2019-05-26T07:05:00Z">
            <w:rPr/>
          </w:rPrChange>
        </w:rPr>
        <w:t>, 1, false);</w:t>
      </w:r>
      <w:r w:rsidRPr="00D62216">
        <w:rPr>
          <w:rPrChange w:id="8025" w:author="凡 张" w:date="2019-05-26T07:05:00Z">
            <w:rPr/>
          </w:rPrChange>
        </w:rPr>
        <w:br/>
        <w:t xml:space="preserve">    </w:t>
      </w:r>
      <w:proofErr w:type="spellStart"/>
      <w:r w:rsidRPr="00D62216">
        <w:rPr>
          <w:rPrChange w:id="8026" w:author="凡 张" w:date="2019-05-26T07:05:00Z">
            <w:rPr/>
          </w:rPrChange>
        </w:rPr>
        <w:t>decum</w:t>
      </w:r>
      <w:proofErr w:type="spellEnd"/>
      <w:r w:rsidRPr="00D62216">
        <w:rPr>
          <w:rPrChange w:id="8027" w:author="凡 张" w:date="2019-05-26T07:05:00Z">
            <w:rPr/>
          </w:rPrChange>
        </w:rPr>
        <w:t xml:space="preserve"> = input(char("Please enter the decomposition level: \n"));</w:t>
      </w:r>
      <w:r w:rsidRPr="00D62216">
        <w:rPr>
          <w:rPrChange w:id="8028" w:author="凡 张" w:date="2019-05-26T07:05:00Z">
            <w:rPr/>
          </w:rPrChange>
        </w:rPr>
        <w:br/>
        <w:t xml:space="preserve">    </w:t>
      </w:r>
      <w:proofErr w:type="spellStart"/>
      <w:r w:rsidRPr="00D62216">
        <w:rPr>
          <w:rPrChange w:id="8029" w:author="凡 张" w:date="2019-05-26T07:05:00Z">
            <w:rPr/>
          </w:rPrChange>
        </w:rPr>
        <w:t>dampingFactor</w:t>
      </w:r>
      <w:proofErr w:type="spellEnd"/>
      <w:r w:rsidRPr="00D62216">
        <w:rPr>
          <w:rPrChange w:id="8030" w:author="凡 张" w:date="2019-05-26T07:05:00Z">
            <w:rPr/>
          </w:rPrChange>
        </w:rPr>
        <w:t xml:space="preserve"> = input(char("please enter the damping factor: \n"));</w:t>
      </w:r>
      <w:r w:rsidRPr="00D62216">
        <w:rPr>
          <w:rPrChange w:id="8031" w:author="凡 张" w:date="2019-05-26T07:05:00Z">
            <w:rPr/>
          </w:rPrChange>
        </w:rPr>
        <w:br/>
        <w:t xml:space="preserve">    [</w:t>
      </w:r>
      <w:proofErr w:type="spellStart"/>
      <w:r w:rsidRPr="00D62216">
        <w:rPr>
          <w:rPrChange w:id="8032" w:author="凡 张" w:date="2019-05-26T07:05:00Z">
            <w:rPr/>
          </w:rPrChange>
        </w:rPr>
        <w:t>figZeroPSFiltered</w:t>
      </w:r>
      <w:proofErr w:type="spellEnd"/>
      <w:r w:rsidRPr="00D62216">
        <w:rPr>
          <w:rPrChange w:id="8033" w:author="凡 张" w:date="2019-05-26T07:05:00Z">
            <w:rPr/>
          </w:rPrChange>
        </w:rPr>
        <w:t xml:space="preserve">, </w:t>
      </w:r>
      <w:proofErr w:type="spellStart"/>
      <w:r w:rsidRPr="00D62216">
        <w:rPr>
          <w:rPrChange w:id="8034" w:author="凡 张" w:date="2019-05-26T07:05:00Z">
            <w:rPr/>
          </w:rPrChange>
        </w:rPr>
        <w:t>figPiPSFiltered</w:t>
      </w:r>
      <w:proofErr w:type="spellEnd"/>
      <w:r w:rsidRPr="00D62216">
        <w:rPr>
          <w:rPrChange w:id="8035" w:author="凡 张" w:date="2019-05-26T07:05:00Z">
            <w:rPr/>
          </w:rPrChange>
        </w:rPr>
        <w:t xml:space="preserve">, </w:t>
      </w:r>
      <w:proofErr w:type="spellStart"/>
      <w:r w:rsidRPr="00D62216">
        <w:rPr>
          <w:rPrChange w:id="8036" w:author="凡 张" w:date="2019-05-26T07:05:00Z">
            <w:rPr/>
          </w:rPrChange>
        </w:rPr>
        <w:t>figDeltaPSFiltered</w:t>
      </w:r>
      <w:proofErr w:type="spellEnd"/>
      <w:r w:rsidRPr="00D62216">
        <w:rPr>
          <w:rPrChange w:id="8037" w:author="凡 张" w:date="2019-05-26T07:05:00Z">
            <w:rPr/>
          </w:rPrChange>
        </w:rPr>
        <w:t xml:space="preserve">, </w:t>
      </w:r>
      <w:proofErr w:type="spellStart"/>
      <w:r w:rsidRPr="00D62216">
        <w:rPr>
          <w:rPrChange w:id="8038" w:author="凡 张" w:date="2019-05-26T07:05:00Z">
            <w:rPr/>
          </w:rPrChange>
        </w:rPr>
        <w:t>figDeltaPiPSFiltered</w:t>
      </w:r>
      <w:proofErr w:type="spellEnd"/>
      <w:r w:rsidRPr="00D62216">
        <w:rPr>
          <w:rPrChange w:id="8039" w:author="凡 张" w:date="2019-05-26T07:05:00Z">
            <w:rPr/>
          </w:rPrChange>
        </w:rPr>
        <w:t xml:space="preserve">] = </w:t>
      </w:r>
      <w:proofErr w:type="spellStart"/>
      <w:r w:rsidRPr="00D62216">
        <w:rPr>
          <w:rPrChange w:id="8040" w:author="凡 张" w:date="2019-05-26T07:05:00Z">
            <w:rPr/>
          </w:rPrChange>
        </w:rPr>
        <w:t>removeGridSWTFFT</w:t>
      </w:r>
      <w:proofErr w:type="spellEnd"/>
      <w:r w:rsidRPr="00D62216">
        <w:rPr>
          <w:rPrChange w:id="8041" w:author="凡 张" w:date="2019-05-26T07:05:00Z">
            <w:rPr/>
          </w:rPrChange>
        </w:rPr>
        <w:t>(</w:t>
      </w:r>
      <w:proofErr w:type="spellStart"/>
      <w:r w:rsidRPr="00D62216">
        <w:rPr>
          <w:rPrChange w:id="8042" w:author="凡 张" w:date="2019-05-26T07:05:00Z">
            <w:rPr/>
          </w:rPrChange>
        </w:rPr>
        <w:t>figZeroPS</w:t>
      </w:r>
      <w:proofErr w:type="spellEnd"/>
      <w:r w:rsidRPr="00D62216">
        <w:rPr>
          <w:rPrChange w:id="8043" w:author="凡 张" w:date="2019-05-26T07:05:00Z">
            <w:rPr/>
          </w:rPrChange>
        </w:rPr>
        <w:t xml:space="preserve">, </w:t>
      </w:r>
      <w:proofErr w:type="spellStart"/>
      <w:r w:rsidRPr="00D62216">
        <w:rPr>
          <w:rPrChange w:id="8044" w:author="凡 张" w:date="2019-05-26T07:05:00Z">
            <w:rPr/>
          </w:rPrChange>
        </w:rPr>
        <w:t>figPiPS</w:t>
      </w:r>
      <w:proofErr w:type="spellEnd"/>
      <w:r w:rsidRPr="00D62216">
        <w:rPr>
          <w:rPrChange w:id="8045" w:author="凡 张" w:date="2019-05-26T07:05:00Z">
            <w:rPr/>
          </w:rPrChange>
        </w:rPr>
        <w:t xml:space="preserve">, </w:t>
      </w:r>
      <w:proofErr w:type="spellStart"/>
      <w:r w:rsidRPr="00D62216">
        <w:rPr>
          <w:rPrChange w:id="8046" w:author="凡 张" w:date="2019-05-26T07:05:00Z">
            <w:rPr/>
          </w:rPrChange>
        </w:rPr>
        <w:t>figDeltaPS</w:t>
      </w:r>
      <w:proofErr w:type="spellEnd"/>
      <w:r w:rsidRPr="00D62216">
        <w:rPr>
          <w:rPrChange w:id="8047" w:author="凡 张" w:date="2019-05-26T07:05:00Z">
            <w:rPr/>
          </w:rPrChange>
        </w:rPr>
        <w:t xml:space="preserve">, </w:t>
      </w:r>
      <w:proofErr w:type="spellStart"/>
      <w:r w:rsidRPr="00D62216">
        <w:rPr>
          <w:rPrChange w:id="8048" w:author="凡 张" w:date="2019-05-26T07:05:00Z">
            <w:rPr/>
          </w:rPrChange>
        </w:rPr>
        <w:t>figDeltaPiPS</w:t>
      </w:r>
      <w:proofErr w:type="spellEnd"/>
      <w:r w:rsidRPr="00D62216">
        <w:rPr>
          <w:rPrChange w:id="8049" w:author="凡 张" w:date="2019-05-26T07:05:00Z">
            <w:rPr/>
          </w:rPrChange>
        </w:rPr>
        <w:t xml:space="preserve">, </w:t>
      </w:r>
      <w:proofErr w:type="spellStart"/>
      <w:r w:rsidRPr="00D62216">
        <w:rPr>
          <w:rPrChange w:id="8050" w:author="凡 张" w:date="2019-05-26T07:05:00Z">
            <w:rPr/>
          </w:rPrChange>
        </w:rPr>
        <w:t>decum</w:t>
      </w:r>
      <w:proofErr w:type="spellEnd"/>
      <w:r w:rsidRPr="00D62216">
        <w:rPr>
          <w:rPrChange w:id="8051" w:author="凡 张" w:date="2019-05-26T07:05:00Z">
            <w:rPr/>
          </w:rPrChange>
        </w:rPr>
        <w:t xml:space="preserve">, 'db5', </w:t>
      </w:r>
      <w:proofErr w:type="spellStart"/>
      <w:r w:rsidRPr="00D62216">
        <w:rPr>
          <w:rPrChange w:id="8052" w:author="凡 张" w:date="2019-05-26T07:05:00Z">
            <w:rPr/>
          </w:rPrChange>
        </w:rPr>
        <w:t>dampingFactor</w:t>
      </w:r>
      <w:proofErr w:type="spellEnd"/>
      <w:r w:rsidRPr="00D62216">
        <w:rPr>
          <w:rPrChange w:id="8053" w:author="凡 张" w:date="2019-05-26T07:05:00Z">
            <w:rPr/>
          </w:rPrChange>
        </w:rPr>
        <w:t>, false);</w:t>
      </w:r>
      <w:r w:rsidRPr="00D62216">
        <w:rPr>
          <w:rPrChange w:id="8054" w:author="凡 张" w:date="2019-05-26T07:05:00Z">
            <w:rPr/>
          </w:rPrChange>
        </w:rPr>
        <w:br/>
        <w:t xml:space="preserve">    delta = 1 / pitch * 2 * pi;</w:t>
      </w:r>
      <w:r w:rsidRPr="00D62216">
        <w:rPr>
          <w:rPrChange w:id="8055" w:author="凡 张" w:date="2019-05-26T07:05:00Z">
            <w:rPr/>
          </w:rPrChange>
        </w:rPr>
        <w:br/>
        <w:t xml:space="preserve">    </w:t>
      </w:r>
      <w:proofErr w:type="spellStart"/>
      <w:r w:rsidRPr="00D62216">
        <w:rPr>
          <w:rPrChange w:id="8056" w:author="凡 张" w:date="2019-05-26T07:05:00Z">
            <w:rPr/>
          </w:rPrChange>
        </w:rPr>
        <w:t>wrappedPhase</w:t>
      </w:r>
      <w:proofErr w:type="spellEnd"/>
      <w:r w:rsidRPr="00D62216">
        <w:rPr>
          <w:rPrChange w:id="8057" w:author="凡 张" w:date="2019-05-26T07:05:00Z">
            <w:rPr/>
          </w:rPrChange>
        </w:rPr>
        <w:t xml:space="preserve"> = </w:t>
      </w:r>
      <w:proofErr w:type="spellStart"/>
      <w:r w:rsidRPr="00D62216">
        <w:rPr>
          <w:rPrChange w:id="8058" w:author="凡 张" w:date="2019-05-26T07:05:00Z">
            <w:rPr/>
          </w:rPrChange>
        </w:rPr>
        <w:t>extractWrappedPhaseSWTFFT</w:t>
      </w:r>
      <w:proofErr w:type="spellEnd"/>
      <w:r w:rsidRPr="00D62216">
        <w:rPr>
          <w:rPrChange w:id="8059" w:author="凡 张" w:date="2019-05-26T07:05:00Z">
            <w:rPr/>
          </w:rPrChange>
        </w:rPr>
        <w:t>(</w:t>
      </w:r>
      <w:proofErr w:type="spellStart"/>
      <w:r w:rsidRPr="00D62216">
        <w:rPr>
          <w:rPrChange w:id="8060" w:author="凡 张" w:date="2019-05-26T07:05:00Z">
            <w:rPr/>
          </w:rPrChange>
        </w:rPr>
        <w:t>figZeroPSFiltered</w:t>
      </w:r>
      <w:proofErr w:type="spellEnd"/>
      <w:r w:rsidRPr="00D62216">
        <w:rPr>
          <w:rPrChange w:id="8061" w:author="凡 张" w:date="2019-05-26T07:05:00Z">
            <w:rPr/>
          </w:rPrChange>
        </w:rPr>
        <w:t xml:space="preserve">, </w:t>
      </w:r>
      <w:proofErr w:type="spellStart"/>
      <w:r w:rsidRPr="00D62216">
        <w:rPr>
          <w:rPrChange w:id="8062" w:author="凡 张" w:date="2019-05-26T07:05:00Z">
            <w:rPr/>
          </w:rPrChange>
        </w:rPr>
        <w:t>figPiPSFiltered</w:t>
      </w:r>
      <w:proofErr w:type="spellEnd"/>
      <w:r w:rsidRPr="00D62216">
        <w:rPr>
          <w:rPrChange w:id="8063" w:author="凡 张" w:date="2019-05-26T07:05:00Z">
            <w:rPr/>
          </w:rPrChange>
        </w:rPr>
        <w:t xml:space="preserve">, </w:t>
      </w:r>
      <w:proofErr w:type="spellStart"/>
      <w:r w:rsidRPr="00D62216">
        <w:rPr>
          <w:rPrChange w:id="8064" w:author="凡 张" w:date="2019-05-26T07:05:00Z">
            <w:rPr/>
          </w:rPrChange>
        </w:rPr>
        <w:t>figDeltaPSFiltered</w:t>
      </w:r>
      <w:proofErr w:type="spellEnd"/>
      <w:r w:rsidRPr="00D62216">
        <w:rPr>
          <w:rPrChange w:id="8065" w:author="凡 张" w:date="2019-05-26T07:05:00Z">
            <w:rPr/>
          </w:rPrChange>
        </w:rPr>
        <w:t xml:space="preserve">, </w:t>
      </w:r>
      <w:proofErr w:type="spellStart"/>
      <w:r w:rsidRPr="00D62216">
        <w:rPr>
          <w:rPrChange w:id="8066" w:author="凡 张" w:date="2019-05-26T07:05:00Z">
            <w:rPr/>
          </w:rPrChange>
        </w:rPr>
        <w:t>figDeltaPiPSFiltered</w:t>
      </w:r>
      <w:proofErr w:type="spellEnd"/>
      <w:r w:rsidRPr="00D62216">
        <w:rPr>
          <w:rPrChange w:id="8067" w:author="凡 张" w:date="2019-05-26T07:05:00Z">
            <w:rPr/>
          </w:rPrChange>
        </w:rPr>
        <w:t>, delta, false);</w:t>
      </w:r>
      <w:r w:rsidRPr="00D62216">
        <w:rPr>
          <w:rPrChange w:id="8068" w:author="凡 张" w:date="2019-05-26T07:05:00Z">
            <w:rPr/>
          </w:rPrChange>
        </w:rPr>
        <w:br/>
        <w:t>end</w:t>
      </w:r>
    </w:p>
    <w:p w:rsidR="00541F1A" w:rsidRPr="00D62216" w:rsidRDefault="00541F1A" w:rsidP="00D5535B">
      <w:pPr>
        <w:pStyle w:val="aff8"/>
        <w:ind w:firstLine="480"/>
        <w:rPr>
          <w:rPrChange w:id="8069" w:author="凡 张" w:date="2019-05-26T07:05:00Z">
            <w:rPr/>
          </w:rPrChange>
        </w:rPr>
      </w:pPr>
      <w:r w:rsidRPr="00D62216">
        <w:rPr>
          <w:rPrChange w:id="8070" w:author="凡 张" w:date="2019-05-26T07:05:00Z">
            <w:rPr/>
          </w:rPrChange>
        </w:rPr>
        <w:t xml:space="preserve">This helper </w:t>
      </w:r>
      <w:proofErr w:type="spellStart"/>
      <w:r w:rsidRPr="00D62216">
        <w:rPr>
          <w:rPrChange w:id="8071" w:author="凡 张" w:date="2019-05-26T07:05:00Z">
            <w:rPr/>
          </w:rPrChange>
        </w:rPr>
        <w:t>grayscalizes</w:t>
      </w:r>
      <w:proofErr w:type="spellEnd"/>
      <w:r w:rsidRPr="00D62216">
        <w:rPr>
          <w:rPrChange w:id="8072" w:author="凡 张" w:date="2019-05-26T07:05:00Z">
            <w:rPr/>
          </w:rPrChange>
        </w:rPr>
        <w:t xml:space="preserve"> the captured image</w:t>
      </w:r>
    </w:p>
    <w:p w:rsidR="00541F1A" w:rsidRPr="00D62216" w:rsidRDefault="00541F1A" w:rsidP="00D5535B">
      <w:pPr>
        <w:pStyle w:val="aff8"/>
        <w:ind w:firstLine="480"/>
        <w:rPr>
          <w:rPrChange w:id="8073" w:author="凡 张" w:date="2019-05-26T07:05:00Z">
            <w:rPr/>
          </w:rPrChange>
        </w:rPr>
      </w:pPr>
      <w:r w:rsidRPr="00D62216">
        <w:rPr>
          <w:rPrChange w:id="8074" w:author="凡 张" w:date="2019-05-26T07:05:00Z">
            <w:rPr/>
          </w:rPrChange>
        </w:rPr>
        <w:t xml:space="preserve">% Read and </w:t>
      </w:r>
      <w:proofErr w:type="spellStart"/>
      <w:r w:rsidRPr="00D62216">
        <w:rPr>
          <w:rPrChange w:id="8075" w:author="凡 张" w:date="2019-05-26T07:05:00Z">
            <w:rPr/>
          </w:rPrChange>
        </w:rPr>
        <w:t>grayscalize</w:t>
      </w:r>
      <w:proofErr w:type="spellEnd"/>
      <w:r w:rsidRPr="00D62216">
        <w:rPr>
          <w:rPrChange w:id="8076" w:author="凡 张" w:date="2019-05-26T07:05:00Z">
            <w:rPr/>
          </w:rPrChange>
        </w:rPr>
        <w:t xml:space="preserve"> the image file</w:t>
      </w:r>
      <w:r w:rsidRPr="00D62216">
        <w:rPr>
          <w:rPrChange w:id="8077" w:author="凡 张" w:date="2019-05-26T07:05:00Z">
            <w:rPr/>
          </w:rPrChange>
        </w:rPr>
        <w:br/>
        <w:t>%</w:t>
      </w:r>
      <w:r w:rsidRPr="00D62216">
        <w:rPr>
          <w:rPrChange w:id="8078" w:author="凡 张" w:date="2019-05-26T07:05:00Z">
            <w:rPr/>
          </w:rPrChange>
        </w:rPr>
        <w:br/>
        <w:t>% Input:</w:t>
      </w:r>
      <w:r w:rsidRPr="00D62216">
        <w:rPr>
          <w:rPrChange w:id="8079" w:author="凡 张" w:date="2019-05-26T07:05:00Z">
            <w:rPr/>
          </w:rPrChange>
        </w:rPr>
        <w:br/>
        <w:t>%   figPath0 - the directory path of image file</w:t>
      </w:r>
      <w:r w:rsidRPr="00D62216">
        <w:rPr>
          <w:rPrChange w:id="8080" w:author="凡 张" w:date="2019-05-26T07:05:00Z">
            <w:rPr/>
          </w:rPrChange>
        </w:rPr>
        <w:br/>
      </w:r>
      <w:r w:rsidRPr="00D62216">
        <w:rPr>
          <w:rPrChange w:id="8081" w:author="凡 张" w:date="2019-05-26T07:05:00Z">
            <w:rPr/>
          </w:rPrChange>
        </w:rPr>
        <w:lastRenderedPageBreak/>
        <w:t>%</w:t>
      </w:r>
      <w:r w:rsidRPr="00D62216">
        <w:rPr>
          <w:rPrChange w:id="8082" w:author="凡 张" w:date="2019-05-26T07:05:00Z">
            <w:rPr/>
          </w:rPrChange>
        </w:rPr>
        <w:br/>
        <w:t>% Output:</w:t>
      </w:r>
      <w:r w:rsidRPr="00D62216">
        <w:rPr>
          <w:rPrChange w:id="8083" w:author="凡 张" w:date="2019-05-26T07:05:00Z">
            <w:rPr/>
          </w:rPrChange>
        </w:rPr>
        <w:br/>
        <w:t xml:space="preserve">%   fig - the </w:t>
      </w:r>
      <w:proofErr w:type="spellStart"/>
      <w:r w:rsidRPr="00D62216">
        <w:rPr>
          <w:rPrChange w:id="8084" w:author="凡 张" w:date="2019-05-26T07:05:00Z">
            <w:rPr/>
          </w:rPrChange>
        </w:rPr>
        <w:t>grayscalized</w:t>
      </w:r>
      <w:proofErr w:type="spellEnd"/>
      <w:r w:rsidRPr="00D62216">
        <w:rPr>
          <w:rPrChange w:id="8085" w:author="凡 张" w:date="2019-05-26T07:05:00Z">
            <w:rPr/>
          </w:rPrChange>
        </w:rPr>
        <w:t xml:space="preserve"> pattern matrix</w:t>
      </w:r>
      <w:r w:rsidRPr="00D62216">
        <w:rPr>
          <w:rPrChange w:id="8086" w:author="凡 张" w:date="2019-05-26T07:05:00Z">
            <w:rPr/>
          </w:rPrChange>
        </w:rPr>
        <w:br/>
        <w:t xml:space="preserve">function fig = </w:t>
      </w:r>
      <w:proofErr w:type="spellStart"/>
      <w:r w:rsidRPr="00D62216">
        <w:rPr>
          <w:rPrChange w:id="8087" w:author="凡 张" w:date="2019-05-26T07:05:00Z">
            <w:rPr/>
          </w:rPrChange>
        </w:rPr>
        <w:t>inputDeformedImage</w:t>
      </w:r>
      <w:proofErr w:type="spellEnd"/>
      <w:r w:rsidRPr="00D62216">
        <w:rPr>
          <w:rPrChange w:id="8088" w:author="凡 张" w:date="2019-05-26T07:05:00Z">
            <w:rPr/>
          </w:rPrChange>
        </w:rPr>
        <w:t>(</w:t>
      </w:r>
      <w:proofErr w:type="spellStart"/>
      <w:r w:rsidRPr="00D62216">
        <w:rPr>
          <w:rPrChange w:id="8089" w:author="凡 张" w:date="2019-05-26T07:05:00Z">
            <w:rPr/>
          </w:rPrChange>
        </w:rPr>
        <w:t>figPath</w:t>
      </w:r>
      <w:proofErr w:type="spellEnd"/>
      <w:r w:rsidRPr="00D62216">
        <w:rPr>
          <w:rPrChange w:id="8090" w:author="凡 张" w:date="2019-05-26T07:05:00Z">
            <w:rPr/>
          </w:rPrChange>
        </w:rPr>
        <w:t>)</w:t>
      </w:r>
      <w:r w:rsidRPr="00D62216">
        <w:rPr>
          <w:rPrChange w:id="8091" w:author="凡 张" w:date="2019-05-26T07:05:00Z">
            <w:rPr/>
          </w:rPrChange>
        </w:rPr>
        <w:br/>
        <w:t xml:space="preserve">    </w:t>
      </w:r>
      <w:proofErr w:type="spellStart"/>
      <w:r w:rsidRPr="00D62216">
        <w:rPr>
          <w:rPrChange w:id="8092" w:author="凡 张" w:date="2019-05-26T07:05:00Z">
            <w:rPr/>
          </w:rPrChange>
        </w:rPr>
        <w:t>figPath</w:t>
      </w:r>
      <w:proofErr w:type="spellEnd"/>
      <w:r w:rsidRPr="00D62216">
        <w:rPr>
          <w:rPrChange w:id="8093" w:author="凡 张" w:date="2019-05-26T07:05:00Z">
            <w:rPr/>
          </w:rPrChange>
        </w:rPr>
        <w:t xml:space="preserve"> = char(</w:t>
      </w:r>
      <w:proofErr w:type="spellStart"/>
      <w:r w:rsidRPr="00D62216">
        <w:rPr>
          <w:rPrChange w:id="8094" w:author="凡 张" w:date="2019-05-26T07:05:00Z">
            <w:rPr/>
          </w:rPrChange>
        </w:rPr>
        <w:t>figPath</w:t>
      </w:r>
      <w:proofErr w:type="spellEnd"/>
      <w:r w:rsidRPr="00D62216">
        <w:rPr>
          <w:rPrChange w:id="8095" w:author="凡 张" w:date="2019-05-26T07:05:00Z">
            <w:rPr/>
          </w:rPrChange>
        </w:rPr>
        <w:t xml:space="preserve">); % the </w:t>
      </w:r>
      <w:proofErr w:type="spellStart"/>
      <w:r w:rsidRPr="00D62216">
        <w:rPr>
          <w:rPrChange w:id="8096" w:author="凡 张" w:date="2019-05-26T07:05:00Z">
            <w:rPr/>
          </w:rPrChange>
        </w:rPr>
        <w:t>url</w:t>
      </w:r>
      <w:proofErr w:type="spellEnd"/>
      <w:r w:rsidRPr="00D62216">
        <w:rPr>
          <w:rPrChange w:id="8097" w:author="凡 张" w:date="2019-05-26T07:05:00Z">
            <w:rPr/>
          </w:rPrChange>
        </w:rPr>
        <w:t xml:space="preserve"> have to a characters</w:t>
      </w:r>
      <w:r w:rsidRPr="00D62216">
        <w:rPr>
          <w:rPrChange w:id="8098" w:author="凡 张" w:date="2019-05-26T07:05:00Z">
            <w:rPr/>
          </w:rPrChange>
        </w:rPr>
        <w:br/>
        <w:t xml:space="preserve">    fig = </w:t>
      </w:r>
      <w:proofErr w:type="spellStart"/>
      <w:r w:rsidRPr="00D62216">
        <w:rPr>
          <w:rPrChange w:id="8099" w:author="凡 张" w:date="2019-05-26T07:05:00Z">
            <w:rPr/>
          </w:rPrChange>
        </w:rPr>
        <w:t>imread</w:t>
      </w:r>
      <w:proofErr w:type="spellEnd"/>
      <w:r w:rsidRPr="00D62216">
        <w:rPr>
          <w:rPrChange w:id="8100" w:author="凡 张" w:date="2019-05-26T07:05:00Z">
            <w:rPr/>
          </w:rPrChange>
        </w:rPr>
        <w:t>(</w:t>
      </w:r>
      <w:proofErr w:type="spellStart"/>
      <w:r w:rsidRPr="00D62216">
        <w:rPr>
          <w:rPrChange w:id="8101" w:author="凡 张" w:date="2019-05-26T07:05:00Z">
            <w:rPr/>
          </w:rPrChange>
        </w:rPr>
        <w:t>figPath</w:t>
      </w:r>
      <w:proofErr w:type="spellEnd"/>
      <w:r w:rsidRPr="00D62216">
        <w:rPr>
          <w:rPrChange w:id="8102" w:author="凡 张" w:date="2019-05-26T07:05:00Z">
            <w:rPr/>
          </w:rPrChange>
        </w:rPr>
        <w:t>);</w:t>
      </w:r>
      <w:r w:rsidRPr="00D62216">
        <w:rPr>
          <w:rPrChange w:id="8103" w:author="凡 张" w:date="2019-05-26T07:05:00Z">
            <w:rPr/>
          </w:rPrChange>
        </w:rPr>
        <w:br/>
        <w:t xml:space="preserve">    </w:t>
      </w:r>
      <w:proofErr w:type="spellStart"/>
      <w:r w:rsidRPr="00D62216">
        <w:rPr>
          <w:rPrChange w:id="8104" w:author="凡 张" w:date="2019-05-26T07:05:00Z">
            <w:rPr/>
          </w:rPrChange>
        </w:rPr>
        <w:t>figSize</w:t>
      </w:r>
      <w:proofErr w:type="spellEnd"/>
      <w:r w:rsidRPr="00D62216">
        <w:rPr>
          <w:rPrChange w:id="8105" w:author="凡 张" w:date="2019-05-26T07:05:00Z">
            <w:rPr/>
          </w:rPrChange>
        </w:rPr>
        <w:t xml:space="preserve"> = size(fig);</w:t>
      </w:r>
      <w:r w:rsidRPr="00D62216">
        <w:rPr>
          <w:rPrChange w:id="8106" w:author="凡 张" w:date="2019-05-26T07:05:00Z">
            <w:rPr/>
          </w:rPrChange>
        </w:rPr>
        <w:br/>
        <w:t xml:space="preserve">    if </w:t>
      </w:r>
      <w:proofErr w:type="spellStart"/>
      <w:r w:rsidRPr="00D62216">
        <w:rPr>
          <w:rPrChange w:id="8107" w:author="凡 张" w:date="2019-05-26T07:05:00Z">
            <w:rPr/>
          </w:rPrChange>
        </w:rPr>
        <w:t>figSize</w:t>
      </w:r>
      <w:proofErr w:type="spellEnd"/>
      <w:r w:rsidRPr="00D62216">
        <w:rPr>
          <w:rPrChange w:id="8108" w:author="凡 张" w:date="2019-05-26T07:05:00Z">
            <w:rPr/>
          </w:rPrChange>
        </w:rPr>
        <w:t>(end) == 3</w:t>
      </w:r>
      <w:r w:rsidRPr="00D62216">
        <w:rPr>
          <w:rPrChange w:id="8109" w:author="凡 张" w:date="2019-05-26T07:05:00Z">
            <w:rPr/>
          </w:rPrChange>
        </w:rPr>
        <w:br/>
        <w:t xml:space="preserve">        fig = rgb2gray(fig); % grayscale</w:t>
      </w:r>
      <w:r w:rsidRPr="00D62216">
        <w:rPr>
          <w:rPrChange w:id="8110" w:author="凡 张" w:date="2019-05-26T07:05:00Z">
            <w:rPr/>
          </w:rPrChange>
        </w:rPr>
        <w:br/>
        <w:t xml:space="preserve">    end</w:t>
      </w:r>
      <w:r w:rsidRPr="00D62216">
        <w:rPr>
          <w:rPrChange w:id="8111" w:author="凡 张" w:date="2019-05-26T07:05:00Z">
            <w:rPr/>
          </w:rPrChange>
        </w:rPr>
        <w:br/>
        <w:t xml:space="preserve">    fig = mat2gray(fig, [0, 255]); % normalized</w:t>
      </w:r>
      <w:r w:rsidRPr="00D62216">
        <w:rPr>
          <w:rPrChange w:id="8112" w:author="凡 张" w:date="2019-05-26T07:05:00Z">
            <w:rPr/>
          </w:rPrChange>
        </w:rPr>
        <w:br/>
        <w:t>end</w:t>
      </w:r>
    </w:p>
    <w:p w:rsidR="00541F1A" w:rsidRPr="00D62216" w:rsidRDefault="00541F1A" w:rsidP="00D5535B">
      <w:pPr>
        <w:pStyle w:val="aff8"/>
        <w:ind w:firstLine="480"/>
        <w:rPr>
          <w:rPrChange w:id="8113" w:author="凡 张" w:date="2019-05-26T07:05:00Z">
            <w:rPr/>
          </w:rPrChange>
        </w:rPr>
      </w:pPr>
      <w:r w:rsidRPr="00D62216">
        <w:rPr>
          <w:rPrChange w:id="8114" w:author="凡 张" w:date="2019-05-26T07:05:00Z">
            <w:rPr/>
          </w:rPrChange>
        </w:rPr>
        <w:t>This file contains function that removes the Grid for four different images</w:t>
      </w:r>
      <w:bookmarkStart w:id="8115" w:name="_Toc9426866"/>
      <w:r w:rsidRPr="00D62216">
        <w:rPr>
          <w:rPrChange w:id="8116" w:author="凡 张" w:date="2019-05-26T07:05:00Z">
            <w:rPr/>
          </w:rPrChange>
        </w:rPr>
        <w:t xml:space="preserve"> with SWTFFT method</w:t>
      </w:r>
      <w:bookmarkEnd w:id="8115"/>
    </w:p>
    <w:p w:rsidR="00541F1A" w:rsidRPr="00D62216" w:rsidRDefault="00541F1A" w:rsidP="00D5535B">
      <w:pPr>
        <w:pStyle w:val="aff8"/>
        <w:ind w:firstLine="480"/>
        <w:rPr>
          <w:rPrChange w:id="8117" w:author="凡 张" w:date="2019-05-26T07:05:00Z">
            <w:rPr/>
          </w:rPrChange>
        </w:rPr>
      </w:pPr>
      <w:r w:rsidRPr="00D62216">
        <w:rPr>
          <w:rPrChange w:id="8118" w:author="凡 张" w:date="2019-05-26T07:05:00Z">
            <w:rPr/>
          </w:rPrChange>
        </w:rPr>
        <w:t>%Remove the grid noises according to SWTFFT method</w:t>
      </w:r>
      <w:r w:rsidRPr="00D62216">
        <w:rPr>
          <w:rPrChange w:id="8119" w:author="凡 张" w:date="2019-05-26T07:05:00Z">
            <w:rPr/>
          </w:rPrChange>
        </w:rPr>
        <w:br/>
        <w:t>% Input:</w:t>
      </w:r>
      <w:r w:rsidRPr="00D62216">
        <w:rPr>
          <w:rPrChange w:id="8120" w:author="凡 张" w:date="2019-05-26T07:05:00Z">
            <w:rPr/>
          </w:rPrChange>
        </w:rPr>
        <w:br/>
        <w:t xml:space="preserve">%   </w:t>
      </w:r>
      <w:proofErr w:type="spellStart"/>
      <w:r w:rsidRPr="00D62216">
        <w:rPr>
          <w:rPrChange w:id="8121" w:author="凡 张" w:date="2019-05-26T07:05:00Z">
            <w:rPr/>
          </w:rPrChange>
        </w:rPr>
        <w:t>figZeroPS</w:t>
      </w:r>
      <w:proofErr w:type="spellEnd"/>
      <w:r w:rsidRPr="00D62216">
        <w:rPr>
          <w:rPrChange w:id="8122" w:author="凡 张" w:date="2019-05-26T07:05:00Z">
            <w:rPr/>
          </w:rPrChange>
        </w:rPr>
        <w:t xml:space="preserve"> - the fig matrix with zero phase shift</w:t>
      </w:r>
      <w:r w:rsidRPr="00D62216">
        <w:rPr>
          <w:rPrChange w:id="8123" w:author="凡 张" w:date="2019-05-26T07:05:00Z">
            <w:rPr/>
          </w:rPrChange>
        </w:rPr>
        <w:br/>
        <w:t xml:space="preserve">%   </w:t>
      </w:r>
      <w:proofErr w:type="spellStart"/>
      <w:r w:rsidRPr="00D62216">
        <w:rPr>
          <w:rPrChange w:id="8124" w:author="凡 张" w:date="2019-05-26T07:05:00Z">
            <w:rPr/>
          </w:rPrChange>
        </w:rPr>
        <w:t>figPiPS</w:t>
      </w:r>
      <w:proofErr w:type="spellEnd"/>
      <w:r w:rsidRPr="00D62216">
        <w:rPr>
          <w:rPrChange w:id="8125" w:author="凡 张" w:date="2019-05-26T07:05:00Z">
            <w:rPr/>
          </w:rPrChange>
        </w:rPr>
        <w:t xml:space="preserve"> - the fig matrix with pi phase shift</w:t>
      </w:r>
      <w:r w:rsidRPr="00D62216">
        <w:rPr>
          <w:rPrChange w:id="8126" w:author="凡 张" w:date="2019-05-26T07:05:00Z">
            <w:rPr/>
          </w:rPrChange>
        </w:rPr>
        <w:br/>
        <w:t xml:space="preserve">%   </w:t>
      </w:r>
      <w:proofErr w:type="spellStart"/>
      <w:r w:rsidRPr="00D62216">
        <w:rPr>
          <w:rPrChange w:id="8127" w:author="凡 张" w:date="2019-05-26T07:05:00Z">
            <w:rPr/>
          </w:rPrChange>
        </w:rPr>
        <w:t>figDeltaPS</w:t>
      </w:r>
      <w:proofErr w:type="spellEnd"/>
      <w:r w:rsidRPr="00D62216">
        <w:rPr>
          <w:rPrChange w:id="8128" w:author="凡 张" w:date="2019-05-26T07:05:00Z">
            <w:rPr/>
          </w:rPrChange>
        </w:rPr>
        <w:t xml:space="preserve"> - the fig matrix with delta phase shift</w:t>
      </w:r>
      <w:r w:rsidRPr="00D62216">
        <w:rPr>
          <w:rPrChange w:id="8129" w:author="凡 张" w:date="2019-05-26T07:05:00Z">
            <w:rPr/>
          </w:rPrChange>
        </w:rPr>
        <w:br/>
        <w:t xml:space="preserve">%   </w:t>
      </w:r>
      <w:proofErr w:type="spellStart"/>
      <w:r w:rsidRPr="00D62216">
        <w:rPr>
          <w:rPrChange w:id="8130" w:author="凡 张" w:date="2019-05-26T07:05:00Z">
            <w:rPr/>
          </w:rPrChange>
        </w:rPr>
        <w:t>figDeltaPiPS</w:t>
      </w:r>
      <w:proofErr w:type="spellEnd"/>
      <w:r w:rsidRPr="00D62216">
        <w:rPr>
          <w:rPrChange w:id="8131" w:author="凡 张" w:date="2019-05-26T07:05:00Z">
            <w:rPr/>
          </w:rPrChange>
        </w:rPr>
        <w:t xml:space="preserve"> - the fig matrix with delta  + pi phase shift</w:t>
      </w:r>
      <w:r w:rsidRPr="00D62216">
        <w:rPr>
          <w:rPrChange w:id="8132" w:author="凡 张" w:date="2019-05-26T07:05:00Z">
            <w:rPr/>
          </w:rPrChange>
        </w:rPr>
        <w:br/>
        <w:t xml:space="preserve">%   </w:t>
      </w:r>
      <w:proofErr w:type="spellStart"/>
      <w:r w:rsidRPr="00D62216">
        <w:rPr>
          <w:rPrChange w:id="8133" w:author="凡 张" w:date="2019-05-26T07:05:00Z">
            <w:rPr/>
          </w:rPrChange>
        </w:rPr>
        <w:t>decNum</w:t>
      </w:r>
      <w:proofErr w:type="spellEnd"/>
      <w:r w:rsidRPr="00D62216">
        <w:rPr>
          <w:rPrChange w:id="8134" w:author="凡 张" w:date="2019-05-26T07:05:00Z">
            <w:rPr/>
          </w:rPrChange>
        </w:rPr>
        <w:t xml:space="preserve"> - the optimized </w:t>
      </w:r>
      <w:proofErr w:type="spellStart"/>
      <w:r w:rsidRPr="00D62216">
        <w:rPr>
          <w:rPrChange w:id="8135" w:author="凡 张" w:date="2019-05-26T07:05:00Z">
            <w:rPr/>
          </w:rPrChange>
        </w:rPr>
        <w:t>decompostion</w:t>
      </w:r>
      <w:proofErr w:type="spellEnd"/>
      <w:r w:rsidRPr="00D62216">
        <w:rPr>
          <w:rPrChange w:id="8136" w:author="凡 张" w:date="2019-05-26T07:05:00Z">
            <w:rPr/>
          </w:rPrChange>
        </w:rPr>
        <w:t xml:space="preserve"> level, an </w:t>
      </w:r>
      <w:proofErr w:type="spellStart"/>
      <w:r w:rsidRPr="00D62216">
        <w:rPr>
          <w:rPrChange w:id="8137" w:author="凡 张" w:date="2019-05-26T07:05:00Z">
            <w:rPr/>
          </w:rPrChange>
        </w:rPr>
        <w:t>interger</w:t>
      </w:r>
      <w:proofErr w:type="spellEnd"/>
      <w:r w:rsidRPr="00D62216">
        <w:rPr>
          <w:rPrChange w:id="8138" w:author="凡 张" w:date="2019-05-26T07:05:00Z">
            <w:rPr/>
          </w:rPrChange>
        </w:rPr>
        <w:br/>
        <w:t xml:space="preserve">%   </w:t>
      </w:r>
      <w:proofErr w:type="spellStart"/>
      <w:r w:rsidRPr="00D62216">
        <w:rPr>
          <w:rPrChange w:id="8139" w:author="凡 张" w:date="2019-05-26T07:05:00Z">
            <w:rPr/>
          </w:rPrChange>
        </w:rPr>
        <w:t>wName</w:t>
      </w:r>
      <w:proofErr w:type="spellEnd"/>
      <w:r w:rsidRPr="00D62216">
        <w:rPr>
          <w:rPrChange w:id="8140" w:author="凡 张" w:date="2019-05-26T07:05:00Z">
            <w:rPr/>
          </w:rPrChange>
        </w:rPr>
        <w:t xml:space="preserve"> - the </w:t>
      </w:r>
      <w:proofErr w:type="spellStart"/>
      <w:r w:rsidRPr="00D62216">
        <w:rPr>
          <w:rPrChange w:id="8141" w:author="凡 张" w:date="2019-05-26T07:05:00Z">
            <w:rPr/>
          </w:rPrChange>
        </w:rPr>
        <w:t>wavlet</w:t>
      </w:r>
      <w:proofErr w:type="spellEnd"/>
      <w:r w:rsidRPr="00D62216">
        <w:rPr>
          <w:rPrChange w:id="8142" w:author="凡 张" w:date="2019-05-26T07:05:00Z">
            <w:rPr/>
          </w:rPrChange>
        </w:rPr>
        <w:t xml:space="preserve"> function that performs the best</w:t>
      </w:r>
      <w:r w:rsidRPr="00D62216">
        <w:rPr>
          <w:rPrChange w:id="8143" w:author="凡 张" w:date="2019-05-26T07:05:00Z">
            <w:rPr/>
          </w:rPrChange>
        </w:rPr>
        <w:br/>
        <w:t>%   sigma - the optimized the damping factor</w:t>
      </w:r>
      <w:r w:rsidRPr="00D62216">
        <w:rPr>
          <w:rPrChange w:id="8144" w:author="凡 张" w:date="2019-05-26T07:05:00Z">
            <w:rPr/>
          </w:rPrChange>
        </w:rPr>
        <w:br/>
        <w:t xml:space="preserve">%   </w:t>
      </w:r>
      <w:proofErr w:type="spellStart"/>
      <w:r w:rsidRPr="00D62216">
        <w:rPr>
          <w:rPrChange w:id="8145" w:author="凡 张" w:date="2019-05-26T07:05:00Z">
            <w:rPr/>
          </w:rPrChange>
        </w:rPr>
        <w:t>isDisplay</w:t>
      </w:r>
      <w:proofErr w:type="spellEnd"/>
      <w:r w:rsidRPr="00D62216">
        <w:rPr>
          <w:rPrChange w:id="8146" w:author="凡 张" w:date="2019-05-26T07:05:00Z">
            <w:rPr/>
          </w:rPrChange>
        </w:rPr>
        <w:t xml:space="preserve"> - the </w:t>
      </w:r>
      <w:proofErr w:type="spellStart"/>
      <w:r w:rsidRPr="00D62216">
        <w:rPr>
          <w:rPrChange w:id="8147" w:author="凡 张" w:date="2019-05-26T07:05:00Z">
            <w:rPr/>
          </w:rPrChange>
        </w:rPr>
        <w:t>boolean</w:t>
      </w:r>
      <w:proofErr w:type="spellEnd"/>
      <w:r w:rsidRPr="00D62216">
        <w:rPr>
          <w:rPrChange w:id="8148" w:author="凡 张" w:date="2019-05-26T07:05:00Z">
            <w:rPr/>
          </w:rPrChange>
        </w:rPr>
        <w:t xml:space="preserve"> variable; when it is true, the result will be</w:t>
      </w:r>
      <w:r w:rsidRPr="00D62216">
        <w:rPr>
          <w:rPrChange w:id="8149" w:author="凡 张" w:date="2019-05-26T07:05:00Z">
            <w:rPr/>
          </w:rPrChange>
        </w:rPr>
        <w:br/>
        <w:t>%   shown</w:t>
      </w:r>
      <w:r w:rsidRPr="00D62216">
        <w:rPr>
          <w:rPrChange w:id="8150" w:author="凡 张" w:date="2019-05-26T07:05:00Z">
            <w:rPr/>
          </w:rPrChange>
        </w:rPr>
        <w:br/>
        <w:t>%</w:t>
      </w:r>
      <w:r w:rsidRPr="00D62216">
        <w:rPr>
          <w:rPrChange w:id="8151" w:author="凡 张" w:date="2019-05-26T07:05:00Z">
            <w:rPr/>
          </w:rPrChange>
        </w:rPr>
        <w:br/>
        <w:t>%</w:t>
      </w:r>
      <w:r w:rsidRPr="00D62216">
        <w:rPr>
          <w:rPrChange w:id="8152" w:author="凡 张" w:date="2019-05-26T07:05:00Z">
            <w:rPr/>
          </w:rPrChange>
        </w:rPr>
        <w:br/>
        <w:t>% Output:</w:t>
      </w:r>
      <w:r w:rsidRPr="00D62216">
        <w:rPr>
          <w:rPrChange w:id="8153" w:author="凡 张" w:date="2019-05-26T07:05:00Z">
            <w:rPr/>
          </w:rPrChange>
        </w:rPr>
        <w:br/>
        <w:t xml:space="preserve">%   </w:t>
      </w:r>
      <w:proofErr w:type="spellStart"/>
      <w:r w:rsidRPr="00D62216">
        <w:rPr>
          <w:rPrChange w:id="8154" w:author="凡 张" w:date="2019-05-26T07:05:00Z">
            <w:rPr/>
          </w:rPrChange>
        </w:rPr>
        <w:t>figZeroPSFiltered</w:t>
      </w:r>
      <w:proofErr w:type="spellEnd"/>
      <w:r w:rsidRPr="00D62216">
        <w:rPr>
          <w:rPrChange w:id="8155" w:author="凡 张" w:date="2019-05-26T07:05:00Z">
            <w:rPr/>
          </w:rPrChange>
        </w:rPr>
        <w:t xml:space="preserve"> - the filtered fig matrix with zero phase shift</w:t>
      </w:r>
      <w:r w:rsidRPr="00D62216">
        <w:rPr>
          <w:rPrChange w:id="8156" w:author="凡 张" w:date="2019-05-26T07:05:00Z">
            <w:rPr/>
          </w:rPrChange>
        </w:rPr>
        <w:br/>
        <w:t xml:space="preserve">%   </w:t>
      </w:r>
      <w:proofErr w:type="spellStart"/>
      <w:r w:rsidRPr="00D62216">
        <w:rPr>
          <w:rPrChange w:id="8157" w:author="凡 张" w:date="2019-05-26T07:05:00Z">
            <w:rPr/>
          </w:rPrChange>
        </w:rPr>
        <w:t>figPiPSFiltered</w:t>
      </w:r>
      <w:proofErr w:type="spellEnd"/>
      <w:r w:rsidRPr="00D62216">
        <w:rPr>
          <w:rPrChange w:id="8158" w:author="凡 张" w:date="2019-05-26T07:05:00Z">
            <w:rPr/>
          </w:rPrChange>
        </w:rPr>
        <w:t xml:space="preserve"> - the filtered fig matrix with pi phase shift</w:t>
      </w:r>
      <w:r w:rsidRPr="00D62216">
        <w:rPr>
          <w:rPrChange w:id="8159" w:author="凡 张" w:date="2019-05-26T07:05:00Z">
            <w:rPr/>
          </w:rPrChange>
        </w:rPr>
        <w:br/>
        <w:t xml:space="preserve">%   </w:t>
      </w:r>
      <w:proofErr w:type="spellStart"/>
      <w:r w:rsidRPr="00D62216">
        <w:rPr>
          <w:rPrChange w:id="8160" w:author="凡 张" w:date="2019-05-26T07:05:00Z">
            <w:rPr/>
          </w:rPrChange>
        </w:rPr>
        <w:t>figDeltaPSFiltered</w:t>
      </w:r>
      <w:proofErr w:type="spellEnd"/>
      <w:r w:rsidRPr="00D62216">
        <w:rPr>
          <w:rPrChange w:id="8161" w:author="凡 张" w:date="2019-05-26T07:05:00Z">
            <w:rPr/>
          </w:rPrChange>
        </w:rPr>
        <w:t xml:space="preserve"> - the filtered fig matrix with delta phase shift</w:t>
      </w:r>
      <w:r w:rsidRPr="00D62216">
        <w:rPr>
          <w:rPrChange w:id="8162" w:author="凡 张" w:date="2019-05-26T07:05:00Z">
            <w:rPr/>
          </w:rPrChange>
        </w:rPr>
        <w:br/>
      </w:r>
      <w:r w:rsidRPr="00D62216">
        <w:rPr>
          <w:rPrChange w:id="8163" w:author="凡 张" w:date="2019-05-26T07:05:00Z">
            <w:rPr/>
          </w:rPrChange>
        </w:rPr>
        <w:lastRenderedPageBreak/>
        <w:t xml:space="preserve">%   </w:t>
      </w:r>
      <w:proofErr w:type="spellStart"/>
      <w:r w:rsidRPr="00D62216">
        <w:rPr>
          <w:rPrChange w:id="8164" w:author="凡 张" w:date="2019-05-26T07:05:00Z">
            <w:rPr/>
          </w:rPrChange>
        </w:rPr>
        <w:t>figDeltaPiPSFiltered</w:t>
      </w:r>
      <w:proofErr w:type="spellEnd"/>
      <w:r w:rsidRPr="00D62216">
        <w:rPr>
          <w:rPrChange w:id="8165" w:author="凡 张" w:date="2019-05-26T07:05:00Z">
            <w:rPr/>
          </w:rPrChange>
        </w:rPr>
        <w:t xml:space="preserve"> - the filtered fig matrix with delta  + pi phase shift</w:t>
      </w:r>
      <w:r w:rsidRPr="00D62216">
        <w:rPr>
          <w:rPrChange w:id="8166" w:author="凡 张" w:date="2019-05-26T07:05:00Z">
            <w:rPr/>
          </w:rPrChange>
        </w:rPr>
        <w:br/>
        <w:t>function [</w:t>
      </w:r>
      <w:proofErr w:type="spellStart"/>
      <w:r w:rsidRPr="00D62216">
        <w:rPr>
          <w:rPrChange w:id="8167" w:author="凡 张" w:date="2019-05-26T07:05:00Z">
            <w:rPr/>
          </w:rPrChange>
        </w:rPr>
        <w:t>figZeroPSFiltered</w:t>
      </w:r>
      <w:proofErr w:type="spellEnd"/>
      <w:r w:rsidRPr="00D62216">
        <w:rPr>
          <w:rPrChange w:id="8168" w:author="凡 张" w:date="2019-05-26T07:05:00Z">
            <w:rPr/>
          </w:rPrChange>
        </w:rPr>
        <w:t xml:space="preserve">, </w:t>
      </w:r>
      <w:proofErr w:type="spellStart"/>
      <w:r w:rsidRPr="00D62216">
        <w:rPr>
          <w:rPrChange w:id="8169" w:author="凡 张" w:date="2019-05-26T07:05:00Z">
            <w:rPr/>
          </w:rPrChange>
        </w:rPr>
        <w:t>figPiPSFiltered</w:t>
      </w:r>
      <w:proofErr w:type="spellEnd"/>
      <w:r w:rsidRPr="00D62216">
        <w:rPr>
          <w:rPrChange w:id="8170" w:author="凡 张" w:date="2019-05-26T07:05:00Z">
            <w:rPr/>
          </w:rPrChange>
        </w:rPr>
        <w:t xml:space="preserve">, </w:t>
      </w:r>
      <w:proofErr w:type="spellStart"/>
      <w:r w:rsidRPr="00D62216">
        <w:rPr>
          <w:rPrChange w:id="8171" w:author="凡 张" w:date="2019-05-26T07:05:00Z">
            <w:rPr/>
          </w:rPrChange>
        </w:rPr>
        <w:t>figDeltaPSFiltered</w:t>
      </w:r>
      <w:proofErr w:type="spellEnd"/>
      <w:r w:rsidRPr="00D62216">
        <w:rPr>
          <w:rPrChange w:id="8172" w:author="凡 张" w:date="2019-05-26T07:05:00Z">
            <w:rPr/>
          </w:rPrChange>
        </w:rPr>
        <w:t xml:space="preserve">, </w:t>
      </w:r>
      <w:proofErr w:type="spellStart"/>
      <w:r w:rsidRPr="00D62216">
        <w:rPr>
          <w:rPrChange w:id="8173" w:author="凡 张" w:date="2019-05-26T07:05:00Z">
            <w:rPr/>
          </w:rPrChange>
        </w:rPr>
        <w:t>figDeltaPiPSFiltered</w:t>
      </w:r>
      <w:proofErr w:type="spellEnd"/>
      <w:r w:rsidRPr="00D62216">
        <w:rPr>
          <w:rPrChange w:id="8174" w:author="凡 张" w:date="2019-05-26T07:05:00Z">
            <w:rPr/>
          </w:rPrChange>
        </w:rPr>
        <w:t xml:space="preserve">] = </w:t>
      </w:r>
      <w:proofErr w:type="spellStart"/>
      <w:r w:rsidRPr="00D62216">
        <w:rPr>
          <w:rPrChange w:id="8175" w:author="凡 张" w:date="2019-05-26T07:05:00Z">
            <w:rPr/>
          </w:rPrChange>
        </w:rPr>
        <w:t>removeGridSWTFFT</w:t>
      </w:r>
      <w:proofErr w:type="spellEnd"/>
      <w:r w:rsidRPr="00D62216">
        <w:rPr>
          <w:rPrChange w:id="8176" w:author="凡 张" w:date="2019-05-26T07:05:00Z">
            <w:rPr/>
          </w:rPrChange>
        </w:rPr>
        <w:t>(</w:t>
      </w:r>
      <w:proofErr w:type="spellStart"/>
      <w:r w:rsidRPr="00D62216">
        <w:rPr>
          <w:rPrChange w:id="8177" w:author="凡 张" w:date="2019-05-26T07:05:00Z">
            <w:rPr/>
          </w:rPrChange>
        </w:rPr>
        <w:t>figZeroPS</w:t>
      </w:r>
      <w:proofErr w:type="spellEnd"/>
      <w:r w:rsidRPr="00D62216">
        <w:rPr>
          <w:rPrChange w:id="8178" w:author="凡 张" w:date="2019-05-26T07:05:00Z">
            <w:rPr/>
          </w:rPrChange>
        </w:rPr>
        <w:t xml:space="preserve">, </w:t>
      </w:r>
      <w:proofErr w:type="spellStart"/>
      <w:r w:rsidRPr="00D62216">
        <w:rPr>
          <w:rPrChange w:id="8179" w:author="凡 张" w:date="2019-05-26T07:05:00Z">
            <w:rPr/>
          </w:rPrChange>
        </w:rPr>
        <w:t>figPiPS</w:t>
      </w:r>
      <w:proofErr w:type="spellEnd"/>
      <w:r w:rsidRPr="00D62216">
        <w:rPr>
          <w:rPrChange w:id="8180" w:author="凡 张" w:date="2019-05-26T07:05:00Z">
            <w:rPr/>
          </w:rPrChange>
        </w:rPr>
        <w:t xml:space="preserve">, </w:t>
      </w:r>
      <w:proofErr w:type="spellStart"/>
      <w:r w:rsidRPr="00D62216">
        <w:rPr>
          <w:rPrChange w:id="8181" w:author="凡 张" w:date="2019-05-26T07:05:00Z">
            <w:rPr/>
          </w:rPrChange>
        </w:rPr>
        <w:t>figDeltaPS</w:t>
      </w:r>
      <w:proofErr w:type="spellEnd"/>
      <w:r w:rsidRPr="00D62216">
        <w:rPr>
          <w:rPrChange w:id="8182" w:author="凡 张" w:date="2019-05-26T07:05:00Z">
            <w:rPr/>
          </w:rPrChange>
        </w:rPr>
        <w:t xml:space="preserve">, </w:t>
      </w:r>
      <w:proofErr w:type="spellStart"/>
      <w:r w:rsidRPr="00D62216">
        <w:rPr>
          <w:rPrChange w:id="8183" w:author="凡 张" w:date="2019-05-26T07:05:00Z">
            <w:rPr/>
          </w:rPrChange>
        </w:rPr>
        <w:t>figDeltaPiPS</w:t>
      </w:r>
      <w:proofErr w:type="spellEnd"/>
      <w:r w:rsidRPr="00D62216">
        <w:rPr>
          <w:rPrChange w:id="8184" w:author="凡 张" w:date="2019-05-26T07:05:00Z">
            <w:rPr/>
          </w:rPrChange>
        </w:rPr>
        <w:t xml:space="preserve">, </w:t>
      </w:r>
      <w:proofErr w:type="spellStart"/>
      <w:r w:rsidRPr="00D62216">
        <w:rPr>
          <w:rPrChange w:id="8185" w:author="凡 张" w:date="2019-05-26T07:05:00Z">
            <w:rPr/>
          </w:rPrChange>
        </w:rPr>
        <w:t>decNum</w:t>
      </w:r>
      <w:proofErr w:type="spellEnd"/>
      <w:r w:rsidRPr="00D62216">
        <w:rPr>
          <w:rPrChange w:id="8186" w:author="凡 张" w:date="2019-05-26T07:05:00Z">
            <w:rPr/>
          </w:rPrChange>
        </w:rPr>
        <w:t xml:space="preserve">, </w:t>
      </w:r>
      <w:proofErr w:type="spellStart"/>
      <w:r w:rsidRPr="00D62216">
        <w:rPr>
          <w:rPrChange w:id="8187" w:author="凡 张" w:date="2019-05-26T07:05:00Z">
            <w:rPr/>
          </w:rPrChange>
        </w:rPr>
        <w:t>wName</w:t>
      </w:r>
      <w:proofErr w:type="spellEnd"/>
      <w:r w:rsidRPr="00D62216">
        <w:rPr>
          <w:rPrChange w:id="8188" w:author="凡 张" w:date="2019-05-26T07:05:00Z">
            <w:rPr/>
          </w:rPrChange>
        </w:rPr>
        <w:t xml:space="preserve">, sigma, </w:t>
      </w:r>
      <w:proofErr w:type="spellStart"/>
      <w:r w:rsidRPr="00D62216">
        <w:rPr>
          <w:rPrChange w:id="8189" w:author="凡 张" w:date="2019-05-26T07:05:00Z">
            <w:rPr/>
          </w:rPrChange>
        </w:rPr>
        <w:t>isDisplay</w:t>
      </w:r>
      <w:proofErr w:type="spellEnd"/>
      <w:r w:rsidRPr="00D62216">
        <w:rPr>
          <w:rPrChange w:id="8190" w:author="凡 张" w:date="2019-05-26T07:05:00Z">
            <w:rPr/>
          </w:rPrChange>
        </w:rPr>
        <w:t>)</w:t>
      </w:r>
      <w:r w:rsidRPr="00D62216">
        <w:rPr>
          <w:rPrChange w:id="8191" w:author="凡 张" w:date="2019-05-26T07:05:00Z">
            <w:rPr/>
          </w:rPrChange>
        </w:rPr>
        <w:br/>
        <w:t xml:space="preserve">    </w:t>
      </w:r>
      <w:proofErr w:type="spellStart"/>
      <w:r w:rsidRPr="00D62216">
        <w:rPr>
          <w:rPrChange w:id="8192" w:author="凡 张" w:date="2019-05-26T07:05:00Z">
            <w:rPr/>
          </w:rPrChange>
        </w:rPr>
        <w:t>figZeroPSFiltered</w:t>
      </w:r>
      <w:proofErr w:type="spellEnd"/>
      <w:r w:rsidRPr="00D62216">
        <w:rPr>
          <w:rPrChange w:id="8193" w:author="凡 张" w:date="2019-05-26T07:05:00Z">
            <w:rPr/>
          </w:rPrChange>
        </w:rPr>
        <w:t xml:space="preserve"> = SWTFFT(</w:t>
      </w:r>
      <w:proofErr w:type="spellStart"/>
      <w:r w:rsidRPr="00D62216">
        <w:rPr>
          <w:rPrChange w:id="8194" w:author="凡 张" w:date="2019-05-26T07:05:00Z">
            <w:rPr/>
          </w:rPrChange>
        </w:rPr>
        <w:t>figZeroPS</w:t>
      </w:r>
      <w:proofErr w:type="spellEnd"/>
      <w:r w:rsidRPr="00D62216">
        <w:rPr>
          <w:rPrChange w:id="8195" w:author="凡 张" w:date="2019-05-26T07:05:00Z">
            <w:rPr/>
          </w:rPrChange>
        </w:rPr>
        <w:t xml:space="preserve">, </w:t>
      </w:r>
      <w:proofErr w:type="spellStart"/>
      <w:r w:rsidRPr="00D62216">
        <w:rPr>
          <w:rPrChange w:id="8196" w:author="凡 张" w:date="2019-05-26T07:05:00Z">
            <w:rPr/>
          </w:rPrChange>
        </w:rPr>
        <w:t>decNum</w:t>
      </w:r>
      <w:proofErr w:type="spellEnd"/>
      <w:r w:rsidRPr="00D62216">
        <w:rPr>
          <w:rPrChange w:id="8197" w:author="凡 张" w:date="2019-05-26T07:05:00Z">
            <w:rPr/>
          </w:rPrChange>
        </w:rPr>
        <w:t xml:space="preserve">, </w:t>
      </w:r>
      <w:proofErr w:type="spellStart"/>
      <w:r w:rsidRPr="00D62216">
        <w:rPr>
          <w:rPrChange w:id="8198" w:author="凡 张" w:date="2019-05-26T07:05:00Z">
            <w:rPr/>
          </w:rPrChange>
        </w:rPr>
        <w:t>wName</w:t>
      </w:r>
      <w:proofErr w:type="spellEnd"/>
      <w:r w:rsidRPr="00D62216">
        <w:rPr>
          <w:rPrChange w:id="8199" w:author="凡 张" w:date="2019-05-26T07:05:00Z">
            <w:rPr/>
          </w:rPrChange>
        </w:rPr>
        <w:t>, sigma);</w:t>
      </w:r>
      <w:r w:rsidRPr="00D62216">
        <w:rPr>
          <w:rPrChange w:id="8200" w:author="凡 张" w:date="2019-05-26T07:05:00Z">
            <w:rPr/>
          </w:rPrChange>
        </w:rPr>
        <w:br/>
        <w:t xml:space="preserve">    </w:t>
      </w:r>
      <w:proofErr w:type="spellStart"/>
      <w:r w:rsidRPr="00D62216">
        <w:rPr>
          <w:rPrChange w:id="8201" w:author="凡 张" w:date="2019-05-26T07:05:00Z">
            <w:rPr/>
          </w:rPrChange>
        </w:rPr>
        <w:t>figPiPSFiltered</w:t>
      </w:r>
      <w:proofErr w:type="spellEnd"/>
      <w:r w:rsidRPr="00D62216">
        <w:rPr>
          <w:rPrChange w:id="8202" w:author="凡 张" w:date="2019-05-26T07:05:00Z">
            <w:rPr/>
          </w:rPrChange>
        </w:rPr>
        <w:t xml:space="preserve"> = SWTFFT(</w:t>
      </w:r>
      <w:proofErr w:type="spellStart"/>
      <w:r w:rsidRPr="00D62216">
        <w:rPr>
          <w:rPrChange w:id="8203" w:author="凡 张" w:date="2019-05-26T07:05:00Z">
            <w:rPr/>
          </w:rPrChange>
        </w:rPr>
        <w:t>figPiPS</w:t>
      </w:r>
      <w:proofErr w:type="spellEnd"/>
      <w:r w:rsidRPr="00D62216">
        <w:rPr>
          <w:rPrChange w:id="8204" w:author="凡 张" w:date="2019-05-26T07:05:00Z">
            <w:rPr/>
          </w:rPrChange>
        </w:rPr>
        <w:t xml:space="preserve">, </w:t>
      </w:r>
      <w:proofErr w:type="spellStart"/>
      <w:r w:rsidRPr="00D62216">
        <w:rPr>
          <w:rPrChange w:id="8205" w:author="凡 张" w:date="2019-05-26T07:05:00Z">
            <w:rPr/>
          </w:rPrChange>
        </w:rPr>
        <w:t>decNum</w:t>
      </w:r>
      <w:proofErr w:type="spellEnd"/>
      <w:r w:rsidRPr="00D62216">
        <w:rPr>
          <w:rPrChange w:id="8206" w:author="凡 张" w:date="2019-05-26T07:05:00Z">
            <w:rPr/>
          </w:rPrChange>
        </w:rPr>
        <w:t xml:space="preserve">, </w:t>
      </w:r>
      <w:proofErr w:type="spellStart"/>
      <w:r w:rsidRPr="00D62216">
        <w:rPr>
          <w:rPrChange w:id="8207" w:author="凡 张" w:date="2019-05-26T07:05:00Z">
            <w:rPr/>
          </w:rPrChange>
        </w:rPr>
        <w:t>wName</w:t>
      </w:r>
      <w:proofErr w:type="spellEnd"/>
      <w:r w:rsidRPr="00D62216">
        <w:rPr>
          <w:rPrChange w:id="8208" w:author="凡 张" w:date="2019-05-26T07:05:00Z">
            <w:rPr/>
          </w:rPrChange>
        </w:rPr>
        <w:t>, sigma);</w:t>
      </w:r>
      <w:r w:rsidRPr="00D62216">
        <w:rPr>
          <w:rPrChange w:id="8209" w:author="凡 张" w:date="2019-05-26T07:05:00Z">
            <w:rPr/>
          </w:rPrChange>
        </w:rPr>
        <w:br/>
        <w:t xml:space="preserve">    </w:t>
      </w:r>
      <w:proofErr w:type="spellStart"/>
      <w:r w:rsidRPr="00D62216">
        <w:rPr>
          <w:rPrChange w:id="8210" w:author="凡 张" w:date="2019-05-26T07:05:00Z">
            <w:rPr/>
          </w:rPrChange>
        </w:rPr>
        <w:t>figDeltaPSFiltered</w:t>
      </w:r>
      <w:proofErr w:type="spellEnd"/>
      <w:r w:rsidRPr="00D62216">
        <w:rPr>
          <w:rPrChange w:id="8211" w:author="凡 张" w:date="2019-05-26T07:05:00Z">
            <w:rPr/>
          </w:rPrChange>
        </w:rPr>
        <w:t xml:space="preserve"> = SWTFFT(</w:t>
      </w:r>
      <w:proofErr w:type="spellStart"/>
      <w:r w:rsidRPr="00D62216">
        <w:rPr>
          <w:rPrChange w:id="8212" w:author="凡 张" w:date="2019-05-26T07:05:00Z">
            <w:rPr/>
          </w:rPrChange>
        </w:rPr>
        <w:t>figDeltaPS</w:t>
      </w:r>
      <w:proofErr w:type="spellEnd"/>
      <w:r w:rsidRPr="00D62216">
        <w:rPr>
          <w:rPrChange w:id="8213" w:author="凡 张" w:date="2019-05-26T07:05:00Z">
            <w:rPr/>
          </w:rPrChange>
        </w:rPr>
        <w:t xml:space="preserve">, </w:t>
      </w:r>
      <w:proofErr w:type="spellStart"/>
      <w:r w:rsidRPr="00D62216">
        <w:rPr>
          <w:rPrChange w:id="8214" w:author="凡 张" w:date="2019-05-26T07:05:00Z">
            <w:rPr/>
          </w:rPrChange>
        </w:rPr>
        <w:t>decNum</w:t>
      </w:r>
      <w:proofErr w:type="spellEnd"/>
      <w:r w:rsidRPr="00D62216">
        <w:rPr>
          <w:rPrChange w:id="8215" w:author="凡 张" w:date="2019-05-26T07:05:00Z">
            <w:rPr/>
          </w:rPrChange>
        </w:rPr>
        <w:t xml:space="preserve">, </w:t>
      </w:r>
      <w:proofErr w:type="spellStart"/>
      <w:r w:rsidRPr="00D62216">
        <w:rPr>
          <w:rPrChange w:id="8216" w:author="凡 张" w:date="2019-05-26T07:05:00Z">
            <w:rPr/>
          </w:rPrChange>
        </w:rPr>
        <w:t>wName</w:t>
      </w:r>
      <w:proofErr w:type="spellEnd"/>
      <w:r w:rsidRPr="00D62216">
        <w:rPr>
          <w:rPrChange w:id="8217" w:author="凡 张" w:date="2019-05-26T07:05:00Z">
            <w:rPr/>
          </w:rPrChange>
        </w:rPr>
        <w:t>, sigma);</w:t>
      </w:r>
      <w:r w:rsidRPr="00D62216">
        <w:rPr>
          <w:rPrChange w:id="8218" w:author="凡 张" w:date="2019-05-26T07:05:00Z">
            <w:rPr/>
          </w:rPrChange>
        </w:rPr>
        <w:br/>
        <w:t xml:space="preserve">    </w:t>
      </w:r>
      <w:proofErr w:type="spellStart"/>
      <w:r w:rsidRPr="00D62216">
        <w:rPr>
          <w:rPrChange w:id="8219" w:author="凡 张" w:date="2019-05-26T07:05:00Z">
            <w:rPr/>
          </w:rPrChange>
        </w:rPr>
        <w:t>figDeltaPiPSFiltered</w:t>
      </w:r>
      <w:proofErr w:type="spellEnd"/>
      <w:r w:rsidRPr="00D62216">
        <w:rPr>
          <w:rPrChange w:id="8220" w:author="凡 张" w:date="2019-05-26T07:05:00Z">
            <w:rPr/>
          </w:rPrChange>
        </w:rPr>
        <w:t xml:space="preserve"> = SWTFFT(</w:t>
      </w:r>
      <w:proofErr w:type="spellStart"/>
      <w:r w:rsidRPr="00D62216">
        <w:rPr>
          <w:rPrChange w:id="8221" w:author="凡 张" w:date="2019-05-26T07:05:00Z">
            <w:rPr/>
          </w:rPrChange>
        </w:rPr>
        <w:t>figDeltaPiPS</w:t>
      </w:r>
      <w:proofErr w:type="spellEnd"/>
      <w:r w:rsidRPr="00D62216">
        <w:rPr>
          <w:rPrChange w:id="8222" w:author="凡 张" w:date="2019-05-26T07:05:00Z">
            <w:rPr/>
          </w:rPrChange>
        </w:rPr>
        <w:t xml:space="preserve">, </w:t>
      </w:r>
      <w:proofErr w:type="spellStart"/>
      <w:r w:rsidRPr="00D62216">
        <w:rPr>
          <w:rPrChange w:id="8223" w:author="凡 张" w:date="2019-05-26T07:05:00Z">
            <w:rPr/>
          </w:rPrChange>
        </w:rPr>
        <w:t>decNum</w:t>
      </w:r>
      <w:proofErr w:type="spellEnd"/>
      <w:r w:rsidRPr="00D62216">
        <w:rPr>
          <w:rPrChange w:id="8224" w:author="凡 张" w:date="2019-05-26T07:05:00Z">
            <w:rPr/>
          </w:rPrChange>
        </w:rPr>
        <w:t xml:space="preserve">, </w:t>
      </w:r>
      <w:proofErr w:type="spellStart"/>
      <w:r w:rsidRPr="00D62216">
        <w:rPr>
          <w:rPrChange w:id="8225" w:author="凡 张" w:date="2019-05-26T07:05:00Z">
            <w:rPr/>
          </w:rPrChange>
        </w:rPr>
        <w:t>wName</w:t>
      </w:r>
      <w:proofErr w:type="spellEnd"/>
      <w:r w:rsidRPr="00D62216">
        <w:rPr>
          <w:rPrChange w:id="8226" w:author="凡 张" w:date="2019-05-26T07:05:00Z">
            <w:rPr/>
          </w:rPrChange>
        </w:rPr>
        <w:t>, sigma);</w:t>
      </w:r>
      <w:r w:rsidRPr="00D62216">
        <w:rPr>
          <w:rPrChange w:id="8227" w:author="凡 张" w:date="2019-05-26T07:05:00Z">
            <w:rPr/>
          </w:rPrChange>
        </w:rPr>
        <w:br/>
      </w:r>
      <w:r w:rsidRPr="00D62216">
        <w:rPr>
          <w:rPrChange w:id="8228" w:author="凡 张" w:date="2019-05-26T07:05:00Z">
            <w:rPr/>
          </w:rPrChange>
        </w:rPr>
        <w:br/>
        <w:t xml:space="preserve">    if </w:t>
      </w:r>
      <w:proofErr w:type="spellStart"/>
      <w:r w:rsidRPr="00D62216">
        <w:rPr>
          <w:rPrChange w:id="8229" w:author="凡 张" w:date="2019-05-26T07:05:00Z">
            <w:rPr/>
          </w:rPrChange>
        </w:rPr>
        <w:t>isDisplay</w:t>
      </w:r>
      <w:proofErr w:type="spellEnd"/>
      <w:r w:rsidRPr="00D62216">
        <w:rPr>
          <w:rPrChange w:id="8230" w:author="凡 张" w:date="2019-05-26T07:05:00Z">
            <w:rPr/>
          </w:rPrChange>
        </w:rPr>
        <w:br/>
        <w:t xml:space="preserve">        figure('Position', [100, 100, 2048, 1536]);</w:t>
      </w:r>
      <w:r w:rsidRPr="00D62216">
        <w:rPr>
          <w:rPrChange w:id="8231" w:author="凡 张" w:date="2019-05-26T07:05:00Z">
            <w:rPr/>
          </w:rPrChange>
        </w:rPr>
        <w:br/>
        <w:t xml:space="preserve">        colormap('gray');</w:t>
      </w:r>
      <w:r w:rsidRPr="00D62216">
        <w:rPr>
          <w:rPrChange w:id="8232" w:author="凡 张" w:date="2019-05-26T07:05:00Z">
            <w:rPr/>
          </w:rPrChange>
        </w:rPr>
        <w:br/>
      </w:r>
      <w:r w:rsidRPr="00D62216">
        <w:rPr>
          <w:rPrChange w:id="8233" w:author="凡 张" w:date="2019-05-26T07:05:00Z">
            <w:rPr/>
          </w:rPrChange>
        </w:rPr>
        <w:br/>
        <w:t xml:space="preserve">        subplot(2, 2, 1);</w:t>
      </w:r>
      <w:r w:rsidRPr="00D62216">
        <w:rPr>
          <w:rPrChange w:id="8234" w:author="凡 张" w:date="2019-05-26T07:05:00Z">
            <w:rPr/>
          </w:rPrChange>
        </w:rPr>
        <w:br/>
        <w:t xml:space="preserve">        </w:t>
      </w:r>
      <w:proofErr w:type="spellStart"/>
      <w:r w:rsidRPr="00D62216">
        <w:rPr>
          <w:rPrChange w:id="8235" w:author="凡 张" w:date="2019-05-26T07:05:00Z">
            <w:rPr/>
          </w:rPrChange>
        </w:rPr>
        <w:t>imagesc</w:t>
      </w:r>
      <w:proofErr w:type="spellEnd"/>
      <w:r w:rsidRPr="00D62216">
        <w:rPr>
          <w:rPrChange w:id="8236" w:author="凡 张" w:date="2019-05-26T07:05:00Z">
            <w:rPr/>
          </w:rPrChange>
        </w:rPr>
        <w:t>(</w:t>
      </w:r>
      <w:proofErr w:type="spellStart"/>
      <w:r w:rsidRPr="00D62216">
        <w:rPr>
          <w:rPrChange w:id="8237" w:author="凡 张" w:date="2019-05-26T07:05:00Z">
            <w:rPr/>
          </w:rPrChange>
        </w:rPr>
        <w:t>figZeroPSFiltered</w:t>
      </w:r>
      <w:proofErr w:type="spellEnd"/>
      <w:r w:rsidRPr="00D62216">
        <w:rPr>
          <w:rPrChange w:id="8238" w:author="凡 张" w:date="2019-05-26T07:05:00Z">
            <w:rPr/>
          </w:rPrChange>
        </w:rPr>
        <w:t>, [0, 1]);</w:t>
      </w:r>
      <w:r w:rsidRPr="00D62216">
        <w:rPr>
          <w:rPrChange w:id="8239" w:author="凡 张" w:date="2019-05-26T07:05:00Z">
            <w:rPr/>
          </w:rPrChange>
        </w:rPr>
        <w:br/>
        <w:t xml:space="preserve">        title("Zero Phase-shift Filtered");</w:t>
      </w:r>
      <w:r w:rsidRPr="00D62216">
        <w:rPr>
          <w:rPrChange w:id="8240" w:author="凡 张" w:date="2019-05-26T07:05:00Z">
            <w:rPr/>
          </w:rPrChange>
        </w:rPr>
        <w:br/>
      </w:r>
      <w:r w:rsidRPr="00D62216">
        <w:rPr>
          <w:rPrChange w:id="8241" w:author="凡 张" w:date="2019-05-26T07:05:00Z">
            <w:rPr/>
          </w:rPrChange>
        </w:rPr>
        <w:br/>
        <w:t xml:space="preserve">        subplot(2, 2, 2)</w:t>
      </w:r>
      <w:r w:rsidRPr="00D62216">
        <w:rPr>
          <w:rPrChange w:id="8242" w:author="凡 张" w:date="2019-05-26T07:05:00Z">
            <w:rPr/>
          </w:rPrChange>
        </w:rPr>
        <w:br/>
        <w:t xml:space="preserve">        </w:t>
      </w:r>
      <w:proofErr w:type="spellStart"/>
      <w:r w:rsidRPr="00D62216">
        <w:rPr>
          <w:rPrChange w:id="8243" w:author="凡 张" w:date="2019-05-26T07:05:00Z">
            <w:rPr/>
          </w:rPrChange>
        </w:rPr>
        <w:t>imagesc</w:t>
      </w:r>
      <w:proofErr w:type="spellEnd"/>
      <w:r w:rsidRPr="00D62216">
        <w:rPr>
          <w:rPrChange w:id="8244" w:author="凡 张" w:date="2019-05-26T07:05:00Z">
            <w:rPr/>
          </w:rPrChange>
        </w:rPr>
        <w:t>(</w:t>
      </w:r>
      <w:proofErr w:type="spellStart"/>
      <w:r w:rsidRPr="00D62216">
        <w:rPr>
          <w:rPrChange w:id="8245" w:author="凡 张" w:date="2019-05-26T07:05:00Z">
            <w:rPr/>
          </w:rPrChange>
        </w:rPr>
        <w:t>figPiPSFiltered</w:t>
      </w:r>
      <w:proofErr w:type="spellEnd"/>
      <w:r w:rsidRPr="00D62216">
        <w:rPr>
          <w:rPrChange w:id="8246" w:author="凡 张" w:date="2019-05-26T07:05:00Z">
            <w:rPr/>
          </w:rPrChange>
        </w:rPr>
        <w:t>, [0, 1]);</w:t>
      </w:r>
      <w:r w:rsidRPr="00D62216">
        <w:rPr>
          <w:rPrChange w:id="8247" w:author="凡 张" w:date="2019-05-26T07:05:00Z">
            <w:rPr/>
          </w:rPrChange>
        </w:rPr>
        <w:br/>
        <w:t xml:space="preserve">        title("\pi Phase-shift Filtered ");</w:t>
      </w:r>
      <w:r w:rsidRPr="00D62216">
        <w:rPr>
          <w:rPrChange w:id="8248" w:author="凡 张" w:date="2019-05-26T07:05:00Z">
            <w:rPr/>
          </w:rPrChange>
        </w:rPr>
        <w:br/>
      </w:r>
      <w:r w:rsidRPr="00D62216">
        <w:rPr>
          <w:rPrChange w:id="8249" w:author="凡 张" w:date="2019-05-26T07:05:00Z">
            <w:rPr/>
          </w:rPrChange>
        </w:rPr>
        <w:br/>
        <w:t xml:space="preserve">        subplot(2, 2, 3)</w:t>
      </w:r>
      <w:r w:rsidRPr="00D62216">
        <w:rPr>
          <w:rPrChange w:id="8250" w:author="凡 张" w:date="2019-05-26T07:05:00Z">
            <w:rPr/>
          </w:rPrChange>
        </w:rPr>
        <w:br/>
        <w:t xml:space="preserve">        </w:t>
      </w:r>
      <w:proofErr w:type="spellStart"/>
      <w:r w:rsidRPr="00D62216">
        <w:rPr>
          <w:rPrChange w:id="8251" w:author="凡 张" w:date="2019-05-26T07:05:00Z">
            <w:rPr/>
          </w:rPrChange>
        </w:rPr>
        <w:t>imagesc</w:t>
      </w:r>
      <w:proofErr w:type="spellEnd"/>
      <w:r w:rsidRPr="00D62216">
        <w:rPr>
          <w:rPrChange w:id="8252" w:author="凡 张" w:date="2019-05-26T07:05:00Z">
            <w:rPr/>
          </w:rPrChange>
        </w:rPr>
        <w:t>(</w:t>
      </w:r>
      <w:proofErr w:type="spellStart"/>
      <w:r w:rsidRPr="00D62216">
        <w:rPr>
          <w:rPrChange w:id="8253" w:author="凡 张" w:date="2019-05-26T07:05:00Z">
            <w:rPr/>
          </w:rPrChange>
        </w:rPr>
        <w:t>figDeltaPSFiltered</w:t>
      </w:r>
      <w:proofErr w:type="spellEnd"/>
      <w:r w:rsidRPr="00D62216">
        <w:rPr>
          <w:rPrChange w:id="8254" w:author="凡 张" w:date="2019-05-26T07:05:00Z">
            <w:rPr/>
          </w:rPrChange>
        </w:rPr>
        <w:t>, [0, 1]);</w:t>
      </w:r>
      <w:r w:rsidRPr="00D62216">
        <w:rPr>
          <w:rPrChange w:id="8255" w:author="凡 张" w:date="2019-05-26T07:05:00Z">
            <w:rPr/>
          </w:rPrChange>
        </w:rPr>
        <w:br/>
        <w:t xml:space="preserve">        title("\delta Phase-shift Filtered");</w:t>
      </w:r>
      <w:r w:rsidRPr="00D62216">
        <w:rPr>
          <w:rPrChange w:id="8256" w:author="凡 张" w:date="2019-05-26T07:05:00Z">
            <w:rPr/>
          </w:rPrChange>
        </w:rPr>
        <w:br/>
      </w:r>
      <w:r w:rsidRPr="00D62216">
        <w:rPr>
          <w:rPrChange w:id="8257" w:author="凡 张" w:date="2019-05-26T07:05:00Z">
            <w:rPr/>
          </w:rPrChange>
        </w:rPr>
        <w:br/>
        <w:t xml:space="preserve">        subplot(2, 2, 4)</w:t>
      </w:r>
      <w:r w:rsidRPr="00D62216">
        <w:rPr>
          <w:rPrChange w:id="8258" w:author="凡 张" w:date="2019-05-26T07:05:00Z">
            <w:rPr/>
          </w:rPrChange>
        </w:rPr>
        <w:br/>
        <w:t xml:space="preserve">        </w:t>
      </w:r>
      <w:proofErr w:type="spellStart"/>
      <w:r w:rsidRPr="00D62216">
        <w:rPr>
          <w:rPrChange w:id="8259" w:author="凡 张" w:date="2019-05-26T07:05:00Z">
            <w:rPr/>
          </w:rPrChange>
        </w:rPr>
        <w:t>imagesc</w:t>
      </w:r>
      <w:proofErr w:type="spellEnd"/>
      <w:r w:rsidRPr="00D62216">
        <w:rPr>
          <w:rPrChange w:id="8260" w:author="凡 张" w:date="2019-05-26T07:05:00Z">
            <w:rPr/>
          </w:rPrChange>
        </w:rPr>
        <w:t>(</w:t>
      </w:r>
      <w:proofErr w:type="spellStart"/>
      <w:r w:rsidRPr="00D62216">
        <w:rPr>
          <w:rPrChange w:id="8261" w:author="凡 张" w:date="2019-05-26T07:05:00Z">
            <w:rPr/>
          </w:rPrChange>
        </w:rPr>
        <w:t>figDeltaPiPSFiltered</w:t>
      </w:r>
      <w:proofErr w:type="spellEnd"/>
      <w:r w:rsidRPr="00D62216">
        <w:rPr>
          <w:rPrChange w:id="8262" w:author="凡 张" w:date="2019-05-26T07:05:00Z">
            <w:rPr/>
          </w:rPrChange>
        </w:rPr>
        <w:t>, [0, 1]);</w:t>
      </w:r>
      <w:r w:rsidRPr="00D62216">
        <w:rPr>
          <w:rPrChange w:id="8263" w:author="凡 张" w:date="2019-05-26T07:05:00Z">
            <w:rPr/>
          </w:rPrChange>
        </w:rPr>
        <w:br/>
        <w:t xml:space="preserve">        title("\delta + \pi Phase-shift Filtered")</w:t>
      </w:r>
      <w:r w:rsidRPr="00D62216">
        <w:rPr>
          <w:rPrChange w:id="8264" w:author="凡 张" w:date="2019-05-26T07:05:00Z">
            <w:rPr/>
          </w:rPrChange>
        </w:rPr>
        <w:br/>
        <w:t xml:space="preserve">    end</w:t>
      </w:r>
      <w:r w:rsidRPr="00D62216">
        <w:rPr>
          <w:rPrChange w:id="8265" w:author="凡 张" w:date="2019-05-26T07:05:00Z">
            <w:rPr/>
          </w:rPrChange>
        </w:rPr>
        <w:br/>
      </w:r>
      <w:proofErr w:type="spellStart"/>
      <w:r w:rsidRPr="00D62216">
        <w:rPr>
          <w:rPrChange w:id="8266" w:author="凡 张" w:date="2019-05-26T07:05:00Z">
            <w:rPr/>
          </w:rPrChange>
        </w:rPr>
        <w:t>end</w:t>
      </w:r>
      <w:proofErr w:type="spellEnd"/>
    </w:p>
    <w:p w:rsidR="00541F1A" w:rsidRPr="00D62216" w:rsidRDefault="00541F1A" w:rsidP="00D5535B">
      <w:pPr>
        <w:pStyle w:val="aff8"/>
        <w:ind w:firstLine="480"/>
        <w:rPr>
          <w:rPrChange w:id="8267" w:author="凡 张" w:date="2019-05-26T07:05:00Z">
            <w:rPr/>
          </w:rPrChange>
        </w:rPr>
      </w:pPr>
      <w:r w:rsidRPr="00D62216">
        <w:rPr>
          <w:rPrChange w:id="8268" w:author="凡 张" w:date="2019-05-26T07:05:00Z">
            <w:rPr/>
          </w:rPrChange>
        </w:rPr>
        <w:t>Remove stipes and other noises in the superimposed images by</w:t>
      </w:r>
      <w:bookmarkStart w:id="8269" w:name="_Toc9426955"/>
      <w:r w:rsidRPr="00D62216">
        <w:rPr>
          <w:rPrChange w:id="8270" w:author="凡 张" w:date="2019-05-26T07:05:00Z">
            <w:rPr/>
          </w:rPrChange>
        </w:rPr>
        <w:t xml:space="preserve"> SWT-FFT filtering </w:t>
      </w:r>
      <w:r w:rsidRPr="00D62216">
        <w:rPr>
          <w:rPrChange w:id="8271" w:author="凡 张" w:date="2019-05-26T07:05:00Z">
            <w:rPr/>
          </w:rPrChange>
        </w:rPr>
        <w:lastRenderedPageBreak/>
        <w:t>method.</w:t>
      </w:r>
      <w:bookmarkEnd w:id="8269"/>
    </w:p>
    <w:p w:rsidR="00541F1A" w:rsidRPr="00D62216" w:rsidRDefault="00541F1A" w:rsidP="00D5535B">
      <w:pPr>
        <w:pStyle w:val="aff8"/>
        <w:ind w:firstLine="480"/>
        <w:rPr>
          <w:rPrChange w:id="8272" w:author="凡 张" w:date="2019-05-26T07:05:00Z">
            <w:rPr/>
          </w:rPrChange>
        </w:rPr>
      </w:pPr>
      <w:r w:rsidRPr="00D62216">
        <w:rPr>
          <w:rPrChange w:id="8273" w:author="凡 张" w:date="2019-05-26T07:05:00Z">
            <w:rPr/>
          </w:rPrChange>
        </w:rPr>
        <w:t>% Input:</w:t>
      </w:r>
      <w:r w:rsidRPr="00D62216">
        <w:rPr>
          <w:rPrChange w:id="8274" w:author="凡 张" w:date="2019-05-26T07:05:00Z">
            <w:rPr/>
          </w:rPrChange>
        </w:rPr>
        <w:br/>
        <w:t>% fig    - the superimposed figure matrix</w:t>
      </w:r>
      <w:r w:rsidRPr="00D62216">
        <w:rPr>
          <w:rPrChange w:id="8275" w:author="凡 张" w:date="2019-05-26T07:05:00Z">
            <w:rPr/>
          </w:rPrChange>
        </w:rPr>
        <w:br/>
        <w:t xml:space="preserve">%  </w:t>
      </w:r>
      <w:proofErr w:type="spellStart"/>
      <w:r w:rsidRPr="00D62216">
        <w:rPr>
          <w:rPrChange w:id="8276" w:author="凡 张" w:date="2019-05-26T07:05:00Z">
            <w:rPr/>
          </w:rPrChange>
        </w:rPr>
        <w:t>decNum</w:t>
      </w:r>
      <w:proofErr w:type="spellEnd"/>
      <w:r w:rsidRPr="00D62216">
        <w:rPr>
          <w:rPrChange w:id="8277" w:author="凡 张" w:date="2019-05-26T07:05:00Z">
            <w:rPr/>
          </w:rPrChange>
        </w:rPr>
        <w:t xml:space="preserve"> - the decomposition level number, an </w:t>
      </w:r>
      <w:proofErr w:type="spellStart"/>
      <w:r w:rsidRPr="00D62216">
        <w:rPr>
          <w:rPrChange w:id="8278" w:author="凡 张" w:date="2019-05-26T07:05:00Z">
            <w:rPr/>
          </w:rPrChange>
        </w:rPr>
        <w:t>interger</w:t>
      </w:r>
      <w:proofErr w:type="spellEnd"/>
      <w:r w:rsidRPr="00D62216">
        <w:rPr>
          <w:rPrChange w:id="8279" w:author="凡 张" w:date="2019-05-26T07:05:00Z">
            <w:rPr/>
          </w:rPrChange>
        </w:rPr>
        <w:br/>
        <w:t xml:space="preserve">%  </w:t>
      </w:r>
      <w:proofErr w:type="spellStart"/>
      <w:r w:rsidRPr="00D62216">
        <w:rPr>
          <w:rPrChange w:id="8280" w:author="凡 张" w:date="2019-05-26T07:05:00Z">
            <w:rPr/>
          </w:rPrChange>
        </w:rPr>
        <w:t>wName</w:t>
      </w:r>
      <w:proofErr w:type="spellEnd"/>
      <w:r w:rsidRPr="00D62216">
        <w:rPr>
          <w:rPrChange w:id="8281" w:author="凡 张" w:date="2019-05-26T07:05:00Z">
            <w:rPr/>
          </w:rPrChange>
        </w:rPr>
        <w:t xml:space="preserve">  - the </w:t>
      </w:r>
      <w:proofErr w:type="spellStart"/>
      <w:r w:rsidRPr="00D62216">
        <w:rPr>
          <w:rPrChange w:id="8282" w:author="凡 张" w:date="2019-05-26T07:05:00Z">
            <w:rPr/>
          </w:rPrChange>
        </w:rPr>
        <w:t>wavelt</w:t>
      </w:r>
      <w:proofErr w:type="spellEnd"/>
      <w:r w:rsidRPr="00D62216">
        <w:rPr>
          <w:rPrChange w:id="8283" w:author="凡 张" w:date="2019-05-26T07:05:00Z">
            <w:rPr/>
          </w:rPrChange>
        </w:rPr>
        <w:t xml:space="preserve"> function name, 'db5', 'db12'</w:t>
      </w:r>
      <w:r w:rsidRPr="00D62216">
        <w:rPr>
          <w:rPrChange w:id="8284" w:author="凡 张" w:date="2019-05-26T07:05:00Z">
            <w:rPr/>
          </w:rPrChange>
        </w:rPr>
        <w:br/>
        <w:t>%  sigma  - the gaussian damping factor</w:t>
      </w:r>
      <w:r w:rsidRPr="00D62216">
        <w:rPr>
          <w:rPrChange w:id="8285" w:author="凡 张" w:date="2019-05-26T07:05:00Z">
            <w:rPr/>
          </w:rPrChange>
        </w:rPr>
        <w:br/>
        <w:t xml:space="preserve">function </w:t>
      </w:r>
      <w:proofErr w:type="spellStart"/>
      <w:r w:rsidRPr="00D62216">
        <w:rPr>
          <w:rPrChange w:id="8286" w:author="凡 张" w:date="2019-05-26T07:05:00Z">
            <w:rPr/>
          </w:rPrChange>
        </w:rPr>
        <w:t>figFiltered</w:t>
      </w:r>
      <w:proofErr w:type="spellEnd"/>
      <w:r w:rsidRPr="00D62216">
        <w:rPr>
          <w:rPrChange w:id="8287" w:author="凡 张" w:date="2019-05-26T07:05:00Z">
            <w:rPr/>
          </w:rPrChange>
        </w:rPr>
        <w:t xml:space="preserve"> = SWTFFT(fig, </w:t>
      </w:r>
      <w:proofErr w:type="spellStart"/>
      <w:r w:rsidRPr="00D62216">
        <w:rPr>
          <w:rPrChange w:id="8288" w:author="凡 张" w:date="2019-05-26T07:05:00Z">
            <w:rPr/>
          </w:rPrChange>
        </w:rPr>
        <w:t>decNum</w:t>
      </w:r>
      <w:proofErr w:type="spellEnd"/>
      <w:r w:rsidRPr="00D62216">
        <w:rPr>
          <w:rPrChange w:id="8289" w:author="凡 张" w:date="2019-05-26T07:05:00Z">
            <w:rPr/>
          </w:rPrChange>
        </w:rPr>
        <w:t xml:space="preserve">, </w:t>
      </w:r>
      <w:proofErr w:type="spellStart"/>
      <w:r w:rsidRPr="00D62216">
        <w:rPr>
          <w:rPrChange w:id="8290" w:author="凡 张" w:date="2019-05-26T07:05:00Z">
            <w:rPr/>
          </w:rPrChange>
        </w:rPr>
        <w:t>wName</w:t>
      </w:r>
      <w:proofErr w:type="spellEnd"/>
      <w:r w:rsidRPr="00D62216">
        <w:rPr>
          <w:rPrChange w:id="8291" w:author="凡 张" w:date="2019-05-26T07:05:00Z">
            <w:rPr/>
          </w:rPrChange>
        </w:rPr>
        <w:t>, sigma)</w:t>
      </w:r>
      <w:r w:rsidRPr="00D62216">
        <w:rPr>
          <w:rPrChange w:id="8292" w:author="凡 张" w:date="2019-05-26T07:05:00Z">
            <w:rPr/>
          </w:rPrChange>
        </w:rPr>
        <w:br/>
        <w:t xml:space="preserve">    % wavelet </w:t>
      </w:r>
      <w:proofErr w:type="spellStart"/>
      <w:r w:rsidRPr="00D62216">
        <w:rPr>
          <w:rPrChange w:id="8293" w:author="凡 张" w:date="2019-05-26T07:05:00Z">
            <w:rPr/>
          </w:rPrChange>
        </w:rPr>
        <w:t>decompostion</w:t>
      </w:r>
      <w:proofErr w:type="spellEnd"/>
      <w:r w:rsidRPr="00D62216">
        <w:rPr>
          <w:rPrChange w:id="8294" w:author="凡 张" w:date="2019-05-26T07:05:00Z">
            <w:rPr/>
          </w:rPrChange>
        </w:rPr>
        <w:br/>
        <w:t xml:space="preserve">    [A, H, V, D] = swt2(fig, </w:t>
      </w:r>
      <w:proofErr w:type="spellStart"/>
      <w:r w:rsidRPr="00D62216">
        <w:rPr>
          <w:rPrChange w:id="8295" w:author="凡 张" w:date="2019-05-26T07:05:00Z">
            <w:rPr/>
          </w:rPrChange>
        </w:rPr>
        <w:t>decNum</w:t>
      </w:r>
      <w:proofErr w:type="spellEnd"/>
      <w:r w:rsidRPr="00D62216">
        <w:rPr>
          <w:rPrChange w:id="8296" w:author="凡 张" w:date="2019-05-26T07:05:00Z">
            <w:rPr/>
          </w:rPrChange>
        </w:rPr>
        <w:t xml:space="preserve">, </w:t>
      </w:r>
      <w:proofErr w:type="spellStart"/>
      <w:r w:rsidRPr="00D62216">
        <w:rPr>
          <w:rPrChange w:id="8297" w:author="凡 张" w:date="2019-05-26T07:05:00Z">
            <w:rPr/>
          </w:rPrChange>
        </w:rPr>
        <w:t>wName</w:t>
      </w:r>
      <w:proofErr w:type="spellEnd"/>
      <w:r w:rsidRPr="00D62216">
        <w:rPr>
          <w:rPrChange w:id="8298" w:author="凡 张" w:date="2019-05-26T07:05:00Z">
            <w:rPr/>
          </w:rPrChange>
        </w:rPr>
        <w:t>);</w:t>
      </w:r>
      <w:r w:rsidRPr="00D62216">
        <w:rPr>
          <w:rPrChange w:id="8299" w:author="凡 张" w:date="2019-05-26T07:05:00Z">
            <w:rPr/>
          </w:rPrChange>
        </w:rPr>
        <w:br/>
      </w:r>
      <w:r w:rsidRPr="00D62216">
        <w:rPr>
          <w:rPrChange w:id="8300" w:author="凡 张" w:date="2019-05-26T07:05:00Z">
            <w:rPr/>
          </w:rPrChange>
        </w:rPr>
        <w:br/>
        <w:t xml:space="preserve">    % </w:t>
      </w:r>
      <w:proofErr w:type="spellStart"/>
      <w:r w:rsidRPr="00D62216">
        <w:rPr>
          <w:rPrChange w:id="8301" w:author="凡 张" w:date="2019-05-26T07:05:00Z">
            <w:rPr/>
          </w:rPrChange>
        </w:rPr>
        <w:t>fourier</w:t>
      </w:r>
      <w:proofErr w:type="spellEnd"/>
      <w:r w:rsidRPr="00D62216">
        <w:rPr>
          <w:rPrChange w:id="8302" w:author="凡 张" w:date="2019-05-26T07:05:00Z">
            <w:rPr/>
          </w:rPrChange>
        </w:rPr>
        <w:t xml:space="preserve"> transform</w:t>
      </w:r>
      <w:r w:rsidRPr="00D62216">
        <w:rPr>
          <w:rPrChange w:id="8303" w:author="凡 张" w:date="2019-05-26T07:05:00Z">
            <w:rPr/>
          </w:rPrChange>
        </w:rPr>
        <w:br/>
        <w:t xml:space="preserve">    </w:t>
      </w:r>
      <w:proofErr w:type="spellStart"/>
      <w:r w:rsidRPr="00D62216">
        <w:rPr>
          <w:rPrChange w:id="8304" w:author="凡 张" w:date="2019-05-26T07:05:00Z">
            <w:rPr/>
          </w:rPrChange>
        </w:rPr>
        <w:t>HDamped</w:t>
      </w:r>
      <w:proofErr w:type="spellEnd"/>
      <w:r w:rsidRPr="00D62216">
        <w:rPr>
          <w:rPrChange w:id="8305" w:author="凡 张" w:date="2019-05-26T07:05:00Z">
            <w:rPr/>
          </w:rPrChange>
        </w:rPr>
        <w:t xml:space="preserve"> = zeros(size(H)); % only need to look at the horizontal </w:t>
      </w:r>
      <w:proofErr w:type="spellStart"/>
      <w:r w:rsidRPr="00D62216">
        <w:rPr>
          <w:rPrChange w:id="8306" w:author="凡 张" w:date="2019-05-26T07:05:00Z">
            <w:rPr/>
          </w:rPrChange>
        </w:rPr>
        <w:t>coeffecient</w:t>
      </w:r>
      <w:proofErr w:type="spellEnd"/>
      <w:r w:rsidRPr="00D62216">
        <w:rPr>
          <w:rPrChange w:id="8307" w:author="凡 张" w:date="2019-05-26T07:05:00Z">
            <w:rPr/>
          </w:rPrChange>
        </w:rPr>
        <w:br/>
      </w:r>
      <w:r w:rsidRPr="00D62216">
        <w:rPr>
          <w:rPrChange w:id="8308" w:author="凡 张" w:date="2019-05-26T07:05:00Z">
            <w:rPr/>
          </w:rPrChange>
        </w:rPr>
        <w:br/>
        <w:t xml:space="preserve">    for </w:t>
      </w:r>
      <w:proofErr w:type="spellStart"/>
      <w:r w:rsidRPr="00D62216">
        <w:rPr>
          <w:rPrChange w:id="8309" w:author="凡 张" w:date="2019-05-26T07:05:00Z">
            <w:rPr/>
          </w:rPrChange>
        </w:rPr>
        <w:t>i</w:t>
      </w:r>
      <w:proofErr w:type="spellEnd"/>
      <w:r w:rsidRPr="00D62216">
        <w:rPr>
          <w:rPrChange w:id="8310" w:author="凡 张" w:date="2019-05-26T07:05:00Z">
            <w:rPr/>
          </w:rPrChange>
        </w:rPr>
        <w:t xml:space="preserve"> = 1:decNum</w:t>
      </w:r>
      <w:r w:rsidRPr="00D62216">
        <w:rPr>
          <w:rPrChange w:id="8311" w:author="凡 张" w:date="2019-05-26T07:05:00Z">
            <w:rPr/>
          </w:rPrChange>
        </w:rPr>
        <w:br/>
        <w:t xml:space="preserve">        % FFT</w:t>
      </w:r>
      <w:r w:rsidRPr="00D62216">
        <w:rPr>
          <w:rPrChange w:id="8312" w:author="凡 张" w:date="2019-05-26T07:05:00Z">
            <w:rPr/>
          </w:rPrChange>
        </w:rPr>
        <w:br/>
        <w:t xml:space="preserve">        </w:t>
      </w:r>
      <w:proofErr w:type="spellStart"/>
      <w:r w:rsidRPr="00D62216">
        <w:rPr>
          <w:rPrChange w:id="8313" w:author="凡 张" w:date="2019-05-26T07:05:00Z">
            <w:rPr/>
          </w:rPrChange>
        </w:rPr>
        <w:t>HFFTed</w:t>
      </w:r>
      <w:proofErr w:type="spellEnd"/>
      <w:r w:rsidRPr="00D62216">
        <w:rPr>
          <w:rPrChange w:id="8314" w:author="凡 张" w:date="2019-05-26T07:05:00Z">
            <w:rPr/>
          </w:rPrChange>
        </w:rPr>
        <w:t xml:space="preserve"> = </w:t>
      </w:r>
      <w:proofErr w:type="spellStart"/>
      <w:r w:rsidRPr="00D62216">
        <w:rPr>
          <w:rPrChange w:id="8315" w:author="凡 张" w:date="2019-05-26T07:05:00Z">
            <w:rPr/>
          </w:rPrChange>
        </w:rPr>
        <w:t>fft</w:t>
      </w:r>
      <w:proofErr w:type="spellEnd"/>
      <w:r w:rsidRPr="00D62216">
        <w:rPr>
          <w:rPrChange w:id="8316" w:author="凡 张" w:date="2019-05-26T07:05:00Z">
            <w:rPr/>
          </w:rPrChange>
        </w:rPr>
        <w:t xml:space="preserve">(H(:, :, </w:t>
      </w:r>
      <w:proofErr w:type="spellStart"/>
      <w:r w:rsidRPr="00D62216">
        <w:rPr>
          <w:rPrChange w:id="8317" w:author="凡 张" w:date="2019-05-26T07:05:00Z">
            <w:rPr/>
          </w:rPrChange>
        </w:rPr>
        <w:t>i</w:t>
      </w:r>
      <w:proofErr w:type="spellEnd"/>
      <w:r w:rsidRPr="00D62216">
        <w:rPr>
          <w:rPrChange w:id="8318" w:author="凡 张" w:date="2019-05-26T07:05:00Z">
            <w:rPr/>
          </w:rPrChange>
        </w:rPr>
        <w:t>));</w:t>
      </w:r>
      <w:r w:rsidRPr="00D62216">
        <w:rPr>
          <w:rPrChange w:id="8319" w:author="凡 张" w:date="2019-05-26T07:05:00Z">
            <w:rPr/>
          </w:rPrChange>
        </w:rPr>
        <w:br/>
        <w:t xml:space="preserve">        </w:t>
      </w:r>
      <w:proofErr w:type="spellStart"/>
      <w:r w:rsidRPr="00D62216">
        <w:rPr>
          <w:rPrChange w:id="8320" w:author="凡 张" w:date="2019-05-26T07:05:00Z">
            <w:rPr/>
          </w:rPrChange>
        </w:rPr>
        <w:t>HFFTed</w:t>
      </w:r>
      <w:proofErr w:type="spellEnd"/>
      <w:r w:rsidRPr="00D62216">
        <w:rPr>
          <w:rPrChange w:id="8321" w:author="凡 张" w:date="2019-05-26T07:05:00Z">
            <w:rPr/>
          </w:rPrChange>
        </w:rPr>
        <w:t xml:space="preserve"> = </w:t>
      </w:r>
      <w:proofErr w:type="spellStart"/>
      <w:r w:rsidRPr="00D62216">
        <w:rPr>
          <w:rPrChange w:id="8322" w:author="凡 张" w:date="2019-05-26T07:05:00Z">
            <w:rPr/>
          </w:rPrChange>
        </w:rPr>
        <w:t>fftshift</w:t>
      </w:r>
      <w:proofErr w:type="spellEnd"/>
      <w:r w:rsidRPr="00D62216">
        <w:rPr>
          <w:rPrChange w:id="8323" w:author="凡 张" w:date="2019-05-26T07:05:00Z">
            <w:rPr/>
          </w:rPrChange>
        </w:rPr>
        <w:t>(</w:t>
      </w:r>
      <w:proofErr w:type="spellStart"/>
      <w:r w:rsidRPr="00D62216">
        <w:rPr>
          <w:rPrChange w:id="8324" w:author="凡 张" w:date="2019-05-26T07:05:00Z">
            <w:rPr/>
          </w:rPrChange>
        </w:rPr>
        <w:t>HFFTed</w:t>
      </w:r>
      <w:proofErr w:type="spellEnd"/>
      <w:r w:rsidRPr="00D62216">
        <w:rPr>
          <w:rPrChange w:id="8325" w:author="凡 张" w:date="2019-05-26T07:05:00Z">
            <w:rPr/>
          </w:rPrChange>
        </w:rPr>
        <w:t>);</w:t>
      </w:r>
      <w:r w:rsidRPr="00D62216">
        <w:rPr>
          <w:rPrChange w:id="8326" w:author="凡 张" w:date="2019-05-26T07:05:00Z">
            <w:rPr/>
          </w:rPrChange>
        </w:rPr>
        <w:br/>
        <w:t xml:space="preserve">        [M, N] = size(</w:t>
      </w:r>
      <w:proofErr w:type="spellStart"/>
      <w:r w:rsidRPr="00D62216">
        <w:rPr>
          <w:rPrChange w:id="8327" w:author="凡 张" w:date="2019-05-26T07:05:00Z">
            <w:rPr/>
          </w:rPrChange>
        </w:rPr>
        <w:t>HFFTed</w:t>
      </w:r>
      <w:proofErr w:type="spellEnd"/>
      <w:r w:rsidRPr="00D62216">
        <w:rPr>
          <w:rPrChange w:id="8328" w:author="凡 张" w:date="2019-05-26T07:05:00Z">
            <w:rPr/>
          </w:rPrChange>
        </w:rPr>
        <w:t>);</w:t>
      </w:r>
      <w:r w:rsidRPr="00D62216">
        <w:rPr>
          <w:rPrChange w:id="8329" w:author="凡 张" w:date="2019-05-26T07:05:00Z">
            <w:rPr/>
          </w:rPrChange>
        </w:rPr>
        <w:br/>
      </w:r>
      <w:r w:rsidRPr="00D62216">
        <w:rPr>
          <w:rPrChange w:id="8330" w:author="凡 张" w:date="2019-05-26T07:05:00Z">
            <w:rPr/>
          </w:rPrChange>
        </w:rPr>
        <w:br/>
        <w:t xml:space="preserve">        % damping of horizontal stipe</w:t>
      </w:r>
      <w:r w:rsidRPr="00D62216">
        <w:rPr>
          <w:rPrChange w:id="8331" w:author="凡 张" w:date="2019-05-26T07:05:00Z">
            <w:rPr/>
          </w:rPrChange>
        </w:rPr>
        <w:br/>
        <w:t xml:space="preserve">        </w:t>
      </w:r>
      <w:proofErr w:type="spellStart"/>
      <w:r w:rsidRPr="00D62216">
        <w:rPr>
          <w:rPrChange w:id="8332" w:author="凡 张" w:date="2019-05-26T07:05:00Z">
            <w:rPr/>
          </w:rPrChange>
        </w:rPr>
        <w:t>gaussianDampingX</w:t>
      </w:r>
      <w:proofErr w:type="spellEnd"/>
      <w:r w:rsidRPr="00D62216">
        <w:rPr>
          <w:rPrChange w:id="8333" w:author="凡 张" w:date="2019-05-26T07:05:00Z">
            <w:rPr/>
          </w:rPrChange>
        </w:rPr>
        <w:t xml:space="preserve"> = -floor(M / 2) : -floor(M / 2) + M  - 1;</w:t>
      </w:r>
      <w:r w:rsidRPr="00D62216">
        <w:rPr>
          <w:rPrChange w:id="8334" w:author="凡 张" w:date="2019-05-26T07:05:00Z">
            <w:rPr/>
          </w:rPrChange>
        </w:rPr>
        <w:br/>
        <w:t xml:space="preserve">        </w:t>
      </w:r>
      <w:proofErr w:type="spellStart"/>
      <w:r w:rsidRPr="00D62216">
        <w:rPr>
          <w:rPrChange w:id="8335" w:author="凡 张" w:date="2019-05-26T07:05:00Z">
            <w:rPr/>
          </w:rPrChange>
        </w:rPr>
        <w:t>gaussianDampingY</w:t>
      </w:r>
      <w:proofErr w:type="spellEnd"/>
      <w:r w:rsidRPr="00D62216">
        <w:rPr>
          <w:rPrChange w:id="8336" w:author="凡 张" w:date="2019-05-26T07:05:00Z">
            <w:rPr/>
          </w:rPrChange>
        </w:rPr>
        <w:t xml:space="preserve"> = </w:t>
      </w:r>
      <w:proofErr w:type="spellStart"/>
      <w:r w:rsidRPr="00D62216">
        <w:rPr>
          <w:rPrChange w:id="8337" w:author="凡 张" w:date="2019-05-26T07:05:00Z">
            <w:rPr/>
          </w:rPrChange>
        </w:rPr>
        <w:t>normpdf</w:t>
      </w:r>
      <w:proofErr w:type="spellEnd"/>
      <w:r w:rsidRPr="00D62216">
        <w:rPr>
          <w:rPrChange w:id="8338" w:author="凡 张" w:date="2019-05-26T07:05:00Z">
            <w:rPr/>
          </w:rPrChange>
        </w:rPr>
        <w:t>(</w:t>
      </w:r>
      <w:proofErr w:type="spellStart"/>
      <w:r w:rsidRPr="00D62216">
        <w:rPr>
          <w:rPrChange w:id="8339" w:author="凡 张" w:date="2019-05-26T07:05:00Z">
            <w:rPr/>
          </w:rPrChange>
        </w:rPr>
        <w:t>gaussianDampingX</w:t>
      </w:r>
      <w:proofErr w:type="spellEnd"/>
      <w:r w:rsidRPr="00D62216">
        <w:rPr>
          <w:rPrChange w:id="8340" w:author="凡 张" w:date="2019-05-26T07:05:00Z">
            <w:rPr/>
          </w:rPrChange>
        </w:rPr>
        <w:t>, 0, sigma);</w:t>
      </w:r>
      <w:r w:rsidRPr="00D62216">
        <w:rPr>
          <w:rPrChange w:id="8341" w:author="凡 张" w:date="2019-05-26T07:05:00Z">
            <w:rPr/>
          </w:rPrChange>
        </w:rPr>
        <w:br/>
        <w:t xml:space="preserve">        gaussianDamping2D = </w:t>
      </w:r>
      <w:proofErr w:type="spellStart"/>
      <w:r w:rsidRPr="00D62216">
        <w:rPr>
          <w:rPrChange w:id="8342" w:author="凡 张" w:date="2019-05-26T07:05:00Z">
            <w:rPr/>
          </w:rPrChange>
        </w:rPr>
        <w:t>repmat</w:t>
      </w:r>
      <w:proofErr w:type="spellEnd"/>
      <w:r w:rsidRPr="00D62216">
        <w:rPr>
          <w:rPrChange w:id="8343" w:author="凡 张" w:date="2019-05-26T07:05:00Z">
            <w:rPr/>
          </w:rPrChange>
        </w:rPr>
        <w:t>(</w:t>
      </w:r>
      <w:proofErr w:type="spellStart"/>
      <w:r w:rsidRPr="00D62216">
        <w:rPr>
          <w:rPrChange w:id="8344" w:author="凡 张" w:date="2019-05-26T07:05:00Z">
            <w:rPr/>
          </w:rPrChange>
        </w:rPr>
        <w:t>gaussianDampingY</w:t>
      </w:r>
      <w:proofErr w:type="spellEnd"/>
      <w:r w:rsidRPr="00D62216">
        <w:rPr>
          <w:rPrChange w:id="8345" w:author="凡 张" w:date="2019-05-26T07:05:00Z">
            <w:rPr/>
          </w:rPrChange>
        </w:rPr>
        <w:t>', 1,  N);</w:t>
      </w:r>
      <w:r w:rsidRPr="00D62216">
        <w:rPr>
          <w:rPrChange w:id="8346" w:author="凡 张" w:date="2019-05-26T07:05:00Z">
            <w:rPr/>
          </w:rPrChange>
        </w:rPr>
        <w:br/>
      </w:r>
      <w:r w:rsidRPr="00D62216">
        <w:rPr>
          <w:rPrChange w:id="8347" w:author="凡 张" w:date="2019-05-26T07:05:00Z">
            <w:rPr/>
          </w:rPrChange>
        </w:rPr>
        <w:br/>
        <w:t xml:space="preserve">       </w:t>
      </w:r>
      <w:proofErr w:type="spellStart"/>
      <w:r w:rsidRPr="00D62216">
        <w:rPr>
          <w:rPrChange w:id="8348" w:author="凡 张" w:date="2019-05-26T07:05:00Z">
            <w:rPr/>
          </w:rPrChange>
        </w:rPr>
        <w:t>HFFTed</w:t>
      </w:r>
      <w:proofErr w:type="spellEnd"/>
      <w:r w:rsidRPr="00D62216">
        <w:rPr>
          <w:rPrChange w:id="8349" w:author="凡 张" w:date="2019-05-26T07:05:00Z">
            <w:rPr/>
          </w:rPrChange>
        </w:rPr>
        <w:t xml:space="preserve"> = </w:t>
      </w:r>
      <w:proofErr w:type="spellStart"/>
      <w:r w:rsidRPr="00D62216">
        <w:rPr>
          <w:rPrChange w:id="8350" w:author="凡 张" w:date="2019-05-26T07:05:00Z">
            <w:rPr/>
          </w:rPrChange>
        </w:rPr>
        <w:t>HFFTed</w:t>
      </w:r>
      <w:proofErr w:type="spellEnd"/>
      <w:r w:rsidRPr="00D62216">
        <w:rPr>
          <w:rPrChange w:id="8351" w:author="凡 张" w:date="2019-05-26T07:05:00Z">
            <w:rPr/>
          </w:rPrChange>
        </w:rPr>
        <w:t xml:space="preserve"> .* gaussianDamping2D;</w:t>
      </w:r>
      <w:r w:rsidRPr="00D62216">
        <w:rPr>
          <w:rPrChange w:id="8352" w:author="凡 张" w:date="2019-05-26T07:05:00Z">
            <w:rPr/>
          </w:rPrChange>
        </w:rPr>
        <w:br/>
        <w:t xml:space="preserve">       %inverse FFT</w:t>
      </w:r>
      <w:r w:rsidRPr="00D62216">
        <w:rPr>
          <w:rPrChange w:id="8353" w:author="凡 张" w:date="2019-05-26T07:05:00Z">
            <w:rPr/>
          </w:rPrChange>
        </w:rPr>
        <w:br/>
        <w:t xml:space="preserve">       </w:t>
      </w:r>
      <w:proofErr w:type="spellStart"/>
      <w:r w:rsidRPr="00D62216">
        <w:rPr>
          <w:rPrChange w:id="8354" w:author="凡 张" w:date="2019-05-26T07:05:00Z">
            <w:rPr/>
          </w:rPrChange>
        </w:rPr>
        <w:t>HFFTed</w:t>
      </w:r>
      <w:proofErr w:type="spellEnd"/>
      <w:r w:rsidRPr="00D62216">
        <w:rPr>
          <w:rPrChange w:id="8355" w:author="凡 张" w:date="2019-05-26T07:05:00Z">
            <w:rPr/>
          </w:rPrChange>
        </w:rPr>
        <w:t xml:space="preserve"> = </w:t>
      </w:r>
      <w:proofErr w:type="spellStart"/>
      <w:r w:rsidRPr="00D62216">
        <w:rPr>
          <w:rPrChange w:id="8356" w:author="凡 张" w:date="2019-05-26T07:05:00Z">
            <w:rPr/>
          </w:rPrChange>
        </w:rPr>
        <w:t>ifftshift</w:t>
      </w:r>
      <w:proofErr w:type="spellEnd"/>
      <w:r w:rsidRPr="00D62216">
        <w:rPr>
          <w:rPrChange w:id="8357" w:author="凡 张" w:date="2019-05-26T07:05:00Z">
            <w:rPr/>
          </w:rPrChange>
        </w:rPr>
        <w:t>(</w:t>
      </w:r>
      <w:proofErr w:type="spellStart"/>
      <w:r w:rsidRPr="00D62216">
        <w:rPr>
          <w:rPrChange w:id="8358" w:author="凡 张" w:date="2019-05-26T07:05:00Z">
            <w:rPr/>
          </w:rPrChange>
        </w:rPr>
        <w:t>HFFTed</w:t>
      </w:r>
      <w:proofErr w:type="spellEnd"/>
      <w:r w:rsidRPr="00D62216">
        <w:rPr>
          <w:rPrChange w:id="8359" w:author="凡 张" w:date="2019-05-26T07:05:00Z">
            <w:rPr/>
          </w:rPrChange>
        </w:rPr>
        <w:t>);</w:t>
      </w:r>
      <w:r w:rsidRPr="00D62216">
        <w:rPr>
          <w:rPrChange w:id="8360" w:author="凡 张" w:date="2019-05-26T07:05:00Z">
            <w:rPr/>
          </w:rPrChange>
        </w:rPr>
        <w:br/>
        <w:t xml:space="preserve">       </w:t>
      </w:r>
      <w:proofErr w:type="spellStart"/>
      <w:r w:rsidRPr="00D62216">
        <w:rPr>
          <w:rPrChange w:id="8361" w:author="凡 张" w:date="2019-05-26T07:05:00Z">
            <w:rPr/>
          </w:rPrChange>
        </w:rPr>
        <w:t>HDamped</w:t>
      </w:r>
      <w:proofErr w:type="spellEnd"/>
      <w:r w:rsidRPr="00D62216">
        <w:rPr>
          <w:rPrChange w:id="8362" w:author="凡 张" w:date="2019-05-26T07:05:00Z">
            <w:rPr/>
          </w:rPrChange>
        </w:rPr>
        <w:t xml:space="preserve">(:, :, </w:t>
      </w:r>
      <w:proofErr w:type="spellStart"/>
      <w:r w:rsidRPr="00D62216">
        <w:rPr>
          <w:rPrChange w:id="8363" w:author="凡 张" w:date="2019-05-26T07:05:00Z">
            <w:rPr/>
          </w:rPrChange>
        </w:rPr>
        <w:t>i</w:t>
      </w:r>
      <w:proofErr w:type="spellEnd"/>
      <w:r w:rsidRPr="00D62216">
        <w:rPr>
          <w:rPrChange w:id="8364" w:author="凡 张" w:date="2019-05-26T07:05:00Z">
            <w:rPr/>
          </w:rPrChange>
        </w:rPr>
        <w:t xml:space="preserve">) = </w:t>
      </w:r>
      <w:proofErr w:type="spellStart"/>
      <w:r w:rsidRPr="00D62216">
        <w:rPr>
          <w:rPrChange w:id="8365" w:author="凡 张" w:date="2019-05-26T07:05:00Z">
            <w:rPr/>
          </w:rPrChange>
        </w:rPr>
        <w:t>ifft</w:t>
      </w:r>
      <w:proofErr w:type="spellEnd"/>
      <w:r w:rsidRPr="00D62216">
        <w:rPr>
          <w:rPrChange w:id="8366" w:author="凡 张" w:date="2019-05-26T07:05:00Z">
            <w:rPr/>
          </w:rPrChange>
        </w:rPr>
        <w:t>(</w:t>
      </w:r>
      <w:proofErr w:type="spellStart"/>
      <w:r w:rsidRPr="00D62216">
        <w:rPr>
          <w:rPrChange w:id="8367" w:author="凡 张" w:date="2019-05-26T07:05:00Z">
            <w:rPr/>
          </w:rPrChange>
        </w:rPr>
        <w:t>HFFTed</w:t>
      </w:r>
      <w:proofErr w:type="spellEnd"/>
      <w:r w:rsidRPr="00D62216">
        <w:rPr>
          <w:rPrChange w:id="8368" w:author="凡 张" w:date="2019-05-26T07:05:00Z">
            <w:rPr/>
          </w:rPrChange>
        </w:rPr>
        <w:t>);</w:t>
      </w:r>
      <w:r w:rsidRPr="00D62216">
        <w:rPr>
          <w:rPrChange w:id="8369" w:author="凡 张" w:date="2019-05-26T07:05:00Z">
            <w:rPr/>
          </w:rPrChange>
        </w:rPr>
        <w:br/>
        <w:t xml:space="preserve">    end</w:t>
      </w:r>
      <w:r w:rsidRPr="00D62216">
        <w:rPr>
          <w:rPrChange w:id="8370" w:author="凡 张" w:date="2019-05-26T07:05:00Z">
            <w:rPr/>
          </w:rPrChange>
        </w:rPr>
        <w:br/>
      </w:r>
      <w:r w:rsidRPr="00D62216">
        <w:rPr>
          <w:rPrChange w:id="8371" w:author="凡 张" w:date="2019-05-26T07:05:00Z">
            <w:rPr/>
          </w:rPrChange>
        </w:rPr>
        <w:br/>
        <w:t xml:space="preserve">    % wavelet reconstruction</w:t>
      </w:r>
      <w:r w:rsidRPr="00D62216">
        <w:rPr>
          <w:rPrChange w:id="8372" w:author="凡 张" w:date="2019-05-26T07:05:00Z">
            <w:rPr/>
          </w:rPrChange>
        </w:rPr>
        <w:br/>
      </w:r>
      <w:r w:rsidRPr="00D62216">
        <w:rPr>
          <w:rPrChange w:id="8373" w:author="凡 张" w:date="2019-05-26T07:05:00Z">
            <w:rPr/>
          </w:rPrChange>
        </w:rPr>
        <w:lastRenderedPageBreak/>
        <w:t xml:space="preserve">    </w:t>
      </w:r>
      <w:proofErr w:type="spellStart"/>
      <w:r w:rsidRPr="00D62216">
        <w:rPr>
          <w:rPrChange w:id="8374" w:author="凡 张" w:date="2019-05-26T07:05:00Z">
            <w:rPr/>
          </w:rPrChange>
        </w:rPr>
        <w:t>figFiltered</w:t>
      </w:r>
      <w:proofErr w:type="spellEnd"/>
      <w:r w:rsidRPr="00D62216">
        <w:rPr>
          <w:rPrChange w:id="8375" w:author="凡 张" w:date="2019-05-26T07:05:00Z">
            <w:rPr/>
          </w:rPrChange>
        </w:rPr>
        <w:t xml:space="preserve"> = iswt2(A, </w:t>
      </w:r>
      <w:proofErr w:type="spellStart"/>
      <w:r w:rsidRPr="00D62216">
        <w:rPr>
          <w:rPrChange w:id="8376" w:author="凡 张" w:date="2019-05-26T07:05:00Z">
            <w:rPr/>
          </w:rPrChange>
        </w:rPr>
        <w:t>HDamped</w:t>
      </w:r>
      <w:proofErr w:type="spellEnd"/>
      <w:r w:rsidRPr="00D62216">
        <w:rPr>
          <w:rPrChange w:id="8377" w:author="凡 张" w:date="2019-05-26T07:05:00Z">
            <w:rPr/>
          </w:rPrChange>
        </w:rPr>
        <w:t xml:space="preserve">, V, D, </w:t>
      </w:r>
      <w:proofErr w:type="spellStart"/>
      <w:r w:rsidRPr="00D62216">
        <w:rPr>
          <w:rPrChange w:id="8378" w:author="凡 张" w:date="2019-05-26T07:05:00Z">
            <w:rPr/>
          </w:rPrChange>
        </w:rPr>
        <w:t>wName</w:t>
      </w:r>
      <w:proofErr w:type="spellEnd"/>
      <w:r w:rsidRPr="00D62216">
        <w:rPr>
          <w:rPrChange w:id="8379" w:author="凡 张" w:date="2019-05-26T07:05:00Z">
            <w:rPr/>
          </w:rPrChange>
        </w:rPr>
        <w:t>);</w:t>
      </w:r>
      <w:r w:rsidRPr="00D62216">
        <w:rPr>
          <w:rPrChange w:id="8380" w:author="凡 张" w:date="2019-05-26T07:05:00Z">
            <w:rPr/>
          </w:rPrChange>
        </w:rPr>
        <w:br/>
        <w:t xml:space="preserve"> end</w:t>
      </w:r>
    </w:p>
    <w:p w:rsidR="00541F1A" w:rsidRPr="00D62216" w:rsidRDefault="00541F1A" w:rsidP="00D5535B">
      <w:pPr>
        <w:pStyle w:val="aff8"/>
        <w:ind w:firstLine="480"/>
        <w:rPr>
          <w:rPrChange w:id="8381" w:author="凡 张" w:date="2019-05-26T07:05:00Z">
            <w:rPr/>
          </w:rPrChange>
        </w:rPr>
      </w:pPr>
      <w:r w:rsidRPr="00D62216">
        <w:rPr>
          <w:rPrChange w:id="8382" w:author="凡 张" w:date="2019-05-26T07:05:00Z">
            <w:rPr/>
          </w:rPrChange>
        </w:rPr>
        <w:t>This file contains function that can unwrap the phase</w:t>
      </w:r>
    </w:p>
    <w:p w:rsidR="009D6CC9" w:rsidRPr="00D62216" w:rsidRDefault="00541F1A" w:rsidP="00D5535B">
      <w:pPr>
        <w:pStyle w:val="aff8"/>
        <w:ind w:firstLine="480"/>
        <w:rPr>
          <w:rPrChange w:id="8383" w:author="凡 张" w:date="2019-05-26T07:05:00Z">
            <w:rPr/>
          </w:rPrChange>
        </w:rPr>
      </w:pPr>
      <w:r w:rsidRPr="00D62216">
        <w:rPr>
          <w:rPrChange w:id="8384" w:author="凡 张" w:date="2019-05-26T07:05:00Z">
            <w:rPr/>
          </w:rPrChange>
        </w:rPr>
        <w:t>% unwrapPhase3, unwrap the phase by three-wavelength phase unwrapping</w:t>
      </w:r>
      <w:r w:rsidRPr="00D62216">
        <w:rPr>
          <w:rPrChange w:id="8385" w:author="凡 张" w:date="2019-05-26T07:05:00Z">
            <w:rPr/>
          </w:rPrChange>
        </w:rPr>
        <w:br/>
        <w:t>% Input:</w:t>
      </w:r>
      <w:r w:rsidRPr="00D62216">
        <w:rPr>
          <w:rPrChange w:id="8386" w:author="凡 张" w:date="2019-05-26T07:05:00Z">
            <w:rPr/>
          </w:rPrChange>
        </w:rPr>
        <w:br/>
        <w:t>%   wrappedPhase1 - wrapped phase according to lambda1</w:t>
      </w:r>
      <w:r w:rsidRPr="00D62216">
        <w:rPr>
          <w:rPrChange w:id="8387" w:author="凡 张" w:date="2019-05-26T07:05:00Z">
            <w:rPr/>
          </w:rPrChange>
        </w:rPr>
        <w:br/>
        <w:t>%   wrappedPhase2 - wrapped phase according to lambda2</w:t>
      </w:r>
      <w:r w:rsidRPr="00D62216">
        <w:rPr>
          <w:rPrChange w:id="8388" w:author="凡 张" w:date="2019-05-26T07:05:00Z">
            <w:rPr/>
          </w:rPrChange>
        </w:rPr>
        <w:br/>
        <w:t>%   wrappedPhase3 - wrapped phase according to lambda3</w:t>
      </w:r>
      <w:r w:rsidRPr="00D62216">
        <w:rPr>
          <w:rPrChange w:id="8389" w:author="凡 张" w:date="2019-05-26T07:05:00Z">
            <w:rPr/>
          </w:rPrChange>
        </w:rPr>
        <w:br/>
        <w:t>% Output:</w:t>
      </w:r>
      <w:r w:rsidRPr="00D62216">
        <w:rPr>
          <w:rPrChange w:id="8390" w:author="凡 张" w:date="2019-05-26T07:05:00Z">
            <w:rPr/>
          </w:rPrChange>
        </w:rPr>
        <w:br/>
        <w:t xml:space="preserve">%   </w:t>
      </w:r>
      <w:proofErr w:type="spellStart"/>
      <w:r w:rsidRPr="00D62216">
        <w:rPr>
          <w:rPrChange w:id="8391" w:author="凡 张" w:date="2019-05-26T07:05:00Z">
            <w:rPr/>
          </w:rPrChange>
        </w:rPr>
        <w:t>unwrappedPhase</w:t>
      </w:r>
      <w:proofErr w:type="spellEnd"/>
      <w:r w:rsidRPr="00D62216">
        <w:rPr>
          <w:rPrChange w:id="8392" w:author="凡 张" w:date="2019-05-26T07:05:00Z">
            <w:rPr/>
          </w:rPrChange>
        </w:rPr>
        <w:t xml:space="preserve"> - the </w:t>
      </w:r>
      <w:proofErr w:type="spellStart"/>
      <w:r w:rsidRPr="00D62216">
        <w:rPr>
          <w:rPrChange w:id="8393" w:author="凡 张" w:date="2019-05-26T07:05:00Z">
            <w:rPr/>
          </w:rPrChange>
        </w:rPr>
        <w:t>unwrappedPhase</w:t>
      </w:r>
      <w:proofErr w:type="spellEnd"/>
      <w:r w:rsidRPr="00D62216">
        <w:rPr>
          <w:rPrChange w:id="8394" w:author="凡 张" w:date="2019-05-26T07:05:00Z">
            <w:rPr/>
          </w:rPrChange>
        </w:rPr>
        <w:br/>
        <w:t xml:space="preserve">function </w:t>
      </w:r>
      <w:proofErr w:type="spellStart"/>
      <w:r w:rsidRPr="00D62216">
        <w:rPr>
          <w:rPrChange w:id="8395" w:author="凡 张" w:date="2019-05-26T07:05:00Z">
            <w:rPr/>
          </w:rPrChange>
        </w:rPr>
        <w:t>unwrappedPhase</w:t>
      </w:r>
      <w:proofErr w:type="spellEnd"/>
      <w:r w:rsidRPr="00D62216">
        <w:rPr>
          <w:rPrChange w:id="8396" w:author="凡 张" w:date="2019-05-26T07:05:00Z">
            <w:rPr/>
          </w:rPrChange>
        </w:rPr>
        <w:t xml:space="preserve"> =  unwrapPhase3(wrappedPhase1, wrappedPhase2, wrappedPhase3, lambda1, lambda2, lambda3)</w:t>
      </w:r>
      <w:r w:rsidRPr="00D62216">
        <w:rPr>
          <w:rPrChange w:id="8397" w:author="凡 张" w:date="2019-05-26T07:05:00Z">
            <w:rPr/>
          </w:rPrChange>
        </w:rPr>
        <w:br/>
        <w:t xml:space="preserve">    lambda12 = </w:t>
      </w:r>
      <w:proofErr w:type="spellStart"/>
      <w:r w:rsidRPr="00D62216">
        <w:rPr>
          <w:rPrChange w:id="8398" w:author="凡 张" w:date="2019-05-26T07:05:00Z">
            <w:rPr/>
          </w:rPrChange>
        </w:rPr>
        <w:t>getRelativeWavelength</w:t>
      </w:r>
      <w:proofErr w:type="spellEnd"/>
      <w:r w:rsidRPr="00D62216">
        <w:rPr>
          <w:rPrChange w:id="8399" w:author="凡 张" w:date="2019-05-26T07:05:00Z">
            <w:rPr/>
          </w:rPrChange>
        </w:rPr>
        <w:t>(lambda1, lambda2);</w:t>
      </w:r>
      <w:r w:rsidRPr="00D62216">
        <w:rPr>
          <w:rPrChange w:id="8400" w:author="凡 张" w:date="2019-05-26T07:05:00Z">
            <w:rPr/>
          </w:rPrChange>
        </w:rPr>
        <w:br/>
        <w:t xml:space="preserve">    lambda23 = </w:t>
      </w:r>
      <w:proofErr w:type="spellStart"/>
      <w:r w:rsidRPr="00D62216">
        <w:rPr>
          <w:rPrChange w:id="8401" w:author="凡 张" w:date="2019-05-26T07:05:00Z">
            <w:rPr/>
          </w:rPrChange>
        </w:rPr>
        <w:t>getRelativeWavelength</w:t>
      </w:r>
      <w:proofErr w:type="spellEnd"/>
      <w:r w:rsidRPr="00D62216">
        <w:rPr>
          <w:rPrChange w:id="8402" w:author="凡 张" w:date="2019-05-26T07:05:00Z">
            <w:rPr/>
          </w:rPrChange>
        </w:rPr>
        <w:t>(lambda2, lambda3);</w:t>
      </w:r>
      <w:r w:rsidRPr="00D62216">
        <w:rPr>
          <w:rPrChange w:id="8403" w:author="凡 张" w:date="2019-05-26T07:05:00Z">
            <w:rPr/>
          </w:rPrChange>
        </w:rPr>
        <w:br/>
        <w:t xml:space="preserve">    lambda123 = </w:t>
      </w:r>
      <w:proofErr w:type="spellStart"/>
      <w:r w:rsidRPr="00D62216">
        <w:rPr>
          <w:rPrChange w:id="8404" w:author="凡 张" w:date="2019-05-26T07:05:00Z">
            <w:rPr/>
          </w:rPrChange>
        </w:rPr>
        <w:t>getRelativeWavelength</w:t>
      </w:r>
      <w:proofErr w:type="spellEnd"/>
      <w:r w:rsidRPr="00D62216">
        <w:rPr>
          <w:rPrChange w:id="8405" w:author="凡 张" w:date="2019-05-26T07:05:00Z">
            <w:rPr/>
          </w:rPrChange>
        </w:rPr>
        <w:t>(lambda12, lambda23);</w:t>
      </w:r>
      <w:r w:rsidRPr="00D62216">
        <w:rPr>
          <w:rPrChange w:id="8406" w:author="凡 张" w:date="2019-05-26T07:05:00Z">
            <w:rPr/>
          </w:rPrChange>
        </w:rPr>
        <w:br/>
        <w:t xml:space="preserve">    unwrappedPhase12 = </w:t>
      </w:r>
      <w:proofErr w:type="spellStart"/>
      <w:r w:rsidRPr="00D62216">
        <w:rPr>
          <w:rPrChange w:id="8407" w:author="凡 张" w:date="2019-05-26T07:05:00Z">
            <w:rPr/>
          </w:rPrChange>
        </w:rPr>
        <w:t>unwrapSinglePhaseAB</w:t>
      </w:r>
      <w:proofErr w:type="spellEnd"/>
      <w:r w:rsidRPr="00D62216">
        <w:rPr>
          <w:rPrChange w:id="8408" w:author="凡 张" w:date="2019-05-26T07:05:00Z">
            <w:rPr/>
          </w:rPrChange>
        </w:rPr>
        <w:t>(wrappedPhase2, lambda2, lambda12, wrappedPhase1);</w:t>
      </w:r>
      <w:r w:rsidRPr="00D62216">
        <w:rPr>
          <w:rPrChange w:id="8409" w:author="凡 张" w:date="2019-05-26T07:05:00Z">
            <w:rPr/>
          </w:rPrChange>
        </w:rPr>
        <w:br/>
        <w:t xml:space="preserve">    unwrappedPhase23 = </w:t>
      </w:r>
      <w:proofErr w:type="spellStart"/>
      <w:r w:rsidRPr="00D62216">
        <w:rPr>
          <w:rPrChange w:id="8410" w:author="凡 张" w:date="2019-05-26T07:05:00Z">
            <w:rPr/>
          </w:rPrChange>
        </w:rPr>
        <w:t>unwrapSinglePhaseBA</w:t>
      </w:r>
      <w:proofErr w:type="spellEnd"/>
      <w:r w:rsidRPr="00D62216">
        <w:rPr>
          <w:rPrChange w:id="8411" w:author="凡 张" w:date="2019-05-26T07:05:00Z">
            <w:rPr/>
          </w:rPrChange>
        </w:rPr>
        <w:t>(wrappedPhase2, lambda2, lambda23, wrappedPhase3);</w:t>
      </w:r>
      <w:r w:rsidRPr="00D62216">
        <w:rPr>
          <w:rPrChange w:id="8412" w:author="凡 张" w:date="2019-05-26T07:05:00Z">
            <w:rPr/>
          </w:rPrChange>
        </w:rPr>
        <w:br/>
        <w:t xml:space="preserve">    </w:t>
      </w:r>
      <w:proofErr w:type="spellStart"/>
      <w:r w:rsidRPr="00D62216">
        <w:rPr>
          <w:rPrChange w:id="8413" w:author="凡 张" w:date="2019-05-26T07:05:00Z">
            <w:rPr/>
          </w:rPrChange>
        </w:rPr>
        <w:t>unwrappedPhase</w:t>
      </w:r>
      <w:proofErr w:type="spellEnd"/>
      <w:r w:rsidRPr="00D62216">
        <w:rPr>
          <w:rPrChange w:id="8414" w:author="凡 张" w:date="2019-05-26T07:05:00Z">
            <w:rPr/>
          </w:rPrChange>
        </w:rPr>
        <w:t xml:space="preserve"> = </w:t>
      </w:r>
      <w:proofErr w:type="spellStart"/>
      <w:r w:rsidRPr="00D62216">
        <w:rPr>
          <w:rPrChange w:id="8415" w:author="凡 张" w:date="2019-05-26T07:05:00Z">
            <w:rPr/>
          </w:rPrChange>
        </w:rPr>
        <w:t>unwrapSinglePhaseABC</w:t>
      </w:r>
      <w:proofErr w:type="spellEnd"/>
      <w:r w:rsidRPr="00D62216">
        <w:rPr>
          <w:rPrChange w:id="8416" w:author="凡 张" w:date="2019-05-26T07:05:00Z">
            <w:rPr/>
          </w:rPrChange>
        </w:rPr>
        <w:t>(wrappedPhase2, lambda2, lambda123, unwrappedPhase12, unwrappedPhase23);</w:t>
      </w:r>
      <w:r w:rsidRPr="00D62216">
        <w:rPr>
          <w:rPrChange w:id="8417" w:author="凡 张" w:date="2019-05-26T07:05:00Z">
            <w:rPr/>
          </w:rPrChange>
        </w:rPr>
        <w:br/>
        <w:t>end</w:t>
      </w:r>
      <w:r w:rsidRPr="00D62216">
        <w:rPr>
          <w:rPrChange w:id="8418" w:author="凡 张" w:date="2019-05-26T07:05:00Z">
            <w:rPr/>
          </w:rPrChange>
        </w:rPr>
        <w:br/>
      </w:r>
      <w:r w:rsidRPr="00D62216">
        <w:rPr>
          <w:rPrChange w:id="8419" w:author="凡 张" w:date="2019-05-26T07:05:00Z">
            <w:rPr/>
          </w:rPrChange>
        </w:rPr>
        <w:br/>
        <w:t xml:space="preserve">% </w:t>
      </w:r>
      <w:proofErr w:type="spellStart"/>
      <w:r w:rsidRPr="00D62216">
        <w:rPr>
          <w:rPrChange w:id="8420" w:author="凡 张" w:date="2019-05-26T07:05:00Z">
            <w:rPr/>
          </w:rPrChange>
        </w:rPr>
        <w:t>getRelativeWavelength</w:t>
      </w:r>
      <w:proofErr w:type="spellEnd"/>
      <w:r w:rsidRPr="00D62216">
        <w:rPr>
          <w:rPrChange w:id="8421" w:author="凡 张" w:date="2019-05-26T07:05:00Z">
            <w:rPr/>
          </w:rPrChange>
        </w:rPr>
        <w:br/>
        <w:t>% Input:</w:t>
      </w:r>
      <w:r w:rsidRPr="00D62216">
        <w:rPr>
          <w:rPrChange w:id="8422" w:author="凡 张" w:date="2019-05-26T07:05:00Z">
            <w:rPr/>
          </w:rPrChange>
        </w:rPr>
        <w:br/>
        <w:t xml:space="preserve">%    </w:t>
      </w:r>
      <w:proofErr w:type="spellStart"/>
      <w:r w:rsidRPr="00D62216">
        <w:rPr>
          <w:rPrChange w:id="8423" w:author="凡 张" w:date="2019-05-26T07:05:00Z">
            <w:rPr/>
          </w:rPrChange>
        </w:rPr>
        <w:t>lambdaA</w:t>
      </w:r>
      <w:proofErr w:type="spellEnd"/>
      <w:r w:rsidRPr="00D62216">
        <w:rPr>
          <w:rPrChange w:id="8424" w:author="凡 张" w:date="2019-05-26T07:05:00Z">
            <w:rPr/>
          </w:rPrChange>
        </w:rPr>
        <w:t xml:space="preserve"> - the first wavelength</w:t>
      </w:r>
      <w:r w:rsidRPr="00D62216">
        <w:rPr>
          <w:rPrChange w:id="8425" w:author="凡 张" w:date="2019-05-26T07:05:00Z">
            <w:rPr/>
          </w:rPrChange>
        </w:rPr>
        <w:br/>
        <w:t xml:space="preserve">%    </w:t>
      </w:r>
      <w:proofErr w:type="spellStart"/>
      <w:r w:rsidRPr="00D62216">
        <w:rPr>
          <w:rPrChange w:id="8426" w:author="凡 张" w:date="2019-05-26T07:05:00Z">
            <w:rPr/>
          </w:rPrChange>
        </w:rPr>
        <w:t>lambdaB</w:t>
      </w:r>
      <w:proofErr w:type="spellEnd"/>
      <w:r w:rsidRPr="00D62216">
        <w:rPr>
          <w:rPrChange w:id="8427" w:author="凡 张" w:date="2019-05-26T07:05:00Z">
            <w:rPr/>
          </w:rPrChange>
        </w:rPr>
        <w:t xml:space="preserve"> - the second wavelength</w:t>
      </w:r>
      <w:r w:rsidRPr="00D62216">
        <w:rPr>
          <w:rPrChange w:id="8428" w:author="凡 张" w:date="2019-05-26T07:05:00Z">
            <w:rPr/>
          </w:rPrChange>
        </w:rPr>
        <w:br/>
        <w:t>% Output:</w:t>
      </w:r>
      <w:r w:rsidRPr="00D62216">
        <w:rPr>
          <w:rPrChange w:id="8429" w:author="凡 张" w:date="2019-05-26T07:05:00Z">
            <w:rPr/>
          </w:rPrChange>
        </w:rPr>
        <w:br/>
        <w:t xml:space="preserve">%   </w:t>
      </w:r>
      <w:proofErr w:type="spellStart"/>
      <w:r w:rsidRPr="00D62216">
        <w:rPr>
          <w:rPrChange w:id="8430" w:author="凡 张" w:date="2019-05-26T07:05:00Z">
            <w:rPr/>
          </w:rPrChange>
        </w:rPr>
        <w:t>lambdaAB</w:t>
      </w:r>
      <w:proofErr w:type="spellEnd"/>
      <w:r w:rsidRPr="00D62216">
        <w:rPr>
          <w:rPrChange w:id="8431" w:author="凡 张" w:date="2019-05-26T07:05:00Z">
            <w:rPr/>
          </w:rPrChange>
        </w:rPr>
        <w:t xml:space="preserve"> - the relative wavelength</w:t>
      </w:r>
      <w:r w:rsidRPr="00D62216">
        <w:rPr>
          <w:rPrChange w:id="8432" w:author="凡 张" w:date="2019-05-26T07:05:00Z">
            <w:rPr/>
          </w:rPrChange>
        </w:rPr>
        <w:br/>
        <w:t xml:space="preserve">function </w:t>
      </w:r>
      <w:proofErr w:type="spellStart"/>
      <w:r w:rsidRPr="00D62216">
        <w:rPr>
          <w:rPrChange w:id="8433" w:author="凡 张" w:date="2019-05-26T07:05:00Z">
            <w:rPr/>
          </w:rPrChange>
        </w:rPr>
        <w:t>lambdaAB</w:t>
      </w:r>
      <w:proofErr w:type="spellEnd"/>
      <w:r w:rsidRPr="00D62216">
        <w:rPr>
          <w:rPrChange w:id="8434" w:author="凡 张" w:date="2019-05-26T07:05:00Z">
            <w:rPr/>
          </w:rPrChange>
        </w:rPr>
        <w:t xml:space="preserve"> = </w:t>
      </w:r>
      <w:proofErr w:type="spellStart"/>
      <w:r w:rsidRPr="00D62216">
        <w:rPr>
          <w:rPrChange w:id="8435" w:author="凡 张" w:date="2019-05-26T07:05:00Z">
            <w:rPr/>
          </w:rPrChange>
        </w:rPr>
        <w:t>getRelativeWavelength</w:t>
      </w:r>
      <w:proofErr w:type="spellEnd"/>
      <w:r w:rsidRPr="00D62216">
        <w:rPr>
          <w:rPrChange w:id="8436" w:author="凡 张" w:date="2019-05-26T07:05:00Z">
            <w:rPr/>
          </w:rPrChange>
        </w:rPr>
        <w:t>(</w:t>
      </w:r>
      <w:proofErr w:type="spellStart"/>
      <w:r w:rsidRPr="00D62216">
        <w:rPr>
          <w:rPrChange w:id="8437" w:author="凡 张" w:date="2019-05-26T07:05:00Z">
            <w:rPr/>
          </w:rPrChange>
        </w:rPr>
        <w:t>lambdaA</w:t>
      </w:r>
      <w:proofErr w:type="spellEnd"/>
      <w:r w:rsidRPr="00D62216">
        <w:rPr>
          <w:rPrChange w:id="8438" w:author="凡 张" w:date="2019-05-26T07:05:00Z">
            <w:rPr/>
          </w:rPrChange>
        </w:rPr>
        <w:t xml:space="preserve">, </w:t>
      </w:r>
      <w:proofErr w:type="spellStart"/>
      <w:r w:rsidRPr="00D62216">
        <w:rPr>
          <w:rPrChange w:id="8439" w:author="凡 张" w:date="2019-05-26T07:05:00Z">
            <w:rPr/>
          </w:rPrChange>
        </w:rPr>
        <w:t>lambdaB</w:t>
      </w:r>
      <w:proofErr w:type="spellEnd"/>
      <w:r w:rsidRPr="00D62216">
        <w:rPr>
          <w:rPrChange w:id="8440" w:author="凡 张" w:date="2019-05-26T07:05:00Z">
            <w:rPr/>
          </w:rPrChange>
        </w:rPr>
        <w:t>)</w:t>
      </w:r>
      <w:r w:rsidRPr="00D62216">
        <w:rPr>
          <w:rPrChange w:id="8441" w:author="凡 张" w:date="2019-05-26T07:05:00Z">
            <w:rPr/>
          </w:rPrChange>
        </w:rPr>
        <w:br/>
        <w:t xml:space="preserve">    </w:t>
      </w:r>
      <w:proofErr w:type="spellStart"/>
      <w:r w:rsidRPr="00D62216">
        <w:rPr>
          <w:rPrChange w:id="8442" w:author="凡 张" w:date="2019-05-26T07:05:00Z">
            <w:rPr/>
          </w:rPrChange>
        </w:rPr>
        <w:t>lambdaAB</w:t>
      </w:r>
      <w:proofErr w:type="spellEnd"/>
      <w:r w:rsidRPr="00D62216">
        <w:rPr>
          <w:rPrChange w:id="8443" w:author="凡 张" w:date="2019-05-26T07:05:00Z">
            <w:rPr/>
          </w:rPrChange>
        </w:rPr>
        <w:t xml:space="preserve"> =  </w:t>
      </w:r>
      <w:proofErr w:type="spellStart"/>
      <w:r w:rsidRPr="00D62216">
        <w:rPr>
          <w:rPrChange w:id="8444" w:author="凡 张" w:date="2019-05-26T07:05:00Z">
            <w:rPr/>
          </w:rPrChange>
        </w:rPr>
        <w:t>lambdaA</w:t>
      </w:r>
      <w:proofErr w:type="spellEnd"/>
      <w:r w:rsidRPr="00D62216">
        <w:rPr>
          <w:rPrChange w:id="8445" w:author="凡 张" w:date="2019-05-26T07:05:00Z">
            <w:rPr/>
          </w:rPrChange>
        </w:rPr>
        <w:t xml:space="preserve"> * </w:t>
      </w:r>
      <w:proofErr w:type="spellStart"/>
      <w:r w:rsidRPr="00D62216">
        <w:rPr>
          <w:rPrChange w:id="8446" w:author="凡 张" w:date="2019-05-26T07:05:00Z">
            <w:rPr/>
          </w:rPrChange>
        </w:rPr>
        <w:t>lambdaB</w:t>
      </w:r>
      <w:proofErr w:type="spellEnd"/>
      <w:r w:rsidRPr="00D62216">
        <w:rPr>
          <w:rPrChange w:id="8447" w:author="凡 张" w:date="2019-05-26T07:05:00Z">
            <w:rPr/>
          </w:rPrChange>
        </w:rPr>
        <w:t xml:space="preserve"> / abs(</w:t>
      </w:r>
      <w:proofErr w:type="spellStart"/>
      <w:r w:rsidRPr="00D62216">
        <w:rPr>
          <w:rPrChange w:id="8448" w:author="凡 张" w:date="2019-05-26T07:05:00Z">
            <w:rPr/>
          </w:rPrChange>
        </w:rPr>
        <w:t>lambdaA</w:t>
      </w:r>
      <w:proofErr w:type="spellEnd"/>
      <w:r w:rsidRPr="00D62216">
        <w:rPr>
          <w:rPrChange w:id="8449" w:author="凡 张" w:date="2019-05-26T07:05:00Z">
            <w:rPr/>
          </w:rPrChange>
        </w:rPr>
        <w:t xml:space="preserve"> - </w:t>
      </w:r>
      <w:proofErr w:type="spellStart"/>
      <w:r w:rsidRPr="00D62216">
        <w:rPr>
          <w:rPrChange w:id="8450" w:author="凡 张" w:date="2019-05-26T07:05:00Z">
            <w:rPr/>
          </w:rPrChange>
        </w:rPr>
        <w:t>lambdaB</w:t>
      </w:r>
      <w:proofErr w:type="spellEnd"/>
      <w:r w:rsidRPr="00D62216">
        <w:rPr>
          <w:rPrChange w:id="8451" w:author="凡 张" w:date="2019-05-26T07:05:00Z">
            <w:rPr/>
          </w:rPrChange>
        </w:rPr>
        <w:t>);</w:t>
      </w:r>
      <w:r w:rsidRPr="00D62216">
        <w:rPr>
          <w:rPrChange w:id="8452" w:author="凡 张" w:date="2019-05-26T07:05:00Z">
            <w:rPr/>
          </w:rPrChange>
        </w:rPr>
        <w:br/>
      </w:r>
      <w:r w:rsidRPr="00D62216">
        <w:rPr>
          <w:rPrChange w:id="8453" w:author="凡 张" w:date="2019-05-26T07:05:00Z">
            <w:rPr/>
          </w:rPrChange>
        </w:rPr>
        <w:lastRenderedPageBreak/>
        <w:t>end</w:t>
      </w:r>
      <w:r w:rsidRPr="00D62216">
        <w:rPr>
          <w:rPrChange w:id="8454" w:author="凡 张" w:date="2019-05-26T07:05:00Z">
            <w:rPr/>
          </w:rPrChange>
        </w:rPr>
        <w:br/>
      </w:r>
      <w:r w:rsidRPr="00D62216">
        <w:rPr>
          <w:rPrChange w:id="8455" w:author="凡 张" w:date="2019-05-26T07:05:00Z">
            <w:rPr/>
          </w:rPrChange>
        </w:rPr>
        <w:br/>
        <w:t xml:space="preserve">% </w:t>
      </w:r>
      <w:proofErr w:type="spellStart"/>
      <w:r w:rsidRPr="00D62216">
        <w:rPr>
          <w:rPrChange w:id="8456" w:author="凡 张" w:date="2019-05-26T07:05:00Z">
            <w:rPr/>
          </w:rPrChange>
        </w:rPr>
        <w:t>getRelativeWavelength</w:t>
      </w:r>
      <w:proofErr w:type="spellEnd"/>
      <w:r w:rsidRPr="00D62216">
        <w:rPr>
          <w:rPrChange w:id="8457" w:author="凡 张" w:date="2019-05-26T07:05:00Z">
            <w:rPr/>
          </w:rPrChange>
        </w:rPr>
        <w:br/>
        <w:t>% Input:</w:t>
      </w:r>
      <w:r w:rsidRPr="00D62216">
        <w:rPr>
          <w:rPrChange w:id="8458" w:author="凡 张" w:date="2019-05-26T07:05:00Z">
            <w:rPr/>
          </w:rPrChange>
        </w:rPr>
        <w:br/>
        <w:t xml:space="preserve">%   </w:t>
      </w:r>
      <w:proofErr w:type="spellStart"/>
      <w:r w:rsidRPr="00D62216">
        <w:rPr>
          <w:rPrChange w:id="8459" w:author="凡 张" w:date="2019-05-26T07:05:00Z">
            <w:rPr/>
          </w:rPrChange>
        </w:rPr>
        <w:t>phaseA</w:t>
      </w:r>
      <w:proofErr w:type="spellEnd"/>
      <w:r w:rsidRPr="00D62216">
        <w:rPr>
          <w:rPrChange w:id="8460" w:author="凡 张" w:date="2019-05-26T07:05:00Z">
            <w:rPr/>
          </w:rPrChange>
        </w:rPr>
        <w:t xml:space="preserve"> - the first phase</w:t>
      </w:r>
      <w:r w:rsidRPr="00D62216">
        <w:rPr>
          <w:rPrChange w:id="8461" w:author="凡 张" w:date="2019-05-26T07:05:00Z">
            <w:rPr/>
          </w:rPrChange>
        </w:rPr>
        <w:br/>
        <w:t xml:space="preserve">%   </w:t>
      </w:r>
      <w:proofErr w:type="spellStart"/>
      <w:r w:rsidRPr="00D62216">
        <w:rPr>
          <w:rPrChange w:id="8462" w:author="凡 张" w:date="2019-05-26T07:05:00Z">
            <w:rPr/>
          </w:rPrChange>
        </w:rPr>
        <w:t>phaseB</w:t>
      </w:r>
      <w:proofErr w:type="spellEnd"/>
      <w:r w:rsidRPr="00D62216">
        <w:rPr>
          <w:rPrChange w:id="8463" w:author="凡 张" w:date="2019-05-26T07:05:00Z">
            <w:rPr/>
          </w:rPrChange>
        </w:rPr>
        <w:t xml:space="preserve"> - the second phase</w:t>
      </w:r>
      <w:r w:rsidRPr="00D62216">
        <w:rPr>
          <w:rPrChange w:id="8464" w:author="凡 张" w:date="2019-05-26T07:05:00Z">
            <w:rPr/>
          </w:rPrChange>
        </w:rPr>
        <w:br/>
        <w:t>% Output:</w:t>
      </w:r>
      <w:r w:rsidRPr="00D62216">
        <w:rPr>
          <w:rPrChange w:id="8465" w:author="凡 张" w:date="2019-05-26T07:05:00Z">
            <w:rPr/>
          </w:rPrChange>
        </w:rPr>
        <w:br/>
        <w:t xml:space="preserve">%   </w:t>
      </w:r>
      <w:proofErr w:type="spellStart"/>
      <w:r w:rsidRPr="00D62216">
        <w:rPr>
          <w:rPrChange w:id="8466" w:author="凡 张" w:date="2019-05-26T07:05:00Z">
            <w:rPr/>
          </w:rPrChange>
        </w:rPr>
        <w:t>phaseAB</w:t>
      </w:r>
      <w:proofErr w:type="spellEnd"/>
      <w:r w:rsidRPr="00D62216">
        <w:rPr>
          <w:rPrChange w:id="8467" w:author="凡 张" w:date="2019-05-26T07:05:00Z">
            <w:rPr/>
          </w:rPrChange>
        </w:rPr>
        <w:t xml:space="preserve"> - relative phase</w:t>
      </w:r>
      <w:r w:rsidRPr="00D62216">
        <w:rPr>
          <w:rPrChange w:id="8468" w:author="凡 张" w:date="2019-05-26T07:05:00Z">
            <w:rPr/>
          </w:rPrChange>
        </w:rPr>
        <w:br/>
        <w:t xml:space="preserve">function </w:t>
      </w:r>
      <w:proofErr w:type="spellStart"/>
      <w:r w:rsidRPr="00D62216">
        <w:rPr>
          <w:rPrChange w:id="8469" w:author="凡 张" w:date="2019-05-26T07:05:00Z">
            <w:rPr/>
          </w:rPrChange>
        </w:rPr>
        <w:t>phaseAB</w:t>
      </w:r>
      <w:proofErr w:type="spellEnd"/>
      <w:r w:rsidRPr="00D62216">
        <w:rPr>
          <w:rPrChange w:id="8470" w:author="凡 张" w:date="2019-05-26T07:05:00Z">
            <w:rPr/>
          </w:rPrChange>
        </w:rPr>
        <w:t xml:space="preserve"> = </w:t>
      </w:r>
      <w:proofErr w:type="spellStart"/>
      <w:r w:rsidRPr="00D62216">
        <w:rPr>
          <w:rPrChange w:id="8471" w:author="凡 张" w:date="2019-05-26T07:05:00Z">
            <w:rPr/>
          </w:rPrChange>
        </w:rPr>
        <w:t>getRelativePhase</w:t>
      </w:r>
      <w:proofErr w:type="spellEnd"/>
      <w:r w:rsidRPr="00D62216">
        <w:rPr>
          <w:rPrChange w:id="8472" w:author="凡 张" w:date="2019-05-26T07:05:00Z">
            <w:rPr/>
          </w:rPrChange>
        </w:rPr>
        <w:t>(</w:t>
      </w:r>
      <w:proofErr w:type="spellStart"/>
      <w:r w:rsidRPr="00D62216">
        <w:rPr>
          <w:rPrChange w:id="8473" w:author="凡 张" w:date="2019-05-26T07:05:00Z">
            <w:rPr/>
          </w:rPrChange>
        </w:rPr>
        <w:t>phaseA</w:t>
      </w:r>
      <w:proofErr w:type="spellEnd"/>
      <w:r w:rsidRPr="00D62216">
        <w:rPr>
          <w:rPrChange w:id="8474" w:author="凡 张" w:date="2019-05-26T07:05:00Z">
            <w:rPr/>
          </w:rPrChange>
        </w:rPr>
        <w:t xml:space="preserve">, </w:t>
      </w:r>
      <w:proofErr w:type="spellStart"/>
      <w:r w:rsidRPr="00D62216">
        <w:rPr>
          <w:rPrChange w:id="8475" w:author="凡 张" w:date="2019-05-26T07:05:00Z">
            <w:rPr/>
          </w:rPrChange>
        </w:rPr>
        <w:t>phaseB</w:t>
      </w:r>
      <w:proofErr w:type="spellEnd"/>
      <w:r w:rsidRPr="00D62216">
        <w:rPr>
          <w:rPrChange w:id="8476" w:author="凡 张" w:date="2019-05-26T07:05:00Z">
            <w:rPr/>
          </w:rPrChange>
        </w:rPr>
        <w:t>)</w:t>
      </w:r>
      <w:r w:rsidRPr="00D62216">
        <w:rPr>
          <w:rPrChange w:id="8477" w:author="凡 张" w:date="2019-05-26T07:05:00Z">
            <w:rPr/>
          </w:rPrChange>
        </w:rPr>
        <w:br/>
        <w:t xml:space="preserve">    </w:t>
      </w:r>
      <w:proofErr w:type="spellStart"/>
      <w:r w:rsidRPr="00D62216">
        <w:rPr>
          <w:rPrChange w:id="8478" w:author="凡 张" w:date="2019-05-26T07:05:00Z">
            <w:rPr/>
          </w:rPrChange>
        </w:rPr>
        <w:t>phaseAB</w:t>
      </w:r>
      <w:proofErr w:type="spellEnd"/>
      <w:r w:rsidRPr="00D62216">
        <w:rPr>
          <w:rPrChange w:id="8479" w:author="凡 张" w:date="2019-05-26T07:05:00Z">
            <w:rPr/>
          </w:rPrChange>
        </w:rPr>
        <w:t xml:space="preserve"> = </w:t>
      </w:r>
      <w:proofErr w:type="spellStart"/>
      <w:r w:rsidRPr="00D62216">
        <w:rPr>
          <w:rPrChange w:id="8480" w:author="凡 张" w:date="2019-05-26T07:05:00Z">
            <w:rPr/>
          </w:rPrChange>
        </w:rPr>
        <w:t>phaseA</w:t>
      </w:r>
      <w:proofErr w:type="spellEnd"/>
      <w:r w:rsidRPr="00D62216">
        <w:rPr>
          <w:rPrChange w:id="8481" w:author="凡 张" w:date="2019-05-26T07:05:00Z">
            <w:rPr/>
          </w:rPrChange>
        </w:rPr>
        <w:t xml:space="preserve"> - </w:t>
      </w:r>
      <w:proofErr w:type="spellStart"/>
      <w:r w:rsidRPr="00D62216">
        <w:rPr>
          <w:rPrChange w:id="8482" w:author="凡 张" w:date="2019-05-26T07:05:00Z">
            <w:rPr/>
          </w:rPrChange>
        </w:rPr>
        <w:t>phaseB</w:t>
      </w:r>
      <w:proofErr w:type="spellEnd"/>
      <w:r w:rsidRPr="00D62216">
        <w:rPr>
          <w:rPrChange w:id="8483" w:author="凡 张" w:date="2019-05-26T07:05:00Z">
            <w:rPr/>
          </w:rPrChange>
        </w:rPr>
        <w:t>;</w:t>
      </w:r>
      <w:r w:rsidRPr="00D62216">
        <w:rPr>
          <w:rPrChange w:id="8484" w:author="凡 张" w:date="2019-05-26T07:05:00Z">
            <w:rPr/>
          </w:rPrChange>
        </w:rPr>
        <w:br/>
        <w:t xml:space="preserve">    mask = sign(-sign(</w:t>
      </w:r>
      <w:proofErr w:type="spellStart"/>
      <w:r w:rsidRPr="00D62216">
        <w:rPr>
          <w:rPrChange w:id="8485" w:author="凡 张" w:date="2019-05-26T07:05:00Z">
            <w:rPr/>
          </w:rPrChange>
        </w:rPr>
        <w:t>phaseAB</w:t>
      </w:r>
      <w:proofErr w:type="spellEnd"/>
      <w:r w:rsidRPr="00D62216">
        <w:rPr>
          <w:rPrChange w:id="8486" w:author="凡 张" w:date="2019-05-26T07:05:00Z">
            <w:rPr/>
          </w:rPrChange>
        </w:rPr>
        <w:t>) + 1) * 2 * pi;</w:t>
      </w:r>
      <w:r w:rsidRPr="00D62216">
        <w:rPr>
          <w:rPrChange w:id="8487" w:author="凡 张" w:date="2019-05-26T07:05:00Z">
            <w:rPr/>
          </w:rPrChange>
        </w:rPr>
        <w:br/>
        <w:t xml:space="preserve">    </w:t>
      </w:r>
      <w:proofErr w:type="spellStart"/>
      <w:r w:rsidRPr="00D62216">
        <w:rPr>
          <w:rPrChange w:id="8488" w:author="凡 张" w:date="2019-05-26T07:05:00Z">
            <w:rPr/>
          </w:rPrChange>
        </w:rPr>
        <w:t>phaseAB</w:t>
      </w:r>
      <w:proofErr w:type="spellEnd"/>
      <w:r w:rsidRPr="00D62216">
        <w:rPr>
          <w:rPrChange w:id="8489" w:author="凡 张" w:date="2019-05-26T07:05:00Z">
            <w:rPr/>
          </w:rPrChange>
        </w:rPr>
        <w:t xml:space="preserve"> = </w:t>
      </w:r>
      <w:proofErr w:type="spellStart"/>
      <w:r w:rsidRPr="00D62216">
        <w:rPr>
          <w:rPrChange w:id="8490" w:author="凡 张" w:date="2019-05-26T07:05:00Z">
            <w:rPr/>
          </w:rPrChange>
        </w:rPr>
        <w:t>phaseAB</w:t>
      </w:r>
      <w:proofErr w:type="spellEnd"/>
      <w:r w:rsidRPr="00D62216">
        <w:rPr>
          <w:rPrChange w:id="8491" w:author="凡 张" w:date="2019-05-26T07:05:00Z">
            <w:rPr/>
          </w:rPrChange>
        </w:rPr>
        <w:t xml:space="preserve"> +  mask;</w:t>
      </w:r>
      <w:r w:rsidRPr="00D62216">
        <w:rPr>
          <w:rPrChange w:id="8492" w:author="凡 张" w:date="2019-05-26T07:05:00Z">
            <w:rPr/>
          </w:rPrChange>
        </w:rPr>
        <w:br/>
        <w:t>end</w:t>
      </w:r>
      <w:r w:rsidRPr="00D62216">
        <w:rPr>
          <w:rPrChange w:id="8493" w:author="凡 张" w:date="2019-05-26T07:05:00Z">
            <w:rPr/>
          </w:rPrChange>
        </w:rPr>
        <w:br/>
      </w:r>
      <w:r w:rsidRPr="00D62216">
        <w:rPr>
          <w:rPrChange w:id="8494" w:author="凡 张" w:date="2019-05-26T07:05:00Z">
            <w:rPr/>
          </w:rPrChange>
        </w:rPr>
        <w:br/>
        <w:t xml:space="preserve">% </w:t>
      </w:r>
      <w:proofErr w:type="spellStart"/>
      <w:r w:rsidRPr="00D62216">
        <w:rPr>
          <w:rPrChange w:id="8495" w:author="凡 张" w:date="2019-05-26T07:05:00Z">
            <w:rPr/>
          </w:rPrChange>
        </w:rPr>
        <w:t>getPhaseFiltered</w:t>
      </w:r>
      <w:proofErr w:type="spellEnd"/>
      <w:r w:rsidRPr="00D62216">
        <w:rPr>
          <w:rPrChange w:id="8496" w:author="凡 张" w:date="2019-05-26T07:05:00Z">
            <w:rPr/>
          </w:rPrChange>
        </w:rPr>
        <w:br/>
        <w:t>% Input:</w:t>
      </w:r>
      <w:r w:rsidRPr="00D62216">
        <w:rPr>
          <w:rPrChange w:id="8497" w:author="凡 张" w:date="2019-05-26T07:05:00Z">
            <w:rPr/>
          </w:rPrChange>
        </w:rPr>
        <w:br/>
        <w:t>%   phase - the phase to unwrap</w:t>
      </w:r>
      <w:r w:rsidRPr="00D62216">
        <w:rPr>
          <w:rPrChange w:id="8498" w:author="凡 张" w:date="2019-05-26T07:05:00Z">
            <w:rPr/>
          </w:rPrChange>
        </w:rPr>
        <w:br/>
        <w:t xml:space="preserve">%   lambda - the </w:t>
      </w:r>
      <w:proofErr w:type="spellStart"/>
      <w:r w:rsidRPr="00D62216">
        <w:rPr>
          <w:rPrChange w:id="8499" w:author="凡 张" w:date="2019-05-26T07:05:00Z">
            <w:rPr/>
          </w:rPrChange>
        </w:rPr>
        <w:t>wavelenght</w:t>
      </w:r>
      <w:proofErr w:type="spellEnd"/>
      <w:r w:rsidRPr="00D62216">
        <w:rPr>
          <w:rPrChange w:id="8500" w:author="凡 张" w:date="2019-05-26T07:05:00Z">
            <w:rPr/>
          </w:rPrChange>
        </w:rPr>
        <w:t xml:space="preserve"> of corresponding </w:t>
      </w:r>
      <w:proofErr w:type="spellStart"/>
      <w:r w:rsidRPr="00D62216">
        <w:rPr>
          <w:rPrChange w:id="8501" w:author="凡 张" w:date="2019-05-26T07:05:00Z">
            <w:rPr/>
          </w:rPrChange>
        </w:rPr>
        <w:t>morrie</w:t>
      </w:r>
      <w:proofErr w:type="spellEnd"/>
      <w:r w:rsidRPr="00D62216">
        <w:rPr>
          <w:rPrChange w:id="8502" w:author="凡 张" w:date="2019-05-26T07:05:00Z">
            <w:rPr/>
          </w:rPrChange>
        </w:rPr>
        <w:t xml:space="preserve"> pattern</w:t>
      </w:r>
      <w:r w:rsidRPr="00D62216">
        <w:rPr>
          <w:rPrChange w:id="8503" w:author="凡 张" w:date="2019-05-26T07:05:00Z">
            <w:rPr/>
          </w:rPrChange>
        </w:rPr>
        <w:br/>
        <w:t xml:space="preserve">%   </w:t>
      </w:r>
      <w:proofErr w:type="spellStart"/>
      <w:r w:rsidRPr="00D62216">
        <w:rPr>
          <w:rPrChange w:id="8504" w:author="凡 张" w:date="2019-05-26T07:05:00Z">
            <w:rPr/>
          </w:rPrChange>
        </w:rPr>
        <w:t>relativePhase</w:t>
      </w:r>
      <w:proofErr w:type="spellEnd"/>
      <w:r w:rsidRPr="00D62216">
        <w:rPr>
          <w:rPrChange w:id="8505" w:author="凡 张" w:date="2019-05-26T07:05:00Z">
            <w:rPr/>
          </w:rPrChange>
        </w:rPr>
        <w:t xml:space="preserve"> - the calculated relative phase</w:t>
      </w:r>
      <w:r w:rsidRPr="00D62216">
        <w:rPr>
          <w:rPrChange w:id="8506" w:author="凡 张" w:date="2019-05-26T07:05:00Z">
            <w:rPr/>
          </w:rPrChange>
        </w:rPr>
        <w:br/>
        <w:t xml:space="preserve">%   </w:t>
      </w:r>
      <w:proofErr w:type="spellStart"/>
      <w:r w:rsidRPr="00D62216">
        <w:rPr>
          <w:rPrChange w:id="8507" w:author="凡 张" w:date="2019-05-26T07:05:00Z">
            <w:rPr/>
          </w:rPrChange>
        </w:rPr>
        <w:t>relativeLambda</w:t>
      </w:r>
      <w:proofErr w:type="spellEnd"/>
      <w:r w:rsidRPr="00D62216">
        <w:rPr>
          <w:rPrChange w:id="8508" w:author="凡 张" w:date="2019-05-26T07:05:00Z">
            <w:rPr/>
          </w:rPrChange>
        </w:rPr>
        <w:t xml:space="preserve"> - the calculated relative wavelength</w:t>
      </w:r>
      <w:r w:rsidRPr="00D62216">
        <w:rPr>
          <w:rPrChange w:id="8509" w:author="凡 张" w:date="2019-05-26T07:05:00Z">
            <w:rPr/>
          </w:rPrChange>
        </w:rPr>
        <w:br/>
        <w:t xml:space="preserve">function </w:t>
      </w:r>
      <w:proofErr w:type="spellStart"/>
      <w:r w:rsidRPr="00D62216">
        <w:rPr>
          <w:rPrChange w:id="8510" w:author="凡 张" w:date="2019-05-26T07:05:00Z">
            <w:rPr/>
          </w:rPrChange>
        </w:rPr>
        <w:t>phaseFiltered</w:t>
      </w:r>
      <w:proofErr w:type="spellEnd"/>
      <w:r w:rsidRPr="00D62216">
        <w:rPr>
          <w:rPrChange w:id="8511" w:author="凡 张" w:date="2019-05-26T07:05:00Z">
            <w:rPr/>
          </w:rPrChange>
        </w:rPr>
        <w:t xml:space="preserve"> = </w:t>
      </w:r>
      <w:proofErr w:type="spellStart"/>
      <w:r w:rsidRPr="00D62216">
        <w:rPr>
          <w:rPrChange w:id="8512" w:author="凡 张" w:date="2019-05-26T07:05:00Z">
            <w:rPr/>
          </w:rPrChange>
        </w:rPr>
        <w:t>getPhaseFiltered</w:t>
      </w:r>
      <w:proofErr w:type="spellEnd"/>
      <w:r w:rsidRPr="00D62216">
        <w:rPr>
          <w:rPrChange w:id="8513" w:author="凡 张" w:date="2019-05-26T07:05:00Z">
            <w:rPr/>
          </w:rPrChange>
        </w:rPr>
        <w:t xml:space="preserve">(phase, lambda, </w:t>
      </w:r>
      <w:proofErr w:type="spellStart"/>
      <w:r w:rsidRPr="00D62216">
        <w:rPr>
          <w:rPrChange w:id="8514" w:author="凡 张" w:date="2019-05-26T07:05:00Z">
            <w:rPr/>
          </w:rPrChange>
        </w:rPr>
        <w:t>relativePhase</w:t>
      </w:r>
      <w:proofErr w:type="spellEnd"/>
      <w:r w:rsidRPr="00D62216">
        <w:rPr>
          <w:rPrChange w:id="8515" w:author="凡 张" w:date="2019-05-26T07:05:00Z">
            <w:rPr/>
          </w:rPrChange>
        </w:rPr>
        <w:t xml:space="preserve">, </w:t>
      </w:r>
      <w:proofErr w:type="spellStart"/>
      <w:r w:rsidRPr="00D62216">
        <w:rPr>
          <w:rPrChange w:id="8516" w:author="凡 张" w:date="2019-05-26T07:05:00Z">
            <w:rPr/>
          </w:rPrChange>
        </w:rPr>
        <w:t>relativeLambda</w:t>
      </w:r>
      <w:proofErr w:type="spellEnd"/>
      <w:r w:rsidRPr="00D62216">
        <w:rPr>
          <w:rPrChange w:id="8517" w:author="凡 张" w:date="2019-05-26T07:05:00Z">
            <w:rPr/>
          </w:rPrChange>
        </w:rPr>
        <w:t>)</w:t>
      </w:r>
      <w:r w:rsidRPr="00D62216">
        <w:rPr>
          <w:rPrChange w:id="8518" w:author="凡 张" w:date="2019-05-26T07:05:00Z">
            <w:rPr/>
          </w:rPrChange>
        </w:rPr>
        <w:br/>
        <w:t xml:space="preserve">    </w:t>
      </w:r>
      <w:proofErr w:type="spellStart"/>
      <w:r w:rsidRPr="00D62216">
        <w:rPr>
          <w:rPrChange w:id="8519" w:author="凡 张" w:date="2019-05-26T07:05:00Z">
            <w:rPr/>
          </w:rPrChange>
        </w:rPr>
        <w:t>phaseFiltered</w:t>
      </w:r>
      <w:proofErr w:type="spellEnd"/>
      <w:r w:rsidRPr="00D62216">
        <w:rPr>
          <w:rPrChange w:id="8520" w:author="凡 张" w:date="2019-05-26T07:05:00Z">
            <w:rPr/>
          </w:rPrChange>
        </w:rPr>
        <w:t xml:space="preserve"> = phase +  2 * pi * round( (</w:t>
      </w:r>
      <w:proofErr w:type="spellStart"/>
      <w:r w:rsidRPr="00D62216">
        <w:rPr>
          <w:rPrChange w:id="8521" w:author="凡 张" w:date="2019-05-26T07:05:00Z">
            <w:rPr/>
          </w:rPrChange>
        </w:rPr>
        <w:t>relativeLambda</w:t>
      </w:r>
      <w:proofErr w:type="spellEnd"/>
      <w:r w:rsidRPr="00D62216">
        <w:rPr>
          <w:rPrChange w:id="8522" w:author="凡 张" w:date="2019-05-26T07:05:00Z">
            <w:rPr/>
          </w:rPrChange>
        </w:rPr>
        <w:t xml:space="preserve"> / lambda * </w:t>
      </w:r>
      <w:proofErr w:type="spellStart"/>
      <w:r w:rsidRPr="00D62216">
        <w:rPr>
          <w:rPrChange w:id="8523" w:author="凡 张" w:date="2019-05-26T07:05:00Z">
            <w:rPr/>
          </w:rPrChange>
        </w:rPr>
        <w:t>relativePhase</w:t>
      </w:r>
      <w:proofErr w:type="spellEnd"/>
      <w:r w:rsidRPr="00D62216">
        <w:rPr>
          <w:rPrChange w:id="8524" w:author="凡 张" w:date="2019-05-26T07:05:00Z">
            <w:rPr/>
          </w:rPrChange>
        </w:rPr>
        <w:t xml:space="preserve"> - phase) / (2 * pi));</w:t>
      </w:r>
      <w:r w:rsidRPr="00D62216">
        <w:rPr>
          <w:rPrChange w:id="8525" w:author="凡 张" w:date="2019-05-26T07:05:00Z">
            <w:rPr/>
          </w:rPrChange>
        </w:rPr>
        <w:br/>
        <w:t>end</w:t>
      </w:r>
      <w:r w:rsidRPr="00D62216">
        <w:rPr>
          <w:rPrChange w:id="8526" w:author="凡 张" w:date="2019-05-26T07:05:00Z">
            <w:rPr/>
          </w:rPrChange>
        </w:rPr>
        <w:br/>
      </w:r>
      <w:r w:rsidRPr="00D62216">
        <w:rPr>
          <w:rPrChange w:id="8527" w:author="凡 张" w:date="2019-05-26T07:05:00Z">
            <w:rPr/>
          </w:rPrChange>
        </w:rPr>
        <w:br/>
        <w:t xml:space="preserve">% </w:t>
      </w:r>
      <w:proofErr w:type="spellStart"/>
      <w:r w:rsidRPr="00D62216">
        <w:rPr>
          <w:rPrChange w:id="8528" w:author="凡 张" w:date="2019-05-26T07:05:00Z">
            <w:rPr/>
          </w:rPrChange>
        </w:rPr>
        <w:t>unwrapSinglePhaseAB</w:t>
      </w:r>
      <w:proofErr w:type="spellEnd"/>
      <w:r w:rsidRPr="00D62216">
        <w:rPr>
          <w:rPrChange w:id="8529" w:author="凡 张" w:date="2019-05-26T07:05:00Z">
            <w:rPr/>
          </w:rPrChange>
        </w:rPr>
        <w:br/>
        <w:t>% Input:</w:t>
      </w:r>
      <w:r w:rsidRPr="00D62216">
        <w:rPr>
          <w:rPrChange w:id="8530" w:author="凡 张" w:date="2019-05-26T07:05:00Z">
            <w:rPr/>
          </w:rPrChange>
        </w:rPr>
        <w:br/>
        <w:t xml:space="preserve">%   </w:t>
      </w:r>
      <w:proofErr w:type="spellStart"/>
      <w:r w:rsidRPr="00D62216">
        <w:rPr>
          <w:rPrChange w:id="8531" w:author="凡 张" w:date="2019-05-26T07:05:00Z">
            <w:rPr/>
          </w:rPrChange>
        </w:rPr>
        <w:t>phaseB</w:t>
      </w:r>
      <w:proofErr w:type="spellEnd"/>
      <w:r w:rsidRPr="00D62216">
        <w:rPr>
          <w:rPrChange w:id="8532" w:author="凡 张" w:date="2019-05-26T07:05:00Z">
            <w:rPr/>
          </w:rPrChange>
        </w:rPr>
        <w:t xml:space="preserve"> - the phase to unwrap</w:t>
      </w:r>
      <w:r w:rsidRPr="00D62216">
        <w:rPr>
          <w:rPrChange w:id="8533" w:author="凡 张" w:date="2019-05-26T07:05:00Z">
            <w:rPr/>
          </w:rPrChange>
        </w:rPr>
        <w:br/>
        <w:t xml:space="preserve">%   </w:t>
      </w:r>
      <w:proofErr w:type="spellStart"/>
      <w:r w:rsidRPr="00D62216">
        <w:rPr>
          <w:rPrChange w:id="8534" w:author="凡 张" w:date="2019-05-26T07:05:00Z">
            <w:rPr/>
          </w:rPrChange>
        </w:rPr>
        <w:t>lambdaB</w:t>
      </w:r>
      <w:proofErr w:type="spellEnd"/>
      <w:r w:rsidRPr="00D62216">
        <w:rPr>
          <w:rPrChange w:id="8535" w:author="凡 张" w:date="2019-05-26T07:05:00Z">
            <w:rPr/>
          </w:rPrChange>
        </w:rPr>
        <w:t xml:space="preserve"> - the </w:t>
      </w:r>
      <w:proofErr w:type="spellStart"/>
      <w:r w:rsidRPr="00D62216">
        <w:rPr>
          <w:rPrChange w:id="8536" w:author="凡 张" w:date="2019-05-26T07:05:00Z">
            <w:rPr/>
          </w:rPrChange>
        </w:rPr>
        <w:t>wavelenght</w:t>
      </w:r>
      <w:proofErr w:type="spellEnd"/>
      <w:r w:rsidRPr="00D62216">
        <w:rPr>
          <w:rPrChange w:id="8537" w:author="凡 张" w:date="2019-05-26T07:05:00Z">
            <w:rPr/>
          </w:rPrChange>
        </w:rPr>
        <w:t xml:space="preserve"> of corresponding </w:t>
      </w:r>
      <w:proofErr w:type="spellStart"/>
      <w:r w:rsidRPr="00D62216">
        <w:rPr>
          <w:rPrChange w:id="8538" w:author="凡 张" w:date="2019-05-26T07:05:00Z">
            <w:rPr/>
          </w:rPrChange>
        </w:rPr>
        <w:t>morrie</w:t>
      </w:r>
      <w:proofErr w:type="spellEnd"/>
      <w:r w:rsidRPr="00D62216">
        <w:rPr>
          <w:rPrChange w:id="8539" w:author="凡 张" w:date="2019-05-26T07:05:00Z">
            <w:rPr/>
          </w:rPrChange>
        </w:rPr>
        <w:t xml:space="preserve"> pattern</w:t>
      </w:r>
      <w:r w:rsidRPr="00D62216">
        <w:rPr>
          <w:rPrChange w:id="8540" w:author="凡 张" w:date="2019-05-26T07:05:00Z">
            <w:rPr/>
          </w:rPrChange>
        </w:rPr>
        <w:br/>
        <w:t xml:space="preserve">%   </w:t>
      </w:r>
      <w:proofErr w:type="spellStart"/>
      <w:r w:rsidRPr="00D62216">
        <w:rPr>
          <w:rPrChange w:id="8541" w:author="凡 张" w:date="2019-05-26T07:05:00Z">
            <w:rPr/>
          </w:rPrChange>
        </w:rPr>
        <w:t>relativeLambda</w:t>
      </w:r>
      <w:proofErr w:type="spellEnd"/>
      <w:r w:rsidRPr="00D62216">
        <w:rPr>
          <w:rPrChange w:id="8542" w:author="凡 张" w:date="2019-05-26T07:05:00Z">
            <w:rPr/>
          </w:rPrChange>
        </w:rPr>
        <w:t xml:space="preserve"> - the calculated relative wavelength</w:t>
      </w:r>
      <w:r w:rsidRPr="00D62216">
        <w:rPr>
          <w:rPrChange w:id="8543" w:author="凡 张" w:date="2019-05-26T07:05:00Z">
            <w:rPr/>
          </w:rPrChange>
        </w:rPr>
        <w:br/>
      </w:r>
      <w:r w:rsidRPr="00D62216">
        <w:rPr>
          <w:rPrChange w:id="8544" w:author="凡 张" w:date="2019-05-26T07:05:00Z">
            <w:rPr/>
          </w:rPrChange>
        </w:rPr>
        <w:lastRenderedPageBreak/>
        <w:t xml:space="preserve">%   </w:t>
      </w:r>
      <w:proofErr w:type="spellStart"/>
      <w:r w:rsidRPr="00D62216">
        <w:rPr>
          <w:rPrChange w:id="8545" w:author="凡 张" w:date="2019-05-26T07:05:00Z">
            <w:rPr/>
          </w:rPrChange>
        </w:rPr>
        <w:t>phaseA</w:t>
      </w:r>
      <w:proofErr w:type="spellEnd"/>
      <w:r w:rsidRPr="00D62216">
        <w:rPr>
          <w:rPrChange w:id="8546" w:author="凡 张" w:date="2019-05-26T07:05:00Z">
            <w:rPr/>
          </w:rPrChange>
        </w:rPr>
        <w:t xml:space="preserve"> - the wrapped phase for </w:t>
      </w:r>
      <w:proofErr w:type="spellStart"/>
      <w:r w:rsidRPr="00D62216">
        <w:rPr>
          <w:rPrChange w:id="8547" w:author="凡 张" w:date="2019-05-26T07:05:00Z">
            <w:rPr/>
          </w:rPrChange>
        </w:rPr>
        <w:t>referrence</w:t>
      </w:r>
      <w:proofErr w:type="spellEnd"/>
      <w:r w:rsidRPr="00D62216">
        <w:rPr>
          <w:rPrChange w:id="8548" w:author="凡 张" w:date="2019-05-26T07:05:00Z">
            <w:rPr/>
          </w:rPrChange>
        </w:rPr>
        <w:br/>
        <w:t xml:space="preserve">function </w:t>
      </w:r>
      <w:proofErr w:type="spellStart"/>
      <w:r w:rsidRPr="00D62216">
        <w:rPr>
          <w:rPrChange w:id="8549" w:author="凡 张" w:date="2019-05-26T07:05:00Z">
            <w:rPr/>
          </w:rPrChange>
        </w:rPr>
        <w:t>phaseUnwrapped</w:t>
      </w:r>
      <w:proofErr w:type="spellEnd"/>
      <w:r w:rsidRPr="00D62216">
        <w:rPr>
          <w:rPrChange w:id="8550" w:author="凡 张" w:date="2019-05-26T07:05:00Z">
            <w:rPr/>
          </w:rPrChange>
        </w:rPr>
        <w:t xml:space="preserve"> = </w:t>
      </w:r>
      <w:proofErr w:type="spellStart"/>
      <w:r w:rsidRPr="00D62216">
        <w:rPr>
          <w:rPrChange w:id="8551" w:author="凡 张" w:date="2019-05-26T07:05:00Z">
            <w:rPr/>
          </w:rPrChange>
        </w:rPr>
        <w:t>unwrapSinglePhaseAB</w:t>
      </w:r>
      <w:proofErr w:type="spellEnd"/>
      <w:r w:rsidRPr="00D62216">
        <w:rPr>
          <w:rPrChange w:id="8552" w:author="凡 张" w:date="2019-05-26T07:05:00Z">
            <w:rPr/>
          </w:rPrChange>
        </w:rPr>
        <w:t>(</w:t>
      </w:r>
      <w:proofErr w:type="spellStart"/>
      <w:r w:rsidRPr="00D62216">
        <w:rPr>
          <w:rPrChange w:id="8553" w:author="凡 张" w:date="2019-05-26T07:05:00Z">
            <w:rPr/>
          </w:rPrChange>
        </w:rPr>
        <w:t>phaseB</w:t>
      </w:r>
      <w:proofErr w:type="spellEnd"/>
      <w:r w:rsidRPr="00D62216">
        <w:rPr>
          <w:rPrChange w:id="8554" w:author="凡 张" w:date="2019-05-26T07:05:00Z">
            <w:rPr/>
          </w:rPrChange>
        </w:rPr>
        <w:t xml:space="preserve">, </w:t>
      </w:r>
      <w:proofErr w:type="spellStart"/>
      <w:r w:rsidRPr="00D62216">
        <w:rPr>
          <w:rPrChange w:id="8555" w:author="凡 张" w:date="2019-05-26T07:05:00Z">
            <w:rPr/>
          </w:rPrChange>
        </w:rPr>
        <w:t>lambdaB</w:t>
      </w:r>
      <w:proofErr w:type="spellEnd"/>
      <w:r w:rsidRPr="00D62216">
        <w:rPr>
          <w:rPrChange w:id="8556" w:author="凡 张" w:date="2019-05-26T07:05:00Z">
            <w:rPr/>
          </w:rPrChange>
        </w:rPr>
        <w:t xml:space="preserve">, </w:t>
      </w:r>
      <w:proofErr w:type="spellStart"/>
      <w:r w:rsidRPr="00D62216">
        <w:rPr>
          <w:rPrChange w:id="8557" w:author="凡 张" w:date="2019-05-26T07:05:00Z">
            <w:rPr/>
          </w:rPrChange>
        </w:rPr>
        <w:t>relativeLambda</w:t>
      </w:r>
      <w:proofErr w:type="spellEnd"/>
      <w:r w:rsidRPr="00D62216">
        <w:rPr>
          <w:rPrChange w:id="8558" w:author="凡 张" w:date="2019-05-26T07:05:00Z">
            <w:rPr/>
          </w:rPrChange>
        </w:rPr>
        <w:t xml:space="preserve">, </w:t>
      </w:r>
      <w:proofErr w:type="spellStart"/>
      <w:r w:rsidRPr="00D62216">
        <w:rPr>
          <w:rPrChange w:id="8559" w:author="凡 张" w:date="2019-05-26T07:05:00Z">
            <w:rPr/>
          </w:rPrChange>
        </w:rPr>
        <w:t>phaseA</w:t>
      </w:r>
      <w:proofErr w:type="spellEnd"/>
      <w:r w:rsidRPr="00D62216">
        <w:rPr>
          <w:rPrChange w:id="8560" w:author="凡 张" w:date="2019-05-26T07:05:00Z">
            <w:rPr/>
          </w:rPrChange>
        </w:rPr>
        <w:t>)</w:t>
      </w:r>
      <w:r w:rsidRPr="00D62216">
        <w:rPr>
          <w:rPrChange w:id="8561" w:author="凡 张" w:date="2019-05-26T07:05:00Z">
            <w:rPr/>
          </w:rPrChange>
        </w:rPr>
        <w:br/>
        <w:t xml:space="preserve">    </w:t>
      </w:r>
      <w:proofErr w:type="spellStart"/>
      <w:r w:rsidRPr="00D62216">
        <w:rPr>
          <w:rPrChange w:id="8562" w:author="凡 张" w:date="2019-05-26T07:05:00Z">
            <w:rPr/>
          </w:rPrChange>
        </w:rPr>
        <w:t>relativePhase</w:t>
      </w:r>
      <w:proofErr w:type="spellEnd"/>
      <w:r w:rsidRPr="00D62216">
        <w:rPr>
          <w:rPrChange w:id="8563" w:author="凡 张" w:date="2019-05-26T07:05:00Z">
            <w:rPr/>
          </w:rPrChange>
        </w:rPr>
        <w:t xml:space="preserve"> = </w:t>
      </w:r>
      <w:proofErr w:type="spellStart"/>
      <w:r w:rsidRPr="00D62216">
        <w:rPr>
          <w:rPrChange w:id="8564" w:author="凡 张" w:date="2019-05-26T07:05:00Z">
            <w:rPr/>
          </w:rPrChange>
        </w:rPr>
        <w:t>getRelativePhase</w:t>
      </w:r>
      <w:proofErr w:type="spellEnd"/>
      <w:r w:rsidRPr="00D62216">
        <w:rPr>
          <w:rPrChange w:id="8565" w:author="凡 张" w:date="2019-05-26T07:05:00Z">
            <w:rPr/>
          </w:rPrChange>
        </w:rPr>
        <w:t>(</w:t>
      </w:r>
      <w:proofErr w:type="spellStart"/>
      <w:r w:rsidRPr="00D62216">
        <w:rPr>
          <w:rPrChange w:id="8566" w:author="凡 张" w:date="2019-05-26T07:05:00Z">
            <w:rPr/>
          </w:rPrChange>
        </w:rPr>
        <w:t>phaseA</w:t>
      </w:r>
      <w:proofErr w:type="spellEnd"/>
      <w:r w:rsidRPr="00D62216">
        <w:rPr>
          <w:rPrChange w:id="8567" w:author="凡 张" w:date="2019-05-26T07:05:00Z">
            <w:rPr/>
          </w:rPrChange>
        </w:rPr>
        <w:t xml:space="preserve">, </w:t>
      </w:r>
      <w:proofErr w:type="spellStart"/>
      <w:r w:rsidRPr="00D62216">
        <w:rPr>
          <w:rPrChange w:id="8568" w:author="凡 张" w:date="2019-05-26T07:05:00Z">
            <w:rPr/>
          </w:rPrChange>
        </w:rPr>
        <w:t>phaseB</w:t>
      </w:r>
      <w:proofErr w:type="spellEnd"/>
      <w:r w:rsidRPr="00D62216">
        <w:rPr>
          <w:rPrChange w:id="8569" w:author="凡 张" w:date="2019-05-26T07:05:00Z">
            <w:rPr/>
          </w:rPrChange>
        </w:rPr>
        <w:t>);</w:t>
      </w:r>
      <w:r w:rsidRPr="00D62216">
        <w:rPr>
          <w:rPrChange w:id="8570" w:author="凡 张" w:date="2019-05-26T07:05:00Z">
            <w:rPr/>
          </w:rPrChange>
        </w:rPr>
        <w:br/>
        <w:t xml:space="preserve">    </w:t>
      </w:r>
      <w:proofErr w:type="spellStart"/>
      <w:r w:rsidRPr="00D62216">
        <w:rPr>
          <w:rPrChange w:id="8571" w:author="凡 张" w:date="2019-05-26T07:05:00Z">
            <w:rPr/>
          </w:rPrChange>
        </w:rPr>
        <w:t>phaseUnwrapped</w:t>
      </w:r>
      <w:proofErr w:type="spellEnd"/>
      <w:r w:rsidRPr="00D62216">
        <w:rPr>
          <w:rPrChange w:id="8572" w:author="凡 张" w:date="2019-05-26T07:05:00Z">
            <w:rPr/>
          </w:rPrChange>
        </w:rPr>
        <w:t xml:space="preserve"> = </w:t>
      </w:r>
      <w:proofErr w:type="spellStart"/>
      <w:r w:rsidRPr="00D62216">
        <w:rPr>
          <w:rPrChange w:id="8573" w:author="凡 张" w:date="2019-05-26T07:05:00Z">
            <w:rPr/>
          </w:rPrChange>
        </w:rPr>
        <w:t>getPhaseFiltered</w:t>
      </w:r>
      <w:proofErr w:type="spellEnd"/>
      <w:r w:rsidRPr="00D62216">
        <w:rPr>
          <w:rPrChange w:id="8574" w:author="凡 张" w:date="2019-05-26T07:05:00Z">
            <w:rPr/>
          </w:rPrChange>
        </w:rPr>
        <w:t>(</w:t>
      </w:r>
      <w:proofErr w:type="spellStart"/>
      <w:r w:rsidRPr="00D62216">
        <w:rPr>
          <w:rPrChange w:id="8575" w:author="凡 张" w:date="2019-05-26T07:05:00Z">
            <w:rPr/>
          </w:rPrChange>
        </w:rPr>
        <w:t>phaseB</w:t>
      </w:r>
      <w:proofErr w:type="spellEnd"/>
      <w:r w:rsidRPr="00D62216">
        <w:rPr>
          <w:rPrChange w:id="8576" w:author="凡 张" w:date="2019-05-26T07:05:00Z">
            <w:rPr/>
          </w:rPrChange>
        </w:rPr>
        <w:t xml:space="preserve">, </w:t>
      </w:r>
      <w:proofErr w:type="spellStart"/>
      <w:r w:rsidRPr="00D62216">
        <w:rPr>
          <w:rPrChange w:id="8577" w:author="凡 张" w:date="2019-05-26T07:05:00Z">
            <w:rPr/>
          </w:rPrChange>
        </w:rPr>
        <w:t>lambdaB</w:t>
      </w:r>
      <w:proofErr w:type="spellEnd"/>
      <w:r w:rsidRPr="00D62216">
        <w:rPr>
          <w:rPrChange w:id="8578" w:author="凡 张" w:date="2019-05-26T07:05:00Z">
            <w:rPr/>
          </w:rPrChange>
        </w:rPr>
        <w:t xml:space="preserve">, </w:t>
      </w:r>
      <w:proofErr w:type="spellStart"/>
      <w:r w:rsidRPr="00D62216">
        <w:rPr>
          <w:rPrChange w:id="8579" w:author="凡 张" w:date="2019-05-26T07:05:00Z">
            <w:rPr/>
          </w:rPrChange>
        </w:rPr>
        <w:t>relativePhase</w:t>
      </w:r>
      <w:proofErr w:type="spellEnd"/>
      <w:r w:rsidRPr="00D62216">
        <w:rPr>
          <w:rPrChange w:id="8580" w:author="凡 张" w:date="2019-05-26T07:05:00Z">
            <w:rPr/>
          </w:rPrChange>
        </w:rPr>
        <w:t xml:space="preserve">, </w:t>
      </w:r>
      <w:proofErr w:type="spellStart"/>
      <w:r w:rsidRPr="00D62216">
        <w:rPr>
          <w:rPrChange w:id="8581" w:author="凡 张" w:date="2019-05-26T07:05:00Z">
            <w:rPr/>
          </w:rPrChange>
        </w:rPr>
        <w:t>relativeLambda</w:t>
      </w:r>
      <w:proofErr w:type="spellEnd"/>
      <w:r w:rsidRPr="00D62216">
        <w:rPr>
          <w:rPrChange w:id="8582" w:author="凡 张" w:date="2019-05-26T07:05:00Z">
            <w:rPr/>
          </w:rPrChange>
        </w:rPr>
        <w:t>);</w:t>
      </w:r>
      <w:r w:rsidRPr="00D62216">
        <w:rPr>
          <w:rPrChange w:id="8583" w:author="凡 张" w:date="2019-05-26T07:05:00Z">
            <w:rPr/>
          </w:rPrChange>
        </w:rPr>
        <w:br/>
        <w:t>end</w:t>
      </w:r>
      <w:r w:rsidRPr="00D62216">
        <w:rPr>
          <w:rPrChange w:id="8584" w:author="凡 张" w:date="2019-05-26T07:05:00Z">
            <w:rPr/>
          </w:rPrChange>
        </w:rPr>
        <w:br/>
      </w:r>
      <w:r w:rsidRPr="00D62216">
        <w:rPr>
          <w:rPrChange w:id="8585" w:author="凡 张" w:date="2019-05-26T07:05:00Z">
            <w:rPr/>
          </w:rPrChange>
        </w:rPr>
        <w:br/>
        <w:t xml:space="preserve">% </w:t>
      </w:r>
      <w:proofErr w:type="spellStart"/>
      <w:r w:rsidRPr="00D62216">
        <w:rPr>
          <w:rPrChange w:id="8586" w:author="凡 张" w:date="2019-05-26T07:05:00Z">
            <w:rPr/>
          </w:rPrChange>
        </w:rPr>
        <w:t>unwrapSinglePhaseBA</w:t>
      </w:r>
      <w:proofErr w:type="spellEnd"/>
      <w:r w:rsidRPr="00D62216">
        <w:rPr>
          <w:rPrChange w:id="8587" w:author="凡 张" w:date="2019-05-26T07:05:00Z">
            <w:rPr/>
          </w:rPrChange>
        </w:rPr>
        <w:br/>
        <w:t>% Input:</w:t>
      </w:r>
      <w:r w:rsidRPr="00D62216">
        <w:rPr>
          <w:rPrChange w:id="8588" w:author="凡 张" w:date="2019-05-26T07:05:00Z">
            <w:rPr/>
          </w:rPrChange>
        </w:rPr>
        <w:br/>
        <w:t xml:space="preserve">%   </w:t>
      </w:r>
      <w:proofErr w:type="spellStart"/>
      <w:r w:rsidRPr="00D62216">
        <w:rPr>
          <w:rPrChange w:id="8589" w:author="凡 张" w:date="2019-05-26T07:05:00Z">
            <w:rPr/>
          </w:rPrChange>
        </w:rPr>
        <w:t>phaseB</w:t>
      </w:r>
      <w:proofErr w:type="spellEnd"/>
      <w:r w:rsidRPr="00D62216">
        <w:rPr>
          <w:rPrChange w:id="8590" w:author="凡 张" w:date="2019-05-26T07:05:00Z">
            <w:rPr/>
          </w:rPrChange>
        </w:rPr>
        <w:t xml:space="preserve"> - the phase to unwrap</w:t>
      </w:r>
      <w:r w:rsidRPr="00D62216">
        <w:rPr>
          <w:rPrChange w:id="8591" w:author="凡 张" w:date="2019-05-26T07:05:00Z">
            <w:rPr/>
          </w:rPrChange>
        </w:rPr>
        <w:br/>
        <w:t xml:space="preserve">%   </w:t>
      </w:r>
      <w:proofErr w:type="spellStart"/>
      <w:r w:rsidRPr="00D62216">
        <w:rPr>
          <w:rPrChange w:id="8592" w:author="凡 张" w:date="2019-05-26T07:05:00Z">
            <w:rPr/>
          </w:rPrChange>
        </w:rPr>
        <w:t>lambdaB</w:t>
      </w:r>
      <w:proofErr w:type="spellEnd"/>
      <w:r w:rsidRPr="00D62216">
        <w:rPr>
          <w:rPrChange w:id="8593" w:author="凡 张" w:date="2019-05-26T07:05:00Z">
            <w:rPr/>
          </w:rPrChange>
        </w:rPr>
        <w:t xml:space="preserve"> - the </w:t>
      </w:r>
      <w:proofErr w:type="spellStart"/>
      <w:r w:rsidRPr="00D62216">
        <w:rPr>
          <w:rPrChange w:id="8594" w:author="凡 张" w:date="2019-05-26T07:05:00Z">
            <w:rPr/>
          </w:rPrChange>
        </w:rPr>
        <w:t>wavelenght</w:t>
      </w:r>
      <w:proofErr w:type="spellEnd"/>
      <w:r w:rsidRPr="00D62216">
        <w:rPr>
          <w:rPrChange w:id="8595" w:author="凡 张" w:date="2019-05-26T07:05:00Z">
            <w:rPr/>
          </w:rPrChange>
        </w:rPr>
        <w:t xml:space="preserve"> of corresponding </w:t>
      </w:r>
      <w:proofErr w:type="spellStart"/>
      <w:r w:rsidRPr="00D62216">
        <w:rPr>
          <w:rPrChange w:id="8596" w:author="凡 张" w:date="2019-05-26T07:05:00Z">
            <w:rPr/>
          </w:rPrChange>
        </w:rPr>
        <w:t>morrie</w:t>
      </w:r>
      <w:proofErr w:type="spellEnd"/>
      <w:r w:rsidRPr="00D62216">
        <w:rPr>
          <w:rPrChange w:id="8597" w:author="凡 张" w:date="2019-05-26T07:05:00Z">
            <w:rPr/>
          </w:rPrChange>
        </w:rPr>
        <w:t xml:space="preserve"> pattern</w:t>
      </w:r>
      <w:r w:rsidRPr="00D62216">
        <w:rPr>
          <w:rPrChange w:id="8598" w:author="凡 张" w:date="2019-05-26T07:05:00Z">
            <w:rPr/>
          </w:rPrChange>
        </w:rPr>
        <w:br/>
        <w:t xml:space="preserve">%   </w:t>
      </w:r>
      <w:proofErr w:type="spellStart"/>
      <w:r w:rsidRPr="00D62216">
        <w:rPr>
          <w:rPrChange w:id="8599" w:author="凡 张" w:date="2019-05-26T07:05:00Z">
            <w:rPr/>
          </w:rPrChange>
        </w:rPr>
        <w:t>relativeLambda</w:t>
      </w:r>
      <w:proofErr w:type="spellEnd"/>
      <w:r w:rsidRPr="00D62216">
        <w:rPr>
          <w:rPrChange w:id="8600" w:author="凡 张" w:date="2019-05-26T07:05:00Z">
            <w:rPr/>
          </w:rPrChange>
        </w:rPr>
        <w:t xml:space="preserve"> - the calculated relative wavelength</w:t>
      </w:r>
      <w:r w:rsidRPr="00D62216">
        <w:rPr>
          <w:rPrChange w:id="8601" w:author="凡 张" w:date="2019-05-26T07:05:00Z">
            <w:rPr/>
          </w:rPrChange>
        </w:rPr>
        <w:br/>
        <w:t xml:space="preserve">%   </w:t>
      </w:r>
      <w:proofErr w:type="spellStart"/>
      <w:r w:rsidRPr="00D62216">
        <w:rPr>
          <w:rPrChange w:id="8602" w:author="凡 张" w:date="2019-05-26T07:05:00Z">
            <w:rPr/>
          </w:rPrChange>
        </w:rPr>
        <w:t>phaseA</w:t>
      </w:r>
      <w:proofErr w:type="spellEnd"/>
      <w:r w:rsidRPr="00D62216">
        <w:rPr>
          <w:rPrChange w:id="8603" w:author="凡 张" w:date="2019-05-26T07:05:00Z">
            <w:rPr/>
          </w:rPrChange>
        </w:rPr>
        <w:t xml:space="preserve"> - the wrapped phase for </w:t>
      </w:r>
      <w:proofErr w:type="spellStart"/>
      <w:r w:rsidRPr="00D62216">
        <w:rPr>
          <w:rPrChange w:id="8604" w:author="凡 张" w:date="2019-05-26T07:05:00Z">
            <w:rPr/>
          </w:rPrChange>
        </w:rPr>
        <w:t>referrence</w:t>
      </w:r>
      <w:proofErr w:type="spellEnd"/>
      <w:r w:rsidRPr="00D62216">
        <w:rPr>
          <w:rPrChange w:id="8605" w:author="凡 张" w:date="2019-05-26T07:05:00Z">
            <w:rPr/>
          </w:rPrChange>
        </w:rPr>
        <w:br/>
        <w:t xml:space="preserve">function </w:t>
      </w:r>
      <w:proofErr w:type="spellStart"/>
      <w:r w:rsidRPr="00D62216">
        <w:rPr>
          <w:rPrChange w:id="8606" w:author="凡 张" w:date="2019-05-26T07:05:00Z">
            <w:rPr/>
          </w:rPrChange>
        </w:rPr>
        <w:t>phaseUnwrapped</w:t>
      </w:r>
      <w:proofErr w:type="spellEnd"/>
      <w:r w:rsidRPr="00D62216">
        <w:rPr>
          <w:rPrChange w:id="8607" w:author="凡 张" w:date="2019-05-26T07:05:00Z">
            <w:rPr/>
          </w:rPrChange>
        </w:rPr>
        <w:t xml:space="preserve"> = </w:t>
      </w:r>
      <w:proofErr w:type="spellStart"/>
      <w:r w:rsidRPr="00D62216">
        <w:rPr>
          <w:rPrChange w:id="8608" w:author="凡 张" w:date="2019-05-26T07:05:00Z">
            <w:rPr/>
          </w:rPrChange>
        </w:rPr>
        <w:t>unwrapSinglePhaseBA</w:t>
      </w:r>
      <w:proofErr w:type="spellEnd"/>
      <w:r w:rsidRPr="00D62216">
        <w:rPr>
          <w:rPrChange w:id="8609" w:author="凡 张" w:date="2019-05-26T07:05:00Z">
            <w:rPr/>
          </w:rPrChange>
        </w:rPr>
        <w:t>(</w:t>
      </w:r>
      <w:proofErr w:type="spellStart"/>
      <w:r w:rsidRPr="00D62216">
        <w:rPr>
          <w:rPrChange w:id="8610" w:author="凡 张" w:date="2019-05-26T07:05:00Z">
            <w:rPr/>
          </w:rPrChange>
        </w:rPr>
        <w:t>phaseB</w:t>
      </w:r>
      <w:proofErr w:type="spellEnd"/>
      <w:r w:rsidRPr="00D62216">
        <w:rPr>
          <w:rPrChange w:id="8611" w:author="凡 张" w:date="2019-05-26T07:05:00Z">
            <w:rPr/>
          </w:rPrChange>
        </w:rPr>
        <w:t xml:space="preserve">, </w:t>
      </w:r>
      <w:proofErr w:type="spellStart"/>
      <w:r w:rsidRPr="00D62216">
        <w:rPr>
          <w:rPrChange w:id="8612" w:author="凡 张" w:date="2019-05-26T07:05:00Z">
            <w:rPr/>
          </w:rPrChange>
        </w:rPr>
        <w:t>lambdaB</w:t>
      </w:r>
      <w:proofErr w:type="spellEnd"/>
      <w:r w:rsidRPr="00D62216">
        <w:rPr>
          <w:rPrChange w:id="8613" w:author="凡 张" w:date="2019-05-26T07:05:00Z">
            <w:rPr/>
          </w:rPrChange>
        </w:rPr>
        <w:t xml:space="preserve">, </w:t>
      </w:r>
      <w:proofErr w:type="spellStart"/>
      <w:r w:rsidRPr="00D62216">
        <w:rPr>
          <w:rPrChange w:id="8614" w:author="凡 张" w:date="2019-05-26T07:05:00Z">
            <w:rPr/>
          </w:rPrChange>
        </w:rPr>
        <w:t>relativeLambda</w:t>
      </w:r>
      <w:proofErr w:type="spellEnd"/>
      <w:r w:rsidRPr="00D62216">
        <w:rPr>
          <w:rPrChange w:id="8615" w:author="凡 张" w:date="2019-05-26T07:05:00Z">
            <w:rPr/>
          </w:rPrChange>
        </w:rPr>
        <w:t xml:space="preserve">, </w:t>
      </w:r>
      <w:proofErr w:type="spellStart"/>
      <w:r w:rsidRPr="00D62216">
        <w:rPr>
          <w:rPrChange w:id="8616" w:author="凡 张" w:date="2019-05-26T07:05:00Z">
            <w:rPr/>
          </w:rPrChange>
        </w:rPr>
        <w:t>phaseA</w:t>
      </w:r>
      <w:proofErr w:type="spellEnd"/>
      <w:r w:rsidRPr="00D62216">
        <w:rPr>
          <w:rPrChange w:id="8617" w:author="凡 张" w:date="2019-05-26T07:05:00Z">
            <w:rPr/>
          </w:rPrChange>
        </w:rPr>
        <w:t>)</w:t>
      </w:r>
      <w:r w:rsidRPr="00D62216">
        <w:rPr>
          <w:rPrChange w:id="8618" w:author="凡 张" w:date="2019-05-26T07:05:00Z">
            <w:rPr/>
          </w:rPrChange>
        </w:rPr>
        <w:br/>
        <w:t xml:space="preserve">    </w:t>
      </w:r>
      <w:proofErr w:type="spellStart"/>
      <w:r w:rsidRPr="00D62216">
        <w:rPr>
          <w:rPrChange w:id="8619" w:author="凡 张" w:date="2019-05-26T07:05:00Z">
            <w:rPr/>
          </w:rPrChange>
        </w:rPr>
        <w:t>relativePhase</w:t>
      </w:r>
      <w:proofErr w:type="spellEnd"/>
      <w:r w:rsidRPr="00D62216">
        <w:rPr>
          <w:rPrChange w:id="8620" w:author="凡 张" w:date="2019-05-26T07:05:00Z">
            <w:rPr/>
          </w:rPrChange>
        </w:rPr>
        <w:t xml:space="preserve"> = </w:t>
      </w:r>
      <w:proofErr w:type="spellStart"/>
      <w:r w:rsidRPr="00D62216">
        <w:rPr>
          <w:rPrChange w:id="8621" w:author="凡 张" w:date="2019-05-26T07:05:00Z">
            <w:rPr/>
          </w:rPrChange>
        </w:rPr>
        <w:t>getRelativePhase</w:t>
      </w:r>
      <w:proofErr w:type="spellEnd"/>
      <w:r w:rsidRPr="00D62216">
        <w:rPr>
          <w:rPrChange w:id="8622" w:author="凡 张" w:date="2019-05-26T07:05:00Z">
            <w:rPr/>
          </w:rPrChange>
        </w:rPr>
        <w:t>(</w:t>
      </w:r>
      <w:proofErr w:type="spellStart"/>
      <w:r w:rsidRPr="00D62216">
        <w:rPr>
          <w:rPrChange w:id="8623" w:author="凡 张" w:date="2019-05-26T07:05:00Z">
            <w:rPr/>
          </w:rPrChange>
        </w:rPr>
        <w:t>phaseB</w:t>
      </w:r>
      <w:proofErr w:type="spellEnd"/>
      <w:r w:rsidRPr="00D62216">
        <w:rPr>
          <w:rPrChange w:id="8624" w:author="凡 张" w:date="2019-05-26T07:05:00Z">
            <w:rPr/>
          </w:rPrChange>
        </w:rPr>
        <w:t xml:space="preserve">, </w:t>
      </w:r>
      <w:proofErr w:type="spellStart"/>
      <w:r w:rsidRPr="00D62216">
        <w:rPr>
          <w:rPrChange w:id="8625" w:author="凡 张" w:date="2019-05-26T07:05:00Z">
            <w:rPr/>
          </w:rPrChange>
        </w:rPr>
        <w:t>phaseA</w:t>
      </w:r>
      <w:proofErr w:type="spellEnd"/>
      <w:r w:rsidRPr="00D62216">
        <w:rPr>
          <w:rPrChange w:id="8626" w:author="凡 张" w:date="2019-05-26T07:05:00Z">
            <w:rPr/>
          </w:rPrChange>
        </w:rPr>
        <w:t>);</w:t>
      </w:r>
      <w:r w:rsidRPr="00D62216">
        <w:rPr>
          <w:rPrChange w:id="8627" w:author="凡 张" w:date="2019-05-26T07:05:00Z">
            <w:rPr/>
          </w:rPrChange>
        </w:rPr>
        <w:br/>
        <w:t xml:space="preserve">    </w:t>
      </w:r>
      <w:proofErr w:type="spellStart"/>
      <w:r w:rsidRPr="00D62216">
        <w:rPr>
          <w:rPrChange w:id="8628" w:author="凡 张" w:date="2019-05-26T07:05:00Z">
            <w:rPr/>
          </w:rPrChange>
        </w:rPr>
        <w:t>phaseUnwrapped</w:t>
      </w:r>
      <w:proofErr w:type="spellEnd"/>
      <w:r w:rsidRPr="00D62216">
        <w:rPr>
          <w:rPrChange w:id="8629" w:author="凡 张" w:date="2019-05-26T07:05:00Z">
            <w:rPr/>
          </w:rPrChange>
        </w:rPr>
        <w:t xml:space="preserve"> = </w:t>
      </w:r>
      <w:proofErr w:type="spellStart"/>
      <w:r w:rsidRPr="00D62216">
        <w:rPr>
          <w:rPrChange w:id="8630" w:author="凡 张" w:date="2019-05-26T07:05:00Z">
            <w:rPr/>
          </w:rPrChange>
        </w:rPr>
        <w:t>getPhaseFiltered</w:t>
      </w:r>
      <w:proofErr w:type="spellEnd"/>
      <w:r w:rsidRPr="00D62216">
        <w:rPr>
          <w:rPrChange w:id="8631" w:author="凡 张" w:date="2019-05-26T07:05:00Z">
            <w:rPr/>
          </w:rPrChange>
        </w:rPr>
        <w:t>(</w:t>
      </w:r>
      <w:proofErr w:type="spellStart"/>
      <w:r w:rsidRPr="00D62216">
        <w:rPr>
          <w:rPrChange w:id="8632" w:author="凡 张" w:date="2019-05-26T07:05:00Z">
            <w:rPr/>
          </w:rPrChange>
        </w:rPr>
        <w:t>phaseB</w:t>
      </w:r>
      <w:proofErr w:type="spellEnd"/>
      <w:r w:rsidRPr="00D62216">
        <w:rPr>
          <w:rPrChange w:id="8633" w:author="凡 张" w:date="2019-05-26T07:05:00Z">
            <w:rPr/>
          </w:rPrChange>
        </w:rPr>
        <w:t xml:space="preserve">, </w:t>
      </w:r>
      <w:proofErr w:type="spellStart"/>
      <w:r w:rsidRPr="00D62216">
        <w:rPr>
          <w:rPrChange w:id="8634" w:author="凡 张" w:date="2019-05-26T07:05:00Z">
            <w:rPr/>
          </w:rPrChange>
        </w:rPr>
        <w:t>lambdaB</w:t>
      </w:r>
      <w:proofErr w:type="spellEnd"/>
      <w:r w:rsidRPr="00D62216">
        <w:rPr>
          <w:rPrChange w:id="8635" w:author="凡 张" w:date="2019-05-26T07:05:00Z">
            <w:rPr/>
          </w:rPrChange>
        </w:rPr>
        <w:t xml:space="preserve">, </w:t>
      </w:r>
      <w:proofErr w:type="spellStart"/>
      <w:r w:rsidRPr="00D62216">
        <w:rPr>
          <w:rPrChange w:id="8636" w:author="凡 张" w:date="2019-05-26T07:05:00Z">
            <w:rPr/>
          </w:rPrChange>
        </w:rPr>
        <w:t>relativePhase</w:t>
      </w:r>
      <w:proofErr w:type="spellEnd"/>
      <w:r w:rsidRPr="00D62216">
        <w:rPr>
          <w:rPrChange w:id="8637" w:author="凡 张" w:date="2019-05-26T07:05:00Z">
            <w:rPr/>
          </w:rPrChange>
        </w:rPr>
        <w:t xml:space="preserve">, </w:t>
      </w:r>
      <w:proofErr w:type="spellStart"/>
      <w:r w:rsidRPr="00D62216">
        <w:rPr>
          <w:rPrChange w:id="8638" w:author="凡 张" w:date="2019-05-26T07:05:00Z">
            <w:rPr/>
          </w:rPrChange>
        </w:rPr>
        <w:t>relativeLambda</w:t>
      </w:r>
      <w:proofErr w:type="spellEnd"/>
      <w:r w:rsidRPr="00D62216">
        <w:rPr>
          <w:rPrChange w:id="8639" w:author="凡 张" w:date="2019-05-26T07:05:00Z">
            <w:rPr/>
          </w:rPrChange>
        </w:rPr>
        <w:t>);</w:t>
      </w:r>
      <w:r w:rsidRPr="00D62216">
        <w:rPr>
          <w:rPrChange w:id="8640" w:author="凡 张" w:date="2019-05-26T07:05:00Z">
            <w:rPr/>
          </w:rPrChange>
        </w:rPr>
        <w:br/>
        <w:t>end</w:t>
      </w:r>
      <w:r w:rsidRPr="00D62216">
        <w:rPr>
          <w:rPrChange w:id="8641" w:author="凡 张" w:date="2019-05-26T07:05:00Z">
            <w:rPr/>
          </w:rPrChange>
        </w:rPr>
        <w:br/>
      </w:r>
      <w:r w:rsidRPr="00D62216">
        <w:rPr>
          <w:rPrChange w:id="8642" w:author="凡 张" w:date="2019-05-26T07:05:00Z">
            <w:rPr/>
          </w:rPrChange>
        </w:rPr>
        <w:br/>
        <w:t xml:space="preserve">% </w:t>
      </w:r>
      <w:proofErr w:type="spellStart"/>
      <w:r w:rsidRPr="00D62216">
        <w:rPr>
          <w:rPrChange w:id="8643" w:author="凡 张" w:date="2019-05-26T07:05:00Z">
            <w:rPr/>
          </w:rPrChange>
        </w:rPr>
        <w:t>unwrapSinglePhaseABC</w:t>
      </w:r>
      <w:proofErr w:type="spellEnd"/>
      <w:r w:rsidRPr="00D62216">
        <w:rPr>
          <w:rPrChange w:id="8644" w:author="凡 张" w:date="2019-05-26T07:05:00Z">
            <w:rPr/>
          </w:rPrChange>
        </w:rPr>
        <w:br/>
        <w:t>% Input:</w:t>
      </w:r>
      <w:r w:rsidRPr="00D62216">
        <w:rPr>
          <w:rPrChange w:id="8645" w:author="凡 张" w:date="2019-05-26T07:05:00Z">
            <w:rPr/>
          </w:rPrChange>
        </w:rPr>
        <w:br/>
        <w:t xml:space="preserve">%   </w:t>
      </w:r>
      <w:proofErr w:type="spellStart"/>
      <w:r w:rsidRPr="00D62216">
        <w:rPr>
          <w:rPrChange w:id="8646" w:author="凡 张" w:date="2019-05-26T07:05:00Z">
            <w:rPr/>
          </w:rPrChange>
        </w:rPr>
        <w:t>phaseB</w:t>
      </w:r>
      <w:proofErr w:type="spellEnd"/>
      <w:r w:rsidRPr="00D62216">
        <w:rPr>
          <w:rPrChange w:id="8647" w:author="凡 张" w:date="2019-05-26T07:05:00Z">
            <w:rPr/>
          </w:rPrChange>
        </w:rPr>
        <w:t xml:space="preserve"> - the phase to unwrap</w:t>
      </w:r>
      <w:r w:rsidRPr="00D62216">
        <w:rPr>
          <w:rPrChange w:id="8648" w:author="凡 张" w:date="2019-05-26T07:05:00Z">
            <w:rPr/>
          </w:rPrChange>
        </w:rPr>
        <w:br/>
        <w:t xml:space="preserve">%   </w:t>
      </w:r>
      <w:proofErr w:type="spellStart"/>
      <w:r w:rsidRPr="00D62216">
        <w:rPr>
          <w:rPrChange w:id="8649" w:author="凡 张" w:date="2019-05-26T07:05:00Z">
            <w:rPr/>
          </w:rPrChange>
        </w:rPr>
        <w:t>lambdaB</w:t>
      </w:r>
      <w:proofErr w:type="spellEnd"/>
      <w:r w:rsidRPr="00D62216">
        <w:rPr>
          <w:rPrChange w:id="8650" w:author="凡 张" w:date="2019-05-26T07:05:00Z">
            <w:rPr/>
          </w:rPrChange>
        </w:rPr>
        <w:t xml:space="preserve"> - the </w:t>
      </w:r>
      <w:proofErr w:type="spellStart"/>
      <w:r w:rsidRPr="00D62216">
        <w:rPr>
          <w:rPrChange w:id="8651" w:author="凡 张" w:date="2019-05-26T07:05:00Z">
            <w:rPr/>
          </w:rPrChange>
        </w:rPr>
        <w:t>wavelenght</w:t>
      </w:r>
      <w:proofErr w:type="spellEnd"/>
      <w:r w:rsidRPr="00D62216">
        <w:rPr>
          <w:rPrChange w:id="8652" w:author="凡 张" w:date="2019-05-26T07:05:00Z">
            <w:rPr/>
          </w:rPrChange>
        </w:rPr>
        <w:t xml:space="preserve"> of corresponding </w:t>
      </w:r>
      <w:proofErr w:type="spellStart"/>
      <w:r w:rsidRPr="00D62216">
        <w:rPr>
          <w:rPrChange w:id="8653" w:author="凡 张" w:date="2019-05-26T07:05:00Z">
            <w:rPr/>
          </w:rPrChange>
        </w:rPr>
        <w:t>morrie</w:t>
      </w:r>
      <w:proofErr w:type="spellEnd"/>
      <w:r w:rsidRPr="00D62216">
        <w:rPr>
          <w:rPrChange w:id="8654" w:author="凡 张" w:date="2019-05-26T07:05:00Z">
            <w:rPr/>
          </w:rPrChange>
        </w:rPr>
        <w:t xml:space="preserve"> pattern</w:t>
      </w:r>
      <w:r w:rsidRPr="00D62216">
        <w:rPr>
          <w:rPrChange w:id="8655" w:author="凡 张" w:date="2019-05-26T07:05:00Z">
            <w:rPr/>
          </w:rPrChange>
        </w:rPr>
        <w:br/>
        <w:t xml:space="preserve">%   </w:t>
      </w:r>
      <w:proofErr w:type="spellStart"/>
      <w:r w:rsidRPr="00D62216">
        <w:rPr>
          <w:rPrChange w:id="8656" w:author="凡 张" w:date="2019-05-26T07:05:00Z">
            <w:rPr/>
          </w:rPrChange>
        </w:rPr>
        <w:t>relativeLambda</w:t>
      </w:r>
      <w:proofErr w:type="spellEnd"/>
      <w:r w:rsidRPr="00D62216">
        <w:rPr>
          <w:rPrChange w:id="8657" w:author="凡 张" w:date="2019-05-26T07:05:00Z">
            <w:rPr/>
          </w:rPrChange>
        </w:rPr>
        <w:t xml:space="preserve"> - the calculated relative wavelength</w:t>
      </w:r>
      <w:r w:rsidRPr="00D62216">
        <w:rPr>
          <w:rPrChange w:id="8658" w:author="凡 张" w:date="2019-05-26T07:05:00Z">
            <w:rPr/>
          </w:rPrChange>
        </w:rPr>
        <w:br/>
        <w:t xml:space="preserve">%   </w:t>
      </w:r>
      <w:proofErr w:type="spellStart"/>
      <w:r w:rsidRPr="00D62216">
        <w:rPr>
          <w:rPrChange w:id="8659" w:author="凡 张" w:date="2019-05-26T07:05:00Z">
            <w:rPr/>
          </w:rPrChange>
        </w:rPr>
        <w:t>phaseAB</w:t>
      </w:r>
      <w:proofErr w:type="spellEnd"/>
      <w:r w:rsidRPr="00D62216">
        <w:rPr>
          <w:rPrChange w:id="8660" w:author="凡 张" w:date="2019-05-26T07:05:00Z">
            <w:rPr/>
          </w:rPrChange>
        </w:rPr>
        <w:t xml:space="preserve"> - the unwrapped phase for </w:t>
      </w:r>
      <w:proofErr w:type="spellStart"/>
      <w:r w:rsidRPr="00D62216">
        <w:rPr>
          <w:rPrChange w:id="8661" w:author="凡 张" w:date="2019-05-26T07:05:00Z">
            <w:rPr/>
          </w:rPrChange>
        </w:rPr>
        <w:t>referrence</w:t>
      </w:r>
      <w:proofErr w:type="spellEnd"/>
      <w:r w:rsidRPr="00D62216">
        <w:rPr>
          <w:rPrChange w:id="8662" w:author="凡 张" w:date="2019-05-26T07:05:00Z">
            <w:rPr/>
          </w:rPrChange>
        </w:rPr>
        <w:br/>
        <w:t xml:space="preserve">%   </w:t>
      </w:r>
      <w:proofErr w:type="spellStart"/>
      <w:r w:rsidRPr="00D62216">
        <w:rPr>
          <w:rPrChange w:id="8663" w:author="凡 张" w:date="2019-05-26T07:05:00Z">
            <w:rPr/>
          </w:rPrChange>
        </w:rPr>
        <w:t>PhaseBC</w:t>
      </w:r>
      <w:proofErr w:type="spellEnd"/>
      <w:r w:rsidRPr="00D62216">
        <w:rPr>
          <w:rPrChange w:id="8664" w:author="凡 张" w:date="2019-05-26T07:05:00Z">
            <w:rPr/>
          </w:rPrChange>
        </w:rPr>
        <w:t xml:space="preserve"> - the unwrapped phase for </w:t>
      </w:r>
      <w:proofErr w:type="spellStart"/>
      <w:r w:rsidRPr="00D62216">
        <w:rPr>
          <w:rPrChange w:id="8665" w:author="凡 张" w:date="2019-05-26T07:05:00Z">
            <w:rPr/>
          </w:rPrChange>
        </w:rPr>
        <w:t>referrence</w:t>
      </w:r>
      <w:proofErr w:type="spellEnd"/>
      <w:r w:rsidRPr="00D62216">
        <w:rPr>
          <w:rPrChange w:id="8666" w:author="凡 张" w:date="2019-05-26T07:05:00Z">
            <w:rPr/>
          </w:rPrChange>
        </w:rPr>
        <w:br/>
        <w:t xml:space="preserve">function </w:t>
      </w:r>
      <w:proofErr w:type="spellStart"/>
      <w:r w:rsidRPr="00D62216">
        <w:rPr>
          <w:rPrChange w:id="8667" w:author="凡 张" w:date="2019-05-26T07:05:00Z">
            <w:rPr/>
          </w:rPrChange>
        </w:rPr>
        <w:t>phaseUnwrapped</w:t>
      </w:r>
      <w:proofErr w:type="spellEnd"/>
      <w:r w:rsidRPr="00D62216">
        <w:rPr>
          <w:rPrChange w:id="8668" w:author="凡 张" w:date="2019-05-26T07:05:00Z">
            <w:rPr/>
          </w:rPrChange>
        </w:rPr>
        <w:t xml:space="preserve"> = </w:t>
      </w:r>
      <w:proofErr w:type="spellStart"/>
      <w:r w:rsidRPr="00D62216">
        <w:rPr>
          <w:rPrChange w:id="8669" w:author="凡 张" w:date="2019-05-26T07:05:00Z">
            <w:rPr/>
          </w:rPrChange>
        </w:rPr>
        <w:t>unwrapSinglePhaseABC</w:t>
      </w:r>
      <w:proofErr w:type="spellEnd"/>
      <w:r w:rsidRPr="00D62216">
        <w:rPr>
          <w:rPrChange w:id="8670" w:author="凡 张" w:date="2019-05-26T07:05:00Z">
            <w:rPr/>
          </w:rPrChange>
        </w:rPr>
        <w:t>(</w:t>
      </w:r>
      <w:proofErr w:type="spellStart"/>
      <w:r w:rsidRPr="00D62216">
        <w:rPr>
          <w:rPrChange w:id="8671" w:author="凡 张" w:date="2019-05-26T07:05:00Z">
            <w:rPr/>
          </w:rPrChange>
        </w:rPr>
        <w:t>phaseB</w:t>
      </w:r>
      <w:proofErr w:type="spellEnd"/>
      <w:r w:rsidRPr="00D62216">
        <w:rPr>
          <w:rPrChange w:id="8672" w:author="凡 张" w:date="2019-05-26T07:05:00Z">
            <w:rPr/>
          </w:rPrChange>
        </w:rPr>
        <w:t xml:space="preserve">, </w:t>
      </w:r>
      <w:proofErr w:type="spellStart"/>
      <w:r w:rsidRPr="00D62216">
        <w:rPr>
          <w:rPrChange w:id="8673" w:author="凡 张" w:date="2019-05-26T07:05:00Z">
            <w:rPr/>
          </w:rPrChange>
        </w:rPr>
        <w:t>lambdaB</w:t>
      </w:r>
      <w:proofErr w:type="spellEnd"/>
      <w:r w:rsidRPr="00D62216">
        <w:rPr>
          <w:rPrChange w:id="8674" w:author="凡 张" w:date="2019-05-26T07:05:00Z">
            <w:rPr/>
          </w:rPrChange>
        </w:rPr>
        <w:t xml:space="preserve">, </w:t>
      </w:r>
      <w:proofErr w:type="spellStart"/>
      <w:r w:rsidRPr="00D62216">
        <w:rPr>
          <w:rPrChange w:id="8675" w:author="凡 张" w:date="2019-05-26T07:05:00Z">
            <w:rPr/>
          </w:rPrChange>
        </w:rPr>
        <w:t>relativeLambda</w:t>
      </w:r>
      <w:proofErr w:type="spellEnd"/>
      <w:r w:rsidRPr="00D62216">
        <w:rPr>
          <w:rPrChange w:id="8676" w:author="凡 张" w:date="2019-05-26T07:05:00Z">
            <w:rPr/>
          </w:rPrChange>
        </w:rPr>
        <w:t xml:space="preserve">, </w:t>
      </w:r>
      <w:proofErr w:type="spellStart"/>
      <w:r w:rsidRPr="00D62216">
        <w:rPr>
          <w:rPrChange w:id="8677" w:author="凡 张" w:date="2019-05-26T07:05:00Z">
            <w:rPr/>
          </w:rPrChange>
        </w:rPr>
        <w:t>phaseAB</w:t>
      </w:r>
      <w:proofErr w:type="spellEnd"/>
      <w:r w:rsidRPr="00D62216">
        <w:rPr>
          <w:rPrChange w:id="8678" w:author="凡 张" w:date="2019-05-26T07:05:00Z">
            <w:rPr/>
          </w:rPrChange>
        </w:rPr>
        <w:t xml:space="preserve">, </w:t>
      </w:r>
      <w:proofErr w:type="spellStart"/>
      <w:r w:rsidRPr="00D62216">
        <w:rPr>
          <w:rPrChange w:id="8679" w:author="凡 张" w:date="2019-05-26T07:05:00Z">
            <w:rPr/>
          </w:rPrChange>
        </w:rPr>
        <w:t>phaseBC</w:t>
      </w:r>
      <w:proofErr w:type="spellEnd"/>
      <w:r w:rsidRPr="00D62216">
        <w:rPr>
          <w:rPrChange w:id="8680" w:author="凡 张" w:date="2019-05-26T07:05:00Z">
            <w:rPr/>
          </w:rPrChange>
        </w:rPr>
        <w:t>)</w:t>
      </w:r>
      <w:r w:rsidRPr="00D62216">
        <w:rPr>
          <w:rPrChange w:id="8681" w:author="凡 张" w:date="2019-05-26T07:05:00Z">
            <w:rPr/>
          </w:rPrChange>
        </w:rPr>
        <w:br/>
        <w:t xml:space="preserve">    </w:t>
      </w:r>
      <w:proofErr w:type="spellStart"/>
      <w:r w:rsidRPr="00D62216">
        <w:rPr>
          <w:rPrChange w:id="8682" w:author="凡 张" w:date="2019-05-26T07:05:00Z">
            <w:rPr/>
          </w:rPrChange>
        </w:rPr>
        <w:t>relativePhase</w:t>
      </w:r>
      <w:proofErr w:type="spellEnd"/>
      <w:r w:rsidRPr="00D62216">
        <w:rPr>
          <w:rPrChange w:id="8683" w:author="凡 张" w:date="2019-05-26T07:05:00Z">
            <w:rPr/>
          </w:rPrChange>
        </w:rPr>
        <w:t xml:space="preserve"> = </w:t>
      </w:r>
      <w:proofErr w:type="spellStart"/>
      <w:r w:rsidRPr="00D62216">
        <w:rPr>
          <w:rPrChange w:id="8684" w:author="凡 张" w:date="2019-05-26T07:05:00Z">
            <w:rPr/>
          </w:rPrChange>
        </w:rPr>
        <w:t>getRelativePhase</w:t>
      </w:r>
      <w:proofErr w:type="spellEnd"/>
      <w:r w:rsidRPr="00D62216">
        <w:rPr>
          <w:rPrChange w:id="8685" w:author="凡 张" w:date="2019-05-26T07:05:00Z">
            <w:rPr/>
          </w:rPrChange>
        </w:rPr>
        <w:t>(</w:t>
      </w:r>
      <w:proofErr w:type="spellStart"/>
      <w:r w:rsidRPr="00D62216">
        <w:rPr>
          <w:rPrChange w:id="8686" w:author="凡 张" w:date="2019-05-26T07:05:00Z">
            <w:rPr/>
          </w:rPrChange>
        </w:rPr>
        <w:t>phaseAB</w:t>
      </w:r>
      <w:proofErr w:type="spellEnd"/>
      <w:r w:rsidRPr="00D62216">
        <w:rPr>
          <w:rPrChange w:id="8687" w:author="凡 张" w:date="2019-05-26T07:05:00Z">
            <w:rPr/>
          </w:rPrChange>
        </w:rPr>
        <w:t xml:space="preserve">, </w:t>
      </w:r>
      <w:proofErr w:type="spellStart"/>
      <w:r w:rsidRPr="00D62216">
        <w:rPr>
          <w:rPrChange w:id="8688" w:author="凡 张" w:date="2019-05-26T07:05:00Z">
            <w:rPr/>
          </w:rPrChange>
        </w:rPr>
        <w:t>phaseBC</w:t>
      </w:r>
      <w:proofErr w:type="spellEnd"/>
      <w:r w:rsidRPr="00D62216">
        <w:rPr>
          <w:rPrChange w:id="8689" w:author="凡 张" w:date="2019-05-26T07:05:00Z">
            <w:rPr/>
          </w:rPrChange>
        </w:rPr>
        <w:t>);</w:t>
      </w:r>
      <w:r w:rsidRPr="00D62216">
        <w:rPr>
          <w:rPrChange w:id="8690" w:author="凡 张" w:date="2019-05-26T07:05:00Z">
            <w:rPr/>
          </w:rPrChange>
        </w:rPr>
        <w:br/>
      </w:r>
      <w:r w:rsidRPr="00D62216">
        <w:rPr>
          <w:rPrChange w:id="8691" w:author="凡 张" w:date="2019-05-26T07:05:00Z">
            <w:rPr/>
          </w:rPrChange>
        </w:rPr>
        <w:lastRenderedPageBreak/>
        <w:t xml:space="preserve">    </w:t>
      </w:r>
      <w:proofErr w:type="spellStart"/>
      <w:r w:rsidRPr="00D62216">
        <w:rPr>
          <w:rPrChange w:id="8692" w:author="凡 张" w:date="2019-05-26T07:05:00Z">
            <w:rPr/>
          </w:rPrChange>
        </w:rPr>
        <w:t>phaseUnwrapped</w:t>
      </w:r>
      <w:proofErr w:type="spellEnd"/>
      <w:r w:rsidRPr="00D62216">
        <w:rPr>
          <w:rPrChange w:id="8693" w:author="凡 张" w:date="2019-05-26T07:05:00Z">
            <w:rPr/>
          </w:rPrChange>
        </w:rPr>
        <w:t xml:space="preserve"> = </w:t>
      </w:r>
      <w:proofErr w:type="spellStart"/>
      <w:r w:rsidRPr="00D62216">
        <w:rPr>
          <w:rPrChange w:id="8694" w:author="凡 张" w:date="2019-05-26T07:05:00Z">
            <w:rPr/>
          </w:rPrChange>
        </w:rPr>
        <w:t>getPhaseFiltered</w:t>
      </w:r>
      <w:proofErr w:type="spellEnd"/>
      <w:r w:rsidRPr="00D62216">
        <w:rPr>
          <w:rPrChange w:id="8695" w:author="凡 张" w:date="2019-05-26T07:05:00Z">
            <w:rPr/>
          </w:rPrChange>
        </w:rPr>
        <w:t>(</w:t>
      </w:r>
      <w:proofErr w:type="spellStart"/>
      <w:r w:rsidRPr="00D62216">
        <w:rPr>
          <w:rPrChange w:id="8696" w:author="凡 张" w:date="2019-05-26T07:05:00Z">
            <w:rPr/>
          </w:rPrChange>
        </w:rPr>
        <w:t>phaseB</w:t>
      </w:r>
      <w:proofErr w:type="spellEnd"/>
      <w:r w:rsidRPr="00D62216">
        <w:rPr>
          <w:rPrChange w:id="8697" w:author="凡 张" w:date="2019-05-26T07:05:00Z">
            <w:rPr/>
          </w:rPrChange>
        </w:rPr>
        <w:t xml:space="preserve">, </w:t>
      </w:r>
      <w:proofErr w:type="spellStart"/>
      <w:r w:rsidRPr="00D62216">
        <w:rPr>
          <w:rPrChange w:id="8698" w:author="凡 张" w:date="2019-05-26T07:05:00Z">
            <w:rPr/>
          </w:rPrChange>
        </w:rPr>
        <w:t>lambdaB</w:t>
      </w:r>
      <w:proofErr w:type="spellEnd"/>
      <w:r w:rsidRPr="00D62216">
        <w:rPr>
          <w:rPrChange w:id="8699" w:author="凡 张" w:date="2019-05-26T07:05:00Z">
            <w:rPr/>
          </w:rPrChange>
        </w:rPr>
        <w:t xml:space="preserve">, </w:t>
      </w:r>
      <w:proofErr w:type="spellStart"/>
      <w:r w:rsidRPr="00D62216">
        <w:rPr>
          <w:rPrChange w:id="8700" w:author="凡 张" w:date="2019-05-26T07:05:00Z">
            <w:rPr/>
          </w:rPrChange>
        </w:rPr>
        <w:t>relativePhase</w:t>
      </w:r>
      <w:proofErr w:type="spellEnd"/>
      <w:r w:rsidRPr="00D62216">
        <w:rPr>
          <w:rPrChange w:id="8701" w:author="凡 张" w:date="2019-05-26T07:05:00Z">
            <w:rPr/>
          </w:rPrChange>
        </w:rPr>
        <w:t xml:space="preserve">, </w:t>
      </w:r>
      <w:proofErr w:type="spellStart"/>
      <w:r w:rsidRPr="00D62216">
        <w:rPr>
          <w:rPrChange w:id="8702" w:author="凡 张" w:date="2019-05-26T07:05:00Z">
            <w:rPr/>
          </w:rPrChange>
        </w:rPr>
        <w:t>relativeLambda</w:t>
      </w:r>
      <w:proofErr w:type="spellEnd"/>
      <w:r w:rsidRPr="00D62216">
        <w:rPr>
          <w:rPrChange w:id="8703" w:author="凡 张" w:date="2019-05-26T07:05:00Z">
            <w:rPr/>
          </w:rPrChange>
        </w:rPr>
        <w:t>);</w:t>
      </w:r>
      <w:r w:rsidRPr="00D62216">
        <w:rPr>
          <w:rPrChange w:id="8704" w:author="凡 张" w:date="2019-05-26T07:05:00Z">
            <w:rPr/>
          </w:rPrChange>
        </w:rPr>
        <w:br/>
        <w:t>end</w:t>
      </w:r>
    </w:p>
    <w:sectPr w:rsidR="009D6CC9" w:rsidRPr="00D62216" w:rsidSect="00EA6627">
      <w:headerReference w:type="default" r:id="rId103"/>
      <w:footerReference w:type="default" r:id="rId104"/>
      <w:pgSz w:w="11906" w:h="16838" w:code="9"/>
      <w:pgMar w:top="1440" w:right="1701" w:bottom="1440" w:left="1701"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29F8" w:rsidRDefault="000D29F8">
      <w:r>
        <w:separator/>
      </w:r>
    </w:p>
  </w:endnote>
  <w:endnote w:type="continuationSeparator" w:id="0">
    <w:p w:rsidR="000D29F8" w:rsidRDefault="000D29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9F8" w:rsidRPr="004D7C9D" w:rsidRDefault="000D29F8" w:rsidP="00BF58B0">
    <w:pPr>
      <w:pStyle w:val="ad"/>
      <w:framePr w:wrap="around" w:vAnchor="text" w:hAnchor="margin" w:xAlign="center" w:y="1"/>
      <w:rPr>
        <w:rStyle w:val="af"/>
        <w:b w:val="0"/>
        <w:sz w:val="21"/>
        <w:szCs w:val="21"/>
      </w:rPr>
    </w:pPr>
    <w:r w:rsidRPr="004D7C9D">
      <w:rPr>
        <w:rStyle w:val="af"/>
        <w:b w:val="0"/>
        <w:sz w:val="21"/>
        <w:szCs w:val="21"/>
      </w:rPr>
      <w:fldChar w:fldCharType="begin"/>
    </w:r>
    <w:r w:rsidRPr="004D7C9D">
      <w:rPr>
        <w:rStyle w:val="af"/>
        <w:b w:val="0"/>
        <w:sz w:val="21"/>
        <w:szCs w:val="21"/>
      </w:rPr>
      <w:instrText xml:space="preserve">PAGE  </w:instrText>
    </w:r>
    <w:r w:rsidRPr="004D7C9D">
      <w:rPr>
        <w:rStyle w:val="af"/>
        <w:b w:val="0"/>
        <w:sz w:val="21"/>
        <w:szCs w:val="21"/>
      </w:rPr>
      <w:fldChar w:fldCharType="separate"/>
    </w:r>
    <w:r>
      <w:rPr>
        <w:rStyle w:val="af"/>
        <w:b w:val="0"/>
        <w:noProof/>
        <w:sz w:val="21"/>
        <w:szCs w:val="21"/>
      </w:rPr>
      <w:t>IV</w:t>
    </w:r>
    <w:r w:rsidRPr="004D7C9D">
      <w:rPr>
        <w:rStyle w:val="af"/>
        <w:b w:val="0"/>
        <w:sz w:val="21"/>
        <w:szCs w:val="21"/>
      </w:rPr>
      <w:fldChar w:fldCharType="end"/>
    </w:r>
  </w:p>
  <w:p w:rsidR="000D29F8" w:rsidRDefault="000D29F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9F8" w:rsidRPr="00C45D09" w:rsidRDefault="000D29F8" w:rsidP="00C45D09">
    <w:pPr>
      <w:pStyle w:val="ad"/>
      <w:spacing w:line="360" w:lineRule="auto"/>
      <w:jc w:val="center"/>
      <w:rPr>
        <w:sz w:val="21"/>
        <w:szCs w:val="21"/>
      </w:rPr>
    </w:pPr>
    <w:r w:rsidRPr="00C45D09">
      <w:rPr>
        <w:sz w:val="21"/>
        <w:szCs w:val="21"/>
      </w:rPr>
      <w:fldChar w:fldCharType="begin"/>
    </w:r>
    <w:r w:rsidRPr="00C45D09">
      <w:rPr>
        <w:sz w:val="21"/>
        <w:szCs w:val="21"/>
      </w:rPr>
      <w:instrText>PAGE   \* MERGEFORMAT</w:instrText>
    </w:r>
    <w:r w:rsidRPr="00C45D09">
      <w:rPr>
        <w:sz w:val="21"/>
        <w:szCs w:val="21"/>
      </w:rPr>
      <w:fldChar w:fldCharType="separate"/>
    </w:r>
    <w:r w:rsidRPr="00447B4B">
      <w:rPr>
        <w:noProof/>
        <w:sz w:val="21"/>
        <w:szCs w:val="21"/>
        <w:lang w:val="zh-CN"/>
      </w:rPr>
      <w:t>2</w:t>
    </w:r>
    <w:r w:rsidRPr="00C45D09">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29F8" w:rsidRDefault="000D29F8">
      <w:r>
        <w:separator/>
      </w:r>
    </w:p>
  </w:footnote>
  <w:footnote w:type="continuationSeparator" w:id="0">
    <w:p w:rsidR="000D29F8" w:rsidRDefault="000D29F8">
      <w:r>
        <w:continuationSeparator/>
      </w:r>
    </w:p>
  </w:footnote>
  <w:footnote w:id="1">
    <w:p w:rsidR="000D29F8" w:rsidRPr="00786C3F" w:rsidRDefault="000D29F8" w:rsidP="00786C3F">
      <w:pPr>
        <w:pStyle w:val="afff1"/>
      </w:pPr>
      <w:r w:rsidRPr="00786C3F">
        <w:rPr>
          <w:rStyle w:val="Char0"/>
        </w:rPr>
        <w:t>注</w:t>
      </w:r>
      <w:r w:rsidRPr="00786C3F">
        <w:rPr>
          <w:rStyle w:val="afff0"/>
          <w:vertAlign w:val="baseline"/>
        </w:rPr>
        <w:footnoteRef/>
      </w:r>
      <w:r w:rsidRPr="00786C3F">
        <w:rPr>
          <w:rStyle w:val="Char0"/>
        </w:rPr>
        <w:t xml:space="preserve"> </w:t>
      </w:r>
      <w:r w:rsidRPr="00786C3F">
        <w:rPr>
          <w:rStyle w:val="Char0"/>
        </w:rPr>
        <w:t>图</w:t>
      </w:r>
      <w:r w:rsidRPr="00786C3F">
        <w:rPr>
          <w:rStyle w:val="Char0"/>
        </w:rPr>
        <w:t>3-b</w:t>
      </w:r>
      <w:r w:rsidRPr="00786C3F">
        <w:rPr>
          <w:rStyle w:val="Char0"/>
        </w:rPr>
        <w:t>是蒙特城堡的图片。这张图片属于公共领域，可自由使用，来源于意大利国家公园服务网站。</w:t>
      </w:r>
    </w:p>
  </w:footnote>
  <w:footnote w:id="2">
    <w:p w:rsidR="000D29F8" w:rsidRDefault="000D29F8" w:rsidP="00CD69B2">
      <w:pPr>
        <w:pStyle w:val="afff1"/>
      </w:pPr>
      <w:r>
        <w:t>注</w:t>
      </w:r>
      <w:r>
        <w:rPr>
          <w:rStyle w:val="afff0"/>
        </w:rPr>
        <w:footnoteRef/>
      </w:r>
      <w:r>
        <w:t xml:space="preserve"> </w:t>
      </w:r>
      <w:r w:rsidRPr="00CD69B2">
        <w:t>图</w:t>
      </w:r>
      <w:r w:rsidRPr="00CD69B2">
        <w:rPr>
          <w:rFonts w:hint="eastAsia"/>
        </w:rPr>
        <w:t>4-a</w:t>
      </w:r>
      <w:r w:rsidRPr="00CD69B2">
        <w:rPr>
          <w:rFonts w:hint="eastAsia"/>
        </w:rPr>
        <w:t>，</w:t>
      </w:r>
      <w:r w:rsidRPr="00CD69B2">
        <w:rPr>
          <w:rFonts w:hint="eastAsia"/>
        </w:rPr>
        <w:t>b</w:t>
      </w:r>
      <w:r w:rsidRPr="00CD69B2">
        <w:rPr>
          <w:rFonts w:hint="eastAsia"/>
        </w:rPr>
        <w:t>，</w:t>
      </w:r>
      <w:r w:rsidRPr="00CD69B2">
        <w:rPr>
          <w:rFonts w:hint="eastAsia"/>
        </w:rPr>
        <w:t>c</w:t>
      </w:r>
      <w:r w:rsidRPr="00CD69B2">
        <w:rPr>
          <w:rFonts w:hint="eastAsia"/>
        </w:rPr>
        <w:t>来自于维基百科莫尔条纹词条，可直接使用。来源网址：图</w:t>
      </w:r>
      <w:r w:rsidRPr="00CD69B2">
        <w:rPr>
          <w:rFonts w:hint="eastAsia"/>
        </w:rPr>
        <w:t>4</w:t>
      </w:r>
      <w:r w:rsidRPr="00CD69B2">
        <w:rPr>
          <w:rFonts w:hint="eastAsia"/>
        </w:rPr>
        <w:t>来自维基百科莫尔条纹词条，可直接使用。来源网址：</w:t>
      </w:r>
      <w:r w:rsidRPr="00CD69B2">
        <w:rPr>
          <w:rFonts w:hint="eastAsia"/>
        </w:rPr>
        <w:t>https://en.wikipedia.org/wiki/Moir%C3%A9_pattern</w:t>
      </w:r>
      <w:hyperlink r:id="rId1" w:history="1">
        <w:r w:rsidRPr="00CD69B2">
          <w:t>https://en.wikipedia.org/wiki/Moir%C3%A9_pattern</w:t>
        </w:r>
      </w:hyperlink>
    </w:p>
    <w:p w:rsidR="000D29F8" w:rsidRPr="00CD69B2" w:rsidRDefault="000D29F8">
      <w:pPr>
        <w:pStyle w:val="affe"/>
      </w:pPr>
    </w:p>
  </w:footnote>
  <w:footnote w:id="3">
    <w:p w:rsidR="000D29F8" w:rsidRDefault="000D29F8" w:rsidP="000D3268">
      <w:pPr>
        <w:pStyle w:val="afff1"/>
      </w:pPr>
      <w:r>
        <w:t>注</w:t>
      </w:r>
      <w:r>
        <w:rPr>
          <w:rStyle w:val="afff0"/>
        </w:rPr>
        <w:footnoteRef/>
      </w:r>
      <w:r w:rsidRPr="005D6DD6">
        <w:t xml:space="preserve"> </w:t>
      </w:r>
      <w:r w:rsidRPr="005D6DD6">
        <w:t>相对周期为条纹重复一个周期的像素个数，与投影到参考平面后重复一周期沿</w:t>
      </w:r>
      <w:r w:rsidRPr="005D6DD6">
        <w:t>X</w:t>
      </w:r>
      <w:r w:rsidRPr="005D6DD6">
        <w:t>轴经过的距离不同</w:t>
      </w:r>
      <w:r>
        <w:rPr>
          <w:rFonts w:hint="eastAsia"/>
        </w:rPr>
        <w:t>。</w:t>
      </w:r>
    </w:p>
  </w:footnote>
  <w:footnote w:id="4">
    <w:p w:rsidR="000D29F8" w:rsidRPr="00786C3F" w:rsidRDefault="000D29F8" w:rsidP="00786C3F">
      <w:pPr>
        <w:pStyle w:val="afff1"/>
      </w:pPr>
      <w:r w:rsidRPr="00786C3F">
        <w:t>注</w:t>
      </w:r>
      <w:r w:rsidRPr="00786C3F">
        <w:rPr>
          <w:rFonts w:hint="eastAsia"/>
        </w:rPr>
        <w:t>4</w:t>
      </w:r>
      <w:r w:rsidRPr="00786C3F">
        <w:rPr>
          <w:rFonts w:hint="eastAsia"/>
        </w:rPr>
        <w:t>实物测量结果由本论文导师袁自钧教授和其研究生闫邵华先生提供，使用已征得同意。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9F8" w:rsidRPr="00C45D09" w:rsidRDefault="000D29F8" w:rsidP="00C45D09">
    <w:pPr>
      <w:pStyle w:val="af0"/>
      <w:spacing w:line="360" w:lineRule="auto"/>
      <w:rPr>
        <w:sz w:val="21"/>
        <w:szCs w:val="21"/>
      </w:rPr>
    </w:pPr>
    <w:r w:rsidRPr="00C45D09">
      <w:rPr>
        <w:sz w:val="21"/>
        <w:szCs w:val="21"/>
      </w:rPr>
      <w:t>合肥工业大学毕业设计</w:t>
    </w:r>
    <w:r w:rsidRPr="00C45D09">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01B81"/>
    <w:multiLevelType w:val="hybridMultilevel"/>
    <w:tmpl w:val="C01EEA7E"/>
    <w:lvl w:ilvl="0" w:tplc="1A685A5A">
      <w:start w:val="1"/>
      <w:numFmt w:val="decimal"/>
      <w:lvlText w:val="附录-%1."/>
      <w:lvlJc w:val="left"/>
      <w:pPr>
        <w:ind w:left="902" w:hanging="420"/>
      </w:pPr>
      <w:rPr>
        <w:rFonts w:ascii="Times New Roman" w:eastAsia="黑体" w:hAnsi="Times New Roman" w:hint="default"/>
        <w:b/>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2B52E0"/>
    <w:multiLevelType w:val="multilevel"/>
    <w:tmpl w:val="646E3770"/>
    <w:lvl w:ilvl="0">
      <w:start w:val="1"/>
      <w:numFmt w:val="decimal"/>
      <w:pStyle w:val="1"/>
      <w:isLgl/>
      <w:lvlText w:val="%1"/>
      <w:lvlJc w:val="left"/>
      <w:pPr>
        <w:ind w:left="425" w:hanging="425"/>
      </w:pPr>
      <w:rPr>
        <w:rFonts w:ascii="Times New Roman" w:eastAsia="黑体" w:hAnsi="Times New Roman" w:hint="default"/>
        <w:sz w:val="32"/>
      </w:rPr>
    </w:lvl>
    <w:lvl w:ilvl="1">
      <w:start w:val="1"/>
      <w:numFmt w:val="decimal"/>
      <w:pStyle w:val="2"/>
      <w:isLgl/>
      <w:lvlText w:val="%1.%2"/>
      <w:lvlJc w:val="left"/>
      <w:pPr>
        <w:ind w:left="0" w:firstLine="0"/>
      </w:pPr>
      <w:rPr>
        <w:rFonts w:ascii="Times New Roman" w:hAnsi="Times New Roman" w:hint="default"/>
        <w:b/>
        <w:i w:val="0"/>
      </w:rPr>
    </w:lvl>
    <w:lvl w:ilvl="2">
      <w:start w:val="1"/>
      <w:numFmt w:val="decimal"/>
      <w:pStyle w:val="3"/>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13E1D5A"/>
    <w:multiLevelType w:val="multilevel"/>
    <w:tmpl w:val="8F9259A4"/>
    <w:lvl w:ilvl="0">
      <w:start w:val="1"/>
      <w:numFmt w:val="decimal"/>
      <w:isLgl/>
      <w:lvlText w:val="%1"/>
      <w:lvlJc w:val="left"/>
      <w:pPr>
        <w:ind w:left="425" w:hanging="425"/>
      </w:pPr>
      <w:rPr>
        <w:rFonts w:hint="eastAsia"/>
      </w:rPr>
    </w:lvl>
    <w:lvl w:ilvl="1">
      <w:start w:val="1"/>
      <w:numFmt w:val="decimal"/>
      <w:pStyle w:val="20"/>
      <w:isLgl/>
      <w:lvlText w:val="%1.%2"/>
      <w:lvlJc w:val="left"/>
      <w:pPr>
        <w:ind w:left="992" w:hanging="567"/>
      </w:pPr>
      <w:rPr>
        <w:rFonts w:hint="eastAsia"/>
        <w:b/>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20451D2"/>
    <w:multiLevelType w:val="hybridMultilevel"/>
    <w:tmpl w:val="A7340A7C"/>
    <w:lvl w:ilvl="0" w:tplc="8738D6DE">
      <w:start w:val="1"/>
      <w:numFmt w:val="decimal"/>
      <w:lvlText w:val="%1、"/>
      <w:lvlJc w:val="left"/>
      <w:pPr>
        <w:ind w:left="1306" w:hanging="82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C47E4D"/>
    <w:multiLevelType w:val="hybridMultilevel"/>
    <w:tmpl w:val="42C88884"/>
    <w:lvl w:ilvl="0" w:tplc="A24825B2">
      <w:start w:val="1"/>
      <w:numFmt w:val="decimal"/>
      <w:pStyle w:val="a"/>
      <w:lvlText w:val="[%1]"/>
      <w:lvlJc w:val="left"/>
      <w:pPr>
        <w:tabs>
          <w:tab w:val="num" w:pos="420"/>
        </w:tabs>
        <w:ind w:left="420" w:hanging="420"/>
      </w:pPr>
      <w:rPr>
        <w:rFonts w:ascii="Times New Roman" w:eastAsia="宋体" w:hAnsi="Times New Roman" w:cs="Times New Roman"/>
        <w:b w:val="0"/>
        <w:bCs w:val="0"/>
        <w:i w:val="0"/>
        <w:iCs w:val="0"/>
        <w:caps w:val="0"/>
        <w:smallCaps w:val="0"/>
        <w:strike w:val="0"/>
        <w:dstrike w:val="0"/>
        <w:noProof w:val="0"/>
        <w:vanish w:val="0"/>
        <w:color w:val="auto"/>
        <w:spacing w:val="6"/>
        <w:w w:val="100"/>
        <w:kern w:val="2"/>
        <w:position w:val="0"/>
        <w:sz w:val="21"/>
        <w:u w:val="none"/>
        <w:effect w:val="none"/>
        <w:bdr w:val="none" w:sz="0" w:space="0" w:color="auto"/>
        <w:shd w:val="clear" w:color="auto" w:fill="auto"/>
        <w:vertAlign w:val="baseline"/>
        <w:em w:val="none"/>
        <w:specVanish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76E1F39"/>
    <w:multiLevelType w:val="hybridMultilevel"/>
    <w:tmpl w:val="22D6B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1E637A"/>
    <w:multiLevelType w:val="hybridMultilevel"/>
    <w:tmpl w:val="F4F01F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F2757"/>
    <w:multiLevelType w:val="hybridMultilevel"/>
    <w:tmpl w:val="06E8697E"/>
    <w:lvl w:ilvl="0" w:tplc="A96C3EA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A03052"/>
    <w:multiLevelType w:val="hybridMultilevel"/>
    <w:tmpl w:val="1976031A"/>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B0C28CD"/>
    <w:multiLevelType w:val="hybridMultilevel"/>
    <w:tmpl w:val="D67CCBB8"/>
    <w:lvl w:ilvl="0" w:tplc="E8C8F1C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E6799C"/>
    <w:multiLevelType w:val="hybridMultilevel"/>
    <w:tmpl w:val="4EE89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7"/>
  </w:num>
  <w:num w:numId="5">
    <w:abstractNumId w:val="8"/>
  </w:num>
  <w:num w:numId="6">
    <w:abstractNumId w:val="10"/>
  </w:num>
  <w:num w:numId="7">
    <w:abstractNumId w:val="6"/>
  </w:num>
  <w:num w:numId="8">
    <w:abstractNumId w:val="5"/>
  </w:num>
  <w:num w:numId="9">
    <w:abstractNumId w:val="3"/>
  </w:num>
  <w:num w:numId="10">
    <w:abstractNumId w:val="0"/>
  </w:num>
  <w:num w:numId="11">
    <w:abstractNumId w:val="9"/>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凡 张">
    <w15:presenceInfo w15:providerId="Windows Live" w15:userId="d104a45a6b29b1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420"/>
  <w:drawingGridHorizontalSpacing w:val="2"/>
  <w:drawingGridVerticalSpacing w:val="3"/>
  <w:displayHorizontalDrawingGridEvery w:val="0"/>
  <w:displayVerticalDrawingGridEvery w:val="2"/>
  <w:characterSpacingControl w:val="compressPunctuation"/>
  <w:hdrShapeDefaults>
    <o:shapedefaults v:ext="edit" spidmax="112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Bryan&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ts25aeg5wpw5edwz8pv0fnx5faar95e29z&quot;&gt;UndergraduateThesis-Saved&lt;record-ids&gt;&lt;item&gt;93&lt;/item&gt;&lt;item&gt;94&lt;/item&gt;&lt;item&gt;96&lt;/item&gt;&lt;item&gt;100&lt;/item&gt;&lt;item&gt;101&lt;/item&gt;&lt;item&gt;102&lt;/item&gt;&lt;item&gt;107&lt;/item&gt;&lt;item&gt;113&lt;/item&gt;&lt;item&gt;114&lt;/item&gt;&lt;item&gt;115&lt;/item&gt;&lt;item&gt;121&lt;/item&gt;&lt;item&gt;122&lt;/item&gt;&lt;item&gt;124&lt;/item&gt;&lt;item&gt;126&lt;/item&gt;&lt;item&gt;129&lt;/item&gt;&lt;item&gt;131&lt;/item&gt;&lt;item&gt;133&lt;/item&gt;&lt;item&gt;137&lt;/item&gt;&lt;item&gt;138&lt;/item&gt;&lt;item&gt;141&lt;/item&gt;&lt;item&gt;142&lt;/item&gt;&lt;item&gt;143&lt;/item&gt;&lt;item&gt;144&lt;/item&gt;&lt;item&gt;154&lt;/item&gt;&lt;item&gt;155&lt;/item&gt;&lt;/record-ids&gt;&lt;/item&gt;&lt;/Libraries&gt;"/>
  </w:docVars>
  <w:rsids>
    <w:rsidRoot w:val="00A27741"/>
    <w:rsid w:val="00000D45"/>
    <w:rsid w:val="00001F96"/>
    <w:rsid w:val="00003509"/>
    <w:rsid w:val="00003531"/>
    <w:rsid w:val="000047E8"/>
    <w:rsid w:val="00007B7C"/>
    <w:rsid w:val="00012015"/>
    <w:rsid w:val="000131BB"/>
    <w:rsid w:val="00013303"/>
    <w:rsid w:val="00013B19"/>
    <w:rsid w:val="00014F25"/>
    <w:rsid w:val="00015007"/>
    <w:rsid w:val="0001502D"/>
    <w:rsid w:val="000154A1"/>
    <w:rsid w:val="00015CA9"/>
    <w:rsid w:val="000165F0"/>
    <w:rsid w:val="00016802"/>
    <w:rsid w:val="0001753B"/>
    <w:rsid w:val="000204A1"/>
    <w:rsid w:val="00022384"/>
    <w:rsid w:val="0002400F"/>
    <w:rsid w:val="00024482"/>
    <w:rsid w:val="00024FE1"/>
    <w:rsid w:val="0002518F"/>
    <w:rsid w:val="000272C5"/>
    <w:rsid w:val="0003032F"/>
    <w:rsid w:val="0003180F"/>
    <w:rsid w:val="00032A39"/>
    <w:rsid w:val="000330A0"/>
    <w:rsid w:val="00033351"/>
    <w:rsid w:val="000342C4"/>
    <w:rsid w:val="00035A77"/>
    <w:rsid w:val="00036CBF"/>
    <w:rsid w:val="000371A3"/>
    <w:rsid w:val="000371F3"/>
    <w:rsid w:val="000378E9"/>
    <w:rsid w:val="00040662"/>
    <w:rsid w:val="00040E41"/>
    <w:rsid w:val="00041ED2"/>
    <w:rsid w:val="000427E9"/>
    <w:rsid w:val="00042ABC"/>
    <w:rsid w:val="00043B4A"/>
    <w:rsid w:val="000447A3"/>
    <w:rsid w:val="00045310"/>
    <w:rsid w:val="000455EB"/>
    <w:rsid w:val="00050FEB"/>
    <w:rsid w:val="000529CB"/>
    <w:rsid w:val="00055B7F"/>
    <w:rsid w:val="00055FF3"/>
    <w:rsid w:val="00056152"/>
    <w:rsid w:val="00057346"/>
    <w:rsid w:val="00060635"/>
    <w:rsid w:val="00061566"/>
    <w:rsid w:val="00061C43"/>
    <w:rsid w:val="00062F62"/>
    <w:rsid w:val="00065402"/>
    <w:rsid w:val="00065508"/>
    <w:rsid w:val="000655B2"/>
    <w:rsid w:val="00066753"/>
    <w:rsid w:val="00067A56"/>
    <w:rsid w:val="0007004B"/>
    <w:rsid w:val="000703B5"/>
    <w:rsid w:val="000713BF"/>
    <w:rsid w:val="000717D1"/>
    <w:rsid w:val="000735B2"/>
    <w:rsid w:val="0007589F"/>
    <w:rsid w:val="000758B3"/>
    <w:rsid w:val="000758BC"/>
    <w:rsid w:val="000766A7"/>
    <w:rsid w:val="00077279"/>
    <w:rsid w:val="00077C30"/>
    <w:rsid w:val="00080262"/>
    <w:rsid w:val="0008053D"/>
    <w:rsid w:val="00080F5E"/>
    <w:rsid w:val="00081C80"/>
    <w:rsid w:val="00082C61"/>
    <w:rsid w:val="0008318F"/>
    <w:rsid w:val="00083404"/>
    <w:rsid w:val="000841C6"/>
    <w:rsid w:val="00086460"/>
    <w:rsid w:val="00086B69"/>
    <w:rsid w:val="000905ED"/>
    <w:rsid w:val="00090EF1"/>
    <w:rsid w:val="00091CD1"/>
    <w:rsid w:val="000944BF"/>
    <w:rsid w:val="00095174"/>
    <w:rsid w:val="00095658"/>
    <w:rsid w:val="0009571F"/>
    <w:rsid w:val="0009640A"/>
    <w:rsid w:val="0009665E"/>
    <w:rsid w:val="0009698C"/>
    <w:rsid w:val="00096FF2"/>
    <w:rsid w:val="000A013F"/>
    <w:rsid w:val="000A0229"/>
    <w:rsid w:val="000A194E"/>
    <w:rsid w:val="000A1A42"/>
    <w:rsid w:val="000A22E1"/>
    <w:rsid w:val="000A251E"/>
    <w:rsid w:val="000A2D7B"/>
    <w:rsid w:val="000A4948"/>
    <w:rsid w:val="000A557E"/>
    <w:rsid w:val="000A5899"/>
    <w:rsid w:val="000A737B"/>
    <w:rsid w:val="000B192E"/>
    <w:rsid w:val="000B1E7C"/>
    <w:rsid w:val="000B2E31"/>
    <w:rsid w:val="000B2F5F"/>
    <w:rsid w:val="000B3A63"/>
    <w:rsid w:val="000B42F7"/>
    <w:rsid w:val="000B65F3"/>
    <w:rsid w:val="000C11D1"/>
    <w:rsid w:val="000C1AFD"/>
    <w:rsid w:val="000C322C"/>
    <w:rsid w:val="000C3EDC"/>
    <w:rsid w:val="000C422C"/>
    <w:rsid w:val="000C57D2"/>
    <w:rsid w:val="000C6541"/>
    <w:rsid w:val="000C7606"/>
    <w:rsid w:val="000C7F35"/>
    <w:rsid w:val="000D0104"/>
    <w:rsid w:val="000D01A7"/>
    <w:rsid w:val="000D05B3"/>
    <w:rsid w:val="000D06F6"/>
    <w:rsid w:val="000D145B"/>
    <w:rsid w:val="000D2137"/>
    <w:rsid w:val="000D2728"/>
    <w:rsid w:val="000D29F8"/>
    <w:rsid w:val="000D3268"/>
    <w:rsid w:val="000D45D6"/>
    <w:rsid w:val="000D50AF"/>
    <w:rsid w:val="000D50D2"/>
    <w:rsid w:val="000D5A46"/>
    <w:rsid w:val="000D5C8A"/>
    <w:rsid w:val="000D619F"/>
    <w:rsid w:val="000D61C9"/>
    <w:rsid w:val="000D7BE0"/>
    <w:rsid w:val="000E0AD6"/>
    <w:rsid w:val="000E20DF"/>
    <w:rsid w:val="000E2626"/>
    <w:rsid w:val="000E2C0F"/>
    <w:rsid w:val="000E32E9"/>
    <w:rsid w:val="000E3412"/>
    <w:rsid w:val="000E4A99"/>
    <w:rsid w:val="000E64A2"/>
    <w:rsid w:val="000E7259"/>
    <w:rsid w:val="000F04CF"/>
    <w:rsid w:val="000F290D"/>
    <w:rsid w:val="000F2EBB"/>
    <w:rsid w:val="000F2FB7"/>
    <w:rsid w:val="000F31DA"/>
    <w:rsid w:val="000F357C"/>
    <w:rsid w:val="000F3C55"/>
    <w:rsid w:val="000F4EA1"/>
    <w:rsid w:val="000F58B0"/>
    <w:rsid w:val="0010042A"/>
    <w:rsid w:val="00100B9C"/>
    <w:rsid w:val="00101221"/>
    <w:rsid w:val="00101AEA"/>
    <w:rsid w:val="00101BF3"/>
    <w:rsid w:val="00101EF9"/>
    <w:rsid w:val="00104517"/>
    <w:rsid w:val="00105AAC"/>
    <w:rsid w:val="00105C39"/>
    <w:rsid w:val="00105EA8"/>
    <w:rsid w:val="00106B6B"/>
    <w:rsid w:val="00106BEA"/>
    <w:rsid w:val="0010742C"/>
    <w:rsid w:val="00107477"/>
    <w:rsid w:val="001076E9"/>
    <w:rsid w:val="0011018A"/>
    <w:rsid w:val="0011032E"/>
    <w:rsid w:val="0011118B"/>
    <w:rsid w:val="0011190E"/>
    <w:rsid w:val="001120CF"/>
    <w:rsid w:val="001126CB"/>
    <w:rsid w:val="00112A93"/>
    <w:rsid w:val="0011480D"/>
    <w:rsid w:val="00115ACA"/>
    <w:rsid w:val="00116A50"/>
    <w:rsid w:val="00116ADB"/>
    <w:rsid w:val="00116FB5"/>
    <w:rsid w:val="001171D3"/>
    <w:rsid w:val="00121F6A"/>
    <w:rsid w:val="0012319C"/>
    <w:rsid w:val="00123AC2"/>
    <w:rsid w:val="001240F9"/>
    <w:rsid w:val="00126525"/>
    <w:rsid w:val="0012658D"/>
    <w:rsid w:val="00126613"/>
    <w:rsid w:val="001277D0"/>
    <w:rsid w:val="001303D5"/>
    <w:rsid w:val="0013142D"/>
    <w:rsid w:val="00131CB0"/>
    <w:rsid w:val="00133AB5"/>
    <w:rsid w:val="00134320"/>
    <w:rsid w:val="00134892"/>
    <w:rsid w:val="00134D68"/>
    <w:rsid w:val="0013559B"/>
    <w:rsid w:val="001355EA"/>
    <w:rsid w:val="00135637"/>
    <w:rsid w:val="00135676"/>
    <w:rsid w:val="00135940"/>
    <w:rsid w:val="001368AD"/>
    <w:rsid w:val="00137D92"/>
    <w:rsid w:val="001417B3"/>
    <w:rsid w:val="001418F7"/>
    <w:rsid w:val="00142F02"/>
    <w:rsid w:val="0014310E"/>
    <w:rsid w:val="001432D7"/>
    <w:rsid w:val="00143C45"/>
    <w:rsid w:val="001448A2"/>
    <w:rsid w:val="00144D67"/>
    <w:rsid w:val="00146704"/>
    <w:rsid w:val="00146778"/>
    <w:rsid w:val="00146D4F"/>
    <w:rsid w:val="00147811"/>
    <w:rsid w:val="001513C5"/>
    <w:rsid w:val="001516EB"/>
    <w:rsid w:val="00151EE9"/>
    <w:rsid w:val="001528B2"/>
    <w:rsid w:val="00153A05"/>
    <w:rsid w:val="00153F0E"/>
    <w:rsid w:val="001548EC"/>
    <w:rsid w:val="00154B18"/>
    <w:rsid w:val="00154E9B"/>
    <w:rsid w:val="001554E9"/>
    <w:rsid w:val="0015669F"/>
    <w:rsid w:val="001575A3"/>
    <w:rsid w:val="001616BC"/>
    <w:rsid w:val="001622FE"/>
    <w:rsid w:val="001625AB"/>
    <w:rsid w:val="001641F7"/>
    <w:rsid w:val="001649C3"/>
    <w:rsid w:val="00166BF7"/>
    <w:rsid w:val="00166E49"/>
    <w:rsid w:val="001678FB"/>
    <w:rsid w:val="001703EF"/>
    <w:rsid w:val="0017117B"/>
    <w:rsid w:val="00172B61"/>
    <w:rsid w:val="00172FA5"/>
    <w:rsid w:val="00173600"/>
    <w:rsid w:val="00173B63"/>
    <w:rsid w:val="001741CD"/>
    <w:rsid w:val="00174C4D"/>
    <w:rsid w:val="00175C9A"/>
    <w:rsid w:val="0017668E"/>
    <w:rsid w:val="001768CD"/>
    <w:rsid w:val="00180CBE"/>
    <w:rsid w:val="00181876"/>
    <w:rsid w:val="00181ACD"/>
    <w:rsid w:val="00181BF3"/>
    <w:rsid w:val="001828B3"/>
    <w:rsid w:val="00182C07"/>
    <w:rsid w:val="001832B4"/>
    <w:rsid w:val="00183E40"/>
    <w:rsid w:val="00183F35"/>
    <w:rsid w:val="00184535"/>
    <w:rsid w:val="001849E1"/>
    <w:rsid w:val="00185B85"/>
    <w:rsid w:val="00185C3B"/>
    <w:rsid w:val="00185D99"/>
    <w:rsid w:val="001863A2"/>
    <w:rsid w:val="0018756D"/>
    <w:rsid w:val="00187BE9"/>
    <w:rsid w:val="00190530"/>
    <w:rsid w:val="00191B4A"/>
    <w:rsid w:val="00193044"/>
    <w:rsid w:val="0019389B"/>
    <w:rsid w:val="001957EC"/>
    <w:rsid w:val="00196015"/>
    <w:rsid w:val="001967A6"/>
    <w:rsid w:val="00197C32"/>
    <w:rsid w:val="001A0540"/>
    <w:rsid w:val="001A0D09"/>
    <w:rsid w:val="001A18CA"/>
    <w:rsid w:val="001A1C07"/>
    <w:rsid w:val="001A1CE3"/>
    <w:rsid w:val="001A2750"/>
    <w:rsid w:val="001A43E1"/>
    <w:rsid w:val="001A44E5"/>
    <w:rsid w:val="001A5CF6"/>
    <w:rsid w:val="001A5DD1"/>
    <w:rsid w:val="001A5EA9"/>
    <w:rsid w:val="001A6B77"/>
    <w:rsid w:val="001A70C6"/>
    <w:rsid w:val="001B259C"/>
    <w:rsid w:val="001B36A4"/>
    <w:rsid w:val="001B4441"/>
    <w:rsid w:val="001B4606"/>
    <w:rsid w:val="001B6294"/>
    <w:rsid w:val="001B7995"/>
    <w:rsid w:val="001C03F2"/>
    <w:rsid w:val="001C1A93"/>
    <w:rsid w:val="001C25D2"/>
    <w:rsid w:val="001C26A6"/>
    <w:rsid w:val="001C2F21"/>
    <w:rsid w:val="001C321B"/>
    <w:rsid w:val="001C32DD"/>
    <w:rsid w:val="001C3D3E"/>
    <w:rsid w:val="001C3F19"/>
    <w:rsid w:val="001C48D6"/>
    <w:rsid w:val="001C4D00"/>
    <w:rsid w:val="001C528E"/>
    <w:rsid w:val="001C5D98"/>
    <w:rsid w:val="001C5DD9"/>
    <w:rsid w:val="001C62B7"/>
    <w:rsid w:val="001C6456"/>
    <w:rsid w:val="001C66DC"/>
    <w:rsid w:val="001C71A9"/>
    <w:rsid w:val="001C7360"/>
    <w:rsid w:val="001D16E3"/>
    <w:rsid w:val="001D18FE"/>
    <w:rsid w:val="001D1BEF"/>
    <w:rsid w:val="001D26A8"/>
    <w:rsid w:val="001D28AB"/>
    <w:rsid w:val="001D2AD1"/>
    <w:rsid w:val="001D2E6E"/>
    <w:rsid w:val="001D3FE2"/>
    <w:rsid w:val="001D413D"/>
    <w:rsid w:val="001D42A0"/>
    <w:rsid w:val="001D4410"/>
    <w:rsid w:val="001D47EC"/>
    <w:rsid w:val="001D4D98"/>
    <w:rsid w:val="001D4FE8"/>
    <w:rsid w:val="001D665D"/>
    <w:rsid w:val="001D6F8D"/>
    <w:rsid w:val="001E0A3B"/>
    <w:rsid w:val="001E150E"/>
    <w:rsid w:val="001E1D20"/>
    <w:rsid w:val="001E2C59"/>
    <w:rsid w:val="001E3EA2"/>
    <w:rsid w:val="001E56E5"/>
    <w:rsid w:val="001E6084"/>
    <w:rsid w:val="001E68AC"/>
    <w:rsid w:val="001E6A90"/>
    <w:rsid w:val="001E7F98"/>
    <w:rsid w:val="001F048A"/>
    <w:rsid w:val="001F0C0F"/>
    <w:rsid w:val="001F1021"/>
    <w:rsid w:val="001F13FF"/>
    <w:rsid w:val="001F1443"/>
    <w:rsid w:val="001F27BB"/>
    <w:rsid w:val="001F3501"/>
    <w:rsid w:val="001F3D33"/>
    <w:rsid w:val="001F4A10"/>
    <w:rsid w:val="001F4AB3"/>
    <w:rsid w:val="001F5273"/>
    <w:rsid w:val="001F5867"/>
    <w:rsid w:val="001F5942"/>
    <w:rsid w:val="001F6040"/>
    <w:rsid w:val="001F7FDB"/>
    <w:rsid w:val="002015E7"/>
    <w:rsid w:val="00201811"/>
    <w:rsid w:val="00201B47"/>
    <w:rsid w:val="00203960"/>
    <w:rsid w:val="00204070"/>
    <w:rsid w:val="00205385"/>
    <w:rsid w:val="00205A33"/>
    <w:rsid w:val="00206C0F"/>
    <w:rsid w:val="00206F0E"/>
    <w:rsid w:val="00207908"/>
    <w:rsid w:val="0021001D"/>
    <w:rsid w:val="002108EA"/>
    <w:rsid w:val="002108FB"/>
    <w:rsid w:val="00211183"/>
    <w:rsid w:val="002122F0"/>
    <w:rsid w:val="002150EF"/>
    <w:rsid w:val="00215532"/>
    <w:rsid w:val="002164B8"/>
    <w:rsid w:val="002168C1"/>
    <w:rsid w:val="00216C96"/>
    <w:rsid w:val="00217321"/>
    <w:rsid w:val="002174C1"/>
    <w:rsid w:val="00221024"/>
    <w:rsid w:val="00221384"/>
    <w:rsid w:val="0022240D"/>
    <w:rsid w:val="00222690"/>
    <w:rsid w:val="0022325D"/>
    <w:rsid w:val="0022334A"/>
    <w:rsid w:val="00224ED1"/>
    <w:rsid w:val="002251F9"/>
    <w:rsid w:val="00226300"/>
    <w:rsid w:val="00226610"/>
    <w:rsid w:val="002266DE"/>
    <w:rsid w:val="002269CD"/>
    <w:rsid w:val="002270B7"/>
    <w:rsid w:val="0022711A"/>
    <w:rsid w:val="00227CC5"/>
    <w:rsid w:val="00227E49"/>
    <w:rsid w:val="002301F3"/>
    <w:rsid w:val="00230AD8"/>
    <w:rsid w:val="002314C3"/>
    <w:rsid w:val="00232463"/>
    <w:rsid w:val="00232F70"/>
    <w:rsid w:val="00233AD0"/>
    <w:rsid w:val="00234B87"/>
    <w:rsid w:val="0023542A"/>
    <w:rsid w:val="002359BE"/>
    <w:rsid w:val="00235E7E"/>
    <w:rsid w:val="002365A9"/>
    <w:rsid w:val="00237190"/>
    <w:rsid w:val="00237248"/>
    <w:rsid w:val="00240234"/>
    <w:rsid w:val="00240A48"/>
    <w:rsid w:val="00240EE3"/>
    <w:rsid w:val="00241886"/>
    <w:rsid w:val="002419CA"/>
    <w:rsid w:val="00242098"/>
    <w:rsid w:val="0024220A"/>
    <w:rsid w:val="00243DDE"/>
    <w:rsid w:val="002444EB"/>
    <w:rsid w:val="002450F8"/>
    <w:rsid w:val="002452D0"/>
    <w:rsid w:val="00245591"/>
    <w:rsid w:val="00250466"/>
    <w:rsid w:val="00250C9F"/>
    <w:rsid w:val="002517C3"/>
    <w:rsid w:val="00252280"/>
    <w:rsid w:val="00253AED"/>
    <w:rsid w:val="0025413A"/>
    <w:rsid w:val="0025544C"/>
    <w:rsid w:val="0025712F"/>
    <w:rsid w:val="0026069D"/>
    <w:rsid w:val="00260D3D"/>
    <w:rsid w:val="0026177B"/>
    <w:rsid w:val="00261D03"/>
    <w:rsid w:val="00262F6A"/>
    <w:rsid w:val="00264189"/>
    <w:rsid w:val="00264746"/>
    <w:rsid w:val="00264AD6"/>
    <w:rsid w:val="00266338"/>
    <w:rsid w:val="00266E46"/>
    <w:rsid w:val="002670D9"/>
    <w:rsid w:val="00267E09"/>
    <w:rsid w:val="002700AD"/>
    <w:rsid w:val="00270CD3"/>
    <w:rsid w:val="0027130B"/>
    <w:rsid w:val="0027174B"/>
    <w:rsid w:val="0027210C"/>
    <w:rsid w:val="00272348"/>
    <w:rsid w:val="00273D16"/>
    <w:rsid w:val="00274461"/>
    <w:rsid w:val="00274CB0"/>
    <w:rsid w:val="002772DF"/>
    <w:rsid w:val="002777B0"/>
    <w:rsid w:val="00281899"/>
    <w:rsid w:val="00281D40"/>
    <w:rsid w:val="00284311"/>
    <w:rsid w:val="002848D0"/>
    <w:rsid w:val="00286F04"/>
    <w:rsid w:val="00287994"/>
    <w:rsid w:val="00287C81"/>
    <w:rsid w:val="00290981"/>
    <w:rsid w:val="00290C7A"/>
    <w:rsid w:val="00292278"/>
    <w:rsid w:val="002925A7"/>
    <w:rsid w:val="002925C2"/>
    <w:rsid w:val="002926C8"/>
    <w:rsid w:val="002945AB"/>
    <w:rsid w:val="00295482"/>
    <w:rsid w:val="002960A4"/>
    <w:rsid w:val="002969B0"/>
    <w:rsid w:val="00296A5E"/>
    <w:rsid w:val="002970EE"/>
    <w:rsid w:val="00297A98"/>
    <w:rsid w:val="00297B08"/>
    <w:rsid w:val="00297D19"/>
    <w:rsid w:val="002A005D"/>
    <w:rsid w:val="002A03CE"/>
    <w:rsid w:val="002A0E0F"/>
    <w:rsid w:val="002A18D0"/>
    <w:rsid w:val="002A18D5"/>
    <w:rsid w:val="002A19DE"/>
    <w:rsid w:val="002A1AF8"/>
    <w:rsid w:val="002A24A7"/>
    <w:rsid w:val="002A2ED2"/>
    <w:rsid w:val="002A3ECC"/>
    <w:rsid w:val="002A42E7"/>
    <w:rsid w:val="002A4B0E"/>
    <w:rsid w:val="002A5665"/>
    <w:rsid w:val="002A66C1"/>
    <w:rsid w:val="002A77C4"/>
    <w:rsid w:val="002A7EDA"/>
    <w:rsid w:val="002B0326"/>
    <w:rsid w:val="002B0F80"/>
    <w:rsid w:val="002B11E7"/>
    <w:rsid w:val="002B15D0"/>
    <w:rsid w:val="002B2A89"/>
    <w:rsid w:val="002B423D"/>
    <w:rsid w:val="002B523E"/>
    <w:rsid w:val="002B61B6"/>
    <w:rsid w:val="002B633C"/>
    <w:rsid w:val="002B6576"/>
    <w:rsid w:val="002B660E"/>
    <w:rsid w:val="002B6A7B"/>
    <w:rsid w:val="002B798E"/>
    <w:rsid w:val="002B7B1C"/>
    <w:rsid w:val="002C0CD8"/>
    <w:rsid w:val="002C16F2"/>
    <w:rsid w:val="002C1D74"/>
    <w:rsid w:val="002C37F2"/>
    <w:rsid w:val="002C4A55"/>
    <w:rsid w:val="002C4D58"/>
    <w:rsid w:val="002C52F9"/>
    <w:rsid w:val="002C5D7A"/>
    <w:rsid w:val="002D0A0E"/>
    <w:rsid w:val="002D0A22"/>
    <w:rsid w:val="002D0B27"/>
    <w:rsid w:val="002D24CC"/>
    <w:rsid w:val="002D33FD"/>
    <w:rsid w:val="002D4481"/>
    <w:rsid w:val="002D4E15"/>
    <w:rsid w:val="002D5E9E"/>
    <w:rsid w:val="002D7A17"/>
    <w:rsid w:val="002E0436"/>
    <w:rsid w:val="002E0F5B"/>
    <w:rsid w:val="002E1110"/>
    <w:rsid w:val="002E19E9"/>
    <w:rsid w:val="002E216D"/>
    <w:rsid w:val="002E2FA9"/>
    <w:rsid w:val="002E5346"/>
    <w:rsid w:val="002E5441"/>
    <w:rsid w:val="002E5BD8"/>
    <w:rsid w:val="002E5E0B"/>
    <w:rsid w:val="002E5FC4"/>
    <w:rsid w:val="002E62F9"/>
    <w:rsid w:val="002E65A1"/>
    <w:rsid w:val="002E67BF"/>
    <w:rsid w:val="002E6B38"/>
    <w:rsid w:val="002E6EAC"/>
    <w:rsid w:val="002F038C"/>
    <w:rsid w:val="002F1217"/>
    <w:rsid w:val="002F1644"/>
    <w:rsid w:val="002F3E63"/>
    <w:rsid w:val="002F57F9"/>
    <w:rsid w:val="002F71CA"/>
    <w:rsid w:val="002F7803"/>
    <w:rsid w:val="002F7DDF"/>
    <w:rsid w:val="002F7E08"/>
    <w:rsid w:val="00300D69"/>
    <w:rsid w:val="0030178E"/>
    <w:rsid w:val="00301954"/>
    <w:rsid w:val="00302229"/>
    <w:rsid w:val="00302232"/>
    <w:rsid w:val="0030406A"/>
    <w:rsid w:val="00304948"/>
    <w:rsid w:val="00304E0E"/>
    <w:rsid w:val="00304EBC"/>
    <w:rsid w:val="00305DB5"/>
    <w:rsid w:val="00307288"/>
    <w:rsid w:val="00307F27"/>
    <w:rsid w:val="003110EE"/>
    <w:rsid w:val="003117B6"/>
    <w:rsid w:val="003124A2"/>
    <w:rsid w:val="0031367A"/>
    <w:rsid w:val="00314C99"/>
    <w:rsid w:val="00315212"/>
    <w:rsid w:val="00316807"/>
    <w:rsid w:val="00320273"/>
    <w:rsid w:val="00320E5A"/>
    <w:rsid w:val="00322E2C"/>
    <w:rsid w:val="003230A3"/>
    <w:rsid w:val="003236C5"/>
    <w:rsid w:val="00323830"/>
    <w:rsid w:val="00323D0D"/>
    <w:rsid w:val="00323E2B"/>
    <w:rsid w:val="00324A36"/>
    <w:rsid w:val="00324ECF"/>
    <w:rsid w:val="003268AB"/>
    <w:rsid w:val="00326933"/>
    <w:rsid w:val="00330FB2"/>
    <w:rsid w:val="003314AC"/>
    <w:rsid w:val="00332285"/>
    <w:rsid w:val="00332340"/>
    <w:rsid w:val="00332F4D"/>
    <w:rsid w:val="00333414"/>
    <w:rsid w:val="0033488A"/>
    <w:rsid w:val="00334F23"/>
    <w:rsid w:val="0033679B"/>
    <w:rsid w:val="00337050"/>
    <w:rsid w:val="003374E9"/>
    <w:rsid w:val="003404B1"/>
    <w:rsid w:val="00340800"/>
    <w:rsid w:val="00343C77"/>
    <w:rsid w:val="00343F13"/>
    <w:rsid w:val="0034517F"/>
    <w:rsid w:val="00345DF2"/>
    <w:rsid w:val="00345F7C"/>
    <w:rsid w:val="003470CE"/>
    <w:rsid w:val="00351976"/>
    <w:rsid w:val="00352854"/>
    <w:rsid w:val="00352FC3"/>
    <w:rsid w:val="003536FF"/>
    <w:rsid w:val="00353C81"/>
    <w:rsid w:val="003540EB"/>
    <w:rsid w:val="00355D8B"/>
    <w:rsid w:val="00355DA3"/>
    <w:rsid w:val="0035738B"/>
    <w:rsid w:val="003579F7"/>
    <w:rsid w:val="00360763"/>
    <w:rsid w:val="00360A21"/>
    <w:rsid w:val="00361102"/>
    <w:rsid w:val="0036129D"/>
    <w:rsid w:val="00361DF3"/>
    <w:rsid w:val="003625C1"/>
    <w:rsid w:val="00362A3D"/>
    <w:rsid w:val="00363285"/>
    <w:rsid w:val="00363A51"/>
    <w:rsid w:val="00367D85"/>
    <w:rsid w:val="00367FED"/>
    <w:rsid w:val="00370264"/>
    <w:rsid w:val="00370B58"/>
    <w:rsid w:val="0037158E"/>
    <w:rsid w:val="00371CCB"/>
    <w:rsid w:val="003736A1"/>
    <w:rsid w:val="0037414F"/>
    <w:rsid w:val="00374178"/>
    <w:rsid w:val="003748CA"/>
    <w:rsid w:val="0037523F"/>
    <w:rsid w:val="00375862"/>
    <w:rsid w:val="003767DD"/>
    <w:rsid w:val="0037707B"/>
    <w:rsid w:val="00377D9D"/>
    <w:rsid w:val="00380743"/>
    <w:rsid w:val="0038166E"/>
    <w:rsid w:val="00381765"/>
    <w:rsid w:val="00381DA7"/>
    <w:rsid w:val="00382B74"/>
    <w:rsid w:val="00383088"/>
    <w:rsid w:val="003841E5"/>
    <w:rsid w:val="00385602"/>
    <w:rsid w:val="003867A2"/>
    <w:rsid w:val="00387080"/>
    <w:rsid w:val="003878DE"/>
    <w:rsid w:val="003907C2"/>
    <w:rsid w:val="00390C30"/>
    <w:rsid w:val="003910E7"/>
    <w:rsid w:val="00391D57"/>
    <w:rsid w:val="0039212A"/>
    <w:rsid w:val="00393245"/>
    <w:rsid w:val="003941AF"/>
    <w:rsid w:val="003943E8"/>
    <w:rsid w:val="0039456D"/>
    <w:rsid w:val="0039647B"/>
    <w:rsid w:val="003A1887"/>
    <w:rsid w:val="003A1B27"/>
    <w:rsid w:val="003A20C7"/>
    <w:rsid w:val="003A2A98"/>
    <w:rsid w:val="003A2B62"/>
    <w:rsid w:val="003A2F05"/>
    <w:rsid w:val="003A33F0"/>
    <w:rsid w:val="003A3885"/>
    <w:rsid w:val="003A3F36"/>
    <w:rsid w:val="003A3FA6"/>
    <w:rsid w:val="003A3FE9"/>
    <w:rsid w:val="003A479B"/>
    <w:rsid w:val="003A6B73"/>
    <w:rsid w:val="003A73C4"/>
    <w:rsid w:val="003B22C3"/>
    <w:rsid w:val="003B3BB2"/>
    <w:rsid w:val="003B3C1B"/>
    <w:rsid w:val="003B56F8"/>
    <w:rsid w:val="003B6759"/>
    <w:rsid w:val="003B777B"/>
    <w:rsid w:val="003B7D34"/>
    <w:rsid w:val="003C00BE"/>
    <w:rsid w:val="003C0B0C"/>
    <w:rsid w:val="003C5136"/>
    <w:rsid w:val="003C528D"/>
    <w:rsid w:val="003C6367"/>
    <w:rsid w:val="003C67FA"/>
    <w:rsid w:val="003C6F72"/>
    <w:rsid w:val="003C6FD9"/>
    <w:rsid w:val="003C7BE6"/>
    <w:rsid w:val="003D2502"/>
    <w:rsid w:val="003D2CCE"/>
    <w:rsid w:val="003D34AA"/>
    <w:rsid w:val="003D3797"/>
    <w:rsid w:val="003D3E9C"/>
    <w:rsid w:val="003D5DC9"/>
    <w:rsid w:val="003D6761"/>
    <w:rsid w:val="003D713F"/>
    <w:rsid w:val="003D740F"/>
    <w:rsid w:val="003D78DA"/>
    <w:rsid w:val="003D7CEA"/>
    <w:rsid w:val="003E02DB"/>
    <w:rsid w:val="003E0966"/>
    <w:rsid w:val="003E18AA"/>
    <w:rsid w:val="003E26F7"/>
    <w:rsid w:val="003E3859"/>
    <w:rsid w:val="003E4888"/>
    <w:rsid w:val="003E4AE3"/>
    <w:rsid w:val="003E4BA9"/>
    <w:rsid w:val="003E6686"/>
    <w:rsid w:val="003E7FF6"/>
    <w:rsid w:val="003F0FBF"/>
    <w:rsid w:val="003F1609"/>
    <w:rsid w:val="003F19EA"/>
    <w:rsid w:val="003F1EE1"/>
    <w:rsid w:val="003F2B4B"/>
    <w:rsid w:val="003F2BE8"/>
    <w:rsid w:val="003F493D"/>
    <w:rsid w:val="003F496C"/>
    <w:rsid w:val="003F4F3A"/>
    <w:rsid w:val="003F6772"/>
    <w:rsid w:val="003F6941"/>
    <w:rsid w:val="00400CF8"/>
    <w:rsid w:val="00400F5A"/>
    <w:rsid w:val="00401C29"/>
    <w:rsid w:val="00402527"/>
    <w:rsid w:val="00402C93"/>
    <w:rsid w:val="004033B5"/>
    <w:rsid w:val="00403BA1"/>
    <w:rsid w:val="0040416F"/>
    <w:rsid w:val="00404176"/>
    <w:rsid w:val="004053D3"/>
    <w:rsid w:val="00405B9E"/>
    <w:rsid w:val="00406E59"/>
    <w:rsid w:val="00407CF0"/>
    <w:rsid w:val="00410FDD"/>
    <w:rsid w:val="00411161"/>
    <w:rsid w:val="00411449"/>
    <w:rsid w:val="00411517"/>
    <w:rsid w:val="00412584"/>
    <w:rsid w:val="00413427"/>
    <w:rsid w:val="00415750"/>
    <w:rsid w:val="004163CA"/>
    <w:rsid w:val="0041691E"/>
    <w:rsid w:val="00416EBA"/>
    <w:rsid w:val="00417349"/>
    <w:rsid w:val="00417748"/>
    <w:rsid w:val="004210A1"/>
    <w:rsid w:val="00421B37"/>
    <w:rsid w:val="00421D03"/>
    <w:rsid w:val="0042235D"/>
    <w:rsid w:val="00422C85"/>
    <w:rsid w:val="004233DE"/>
    <w:rsid w:val="00423CB4"/>
    <w:rsid w:val="00424DD7"/>
    <w:rsid w:val="00427993"/>
    <w:rsid w:val="004302A1"/>
    <w:rsid w:val="004302AA"/>
    <w:rsid w:val="0043051D"/>
    <w:rsid w:val="00430A24"/>
    <w:rsid w:val="00430C79"/>
    <w:rsid w:val="00431052"/>
    <w:rsid w:val="004315BB"/>
    <w:rsid w:val="00433A3D"/>
    <w:rsid w:val="0043497B"/>
    <w:rsid w:val="00434FA6"/>
    <w:rsid w:val="00436876"/>
    <w:rsid w:val="00436CA9"/>
    <w:rsid w:val="00437674"/>
    <w:rsid w:val="0044171B"/>
    <w:rsid w:val="00441A92"/>
    <w:rsid w:val="00441C6A"/>
    <w:rsid w:val="00442A49"/>
    <w:rsid w:val="00442F30"/>
    <w:rsid w:val="004431CD"/>
    <w:rsid w:val="00444B6C"/>
    <w:rsid w:val="004454C8"/>
    <w:rsid w:val="00445DEE"/>
    <w:rsid w:val="00445FC6"/>
    <w:rsid w:val="0044703D"/>
    <w:rsid w:val="00447270"/>
    <w:rsid w:val="00447B4B"/>
    <w:rsid w:val="00450798"/>
    <w:rsid w:val="00453B9D"/>
    <w:rsid w:val="00454704"/>
    <w:rsid w:val="00455D74"/>
    <w:rsid w:val="00455FEE"/>
    <w:rsid w:val="0045699F"/>
    <w:rsid w:val="00456E4A"/>
    <w:rsid w:val="00457128"/>
    <w:rsid w:val="004572CF"/>
    <w:rsid w:val="00460A6E"/>
    <w:rsid w:val="00461FE6"/>
    <w:rsid w:val="004622E4"/>
    <w:rsid w:val="00462585"/>
    <w:rsid w:val="004626F7"/>
    <w:rsid w:val="004629AB"/>
    <w:rsid w:val="00463474"/>
    <w:rsid w:val="00463E05"/>
    <w:rsid w:val="004648A8"/>
    <w:rsid w:val="004651D2"/>
    <w:rsid w:val="004655D3"/>
    <w:rsid w:val="00465AD5"/>
    <w:rsid w:val="00466D57"/>
    <w:rsid w:val="00466F49"/>
    <w:rsid w:val="004670FD"/>
    <w:rsid w:val="0046789E"/>
    <w:rsid w:val="004709C1"/>
    <w:rsid w:val="00470E76"/>
    <w:rsid w:val="00471361"/>
    <w:rsid w:val="00473116"/>
    <w:rsid w:val="0047335D"/>
    <w:rsid w:val="00474240"/>
    <w:rsid w:val="00474EA4"/>
    <w:rsid w:val="00475032"/>
    <w:rsid w:val="0047505A"/>
    <w:rsid w:val="004759FC"/>
    <w:rsid w:val="00475A00"/>
    <w:rsid w:val="00476344"/>
    <w:rsid w:val="00477783"/>
    <w:rsid w:val="004807F8"/>
    <w:rsid w:val="00480AEB"/>
    <w:rsid w:val="00481B46"/>
    <w:rsid w:val="00482400"/>
    <w:rsid w:val="00482410"/>
    <w:rsid w:val="004840E1"/>
    <w:rsid w:val="00484199"/>
    <w:rsid w:val="0048595E"/>
    <w:rsid w:val="00486978"/>
    <w:rsid w:val="004871C9"/>
    <w:rsid w:val="00487E2C"/>
    <w:rsid w:val="00490689"/>
    <w:rsid w:val="00490C31"/>
    <w:rsid w:val="0049128E"/>
    <w:rsid w:val="0049149A"/>
    <w:rsid w:val="00491A04"/>
    <w:rsid w:val="00493B4D"/>
    <w:rsid w:val="00495CD9"/>
    <w:rsid w:val="004961F8"/>
    <w:rsid w:val="00496F7B"/>
    <w:rsid w:val="004A0471"/>
    <w:rsid w:val="004A2166"/>
    <w:rsid w:val="004A3E93"/>
    <w:rsid w:val="004A4648"/>
    <w:rsid w:val="004A4AA2"/>
    <w:rsid w:val="004A665B"/>
    <w:rsid w:val="004A6DDC"/>
    <w:rsid w:val="004B102A"/>
    <w:rsid w:val="004B111C"/>
    <w:rsid w:val="004B13AE"/>
    <w:rsid w:val="004B36DD"/>
    <w:rsid w:val="004B4686"/>
    <w:rsid w:val="004B5356"/>
    <w:rsid w:val="004B5847"/>
    <w:rsid w:val="004B62DD"/>
    <w:rsid w:val="004B655B"/>
    <w:rsid w:val="004B664F"/>
    <w:rsid w:val="004B6C7D"/>
    <w:rsid w:val="004B76C5"/>
    <w:rsid w:val="004C03EE"/>
    <w:rsid w:val="004C143A"/>
    <w:rsid w:val="004C18C4"/>
    <w:rsid w:val="004C2859"/>
    <w:rsid w:val="004C304D"/>
    <w:rsid w:val="004C5326"/>
    <w:rsid w:val="004C5CF9"/>
    <w:rsid w:val="004C68BC"/>
    <w:rsid w:val="004C6A46"/>
    <w:rsid w:val="004C7A05"/>
    <w:rsid w:val="004D06EB"/>
    <w:rsid w:val="004D1003"/>
    <w:rsid w:val="004D1743"/>
    <w:rsid w:val="004D192E"/>
    <w:rsid w:val="004D1F63"/>
    <w:rsid w:val="004D233E"/>
    <w:rsid w:val="004D2516"/>
    <w:rsid w:val="004D2D29"/>
    <w:rsid w:val="004D3E56"/>
    <w:rsid w:val="004D4231"/>
    <w:rsid w:val="004D56AE"/>
    <w:rsid w:val="004D5B6C"/>
    <w:rsid w:val="004E02A0"/>
    <w:rsid w:val="004E050A"/>
    <w:rsid w:val="004E14EE"/>
    <w:rsid w:val="004E1D45"/>
    <w:rsid w:val="004E2350"/>
    <w:rsid w:val="004E28E4"/>
    <w:rsid w:val="004E3C5A"/>
    <w:rsid w:val="004E3F95"/>
    <w:rsid w:val="004E46A2"/>
    <w:rsid w:val="004E4F7A"/>
    <w:rsid w:val="004E5070"/>
    <w:rsid w:val="004E5BDC"/>
    <w:rsid w:val="004E7770"/>
    <w:rsid w:val="004F0159"/>
    <w:rsid w:val="004F0D0B"/>
    <w:rsid w:val="004F33F5"/>
    <w:rsid w:val="004F3DD4"/>
    <w:rsid w:val="004F7A2D"/>
    <w:rsid w:val="00500072"/>
    <w:rsid w:val="00500CA9"/>
    <w:rsid w:val="00502028"/>
    <w:rsid w:val="00502648"/>
    <w:rsid w:val="00502BF4"/>
    <w:rsid w:val="00503160"/>
    <w:rsid w:val="0050354B"/>
    <w:rsid w:val="005037CA"/>
    <w:rsid w:val="00504110"/>
    <w:rsid w:val="0050470D"/>
    <w:rsid w:val="00504B07"/>
    <w:rsid w:val="00504D3D"/>
    <w:rsid w:val="00504D9A"/>
    <w:rsid w:val="00506321"/>
    <w:rsid w:val="00506632"/>
    <w:rsid w:val="00506D20"/>
    <w:rsid w:val="00507845"/>
    <w:rsid w:val="005106D5"/>
    <w:rsid w:val="005111F0"/>
    <w:rsid w:val="00511622"/>
    <w:rsid w:val="00513977"/>
    <w:rsid w:val="005144AA"/>
    <w:rsid w:val="00515A00"/>
    <w:rsid w:val="005176D0"/>
    <w:rsid w:val="00520764"/>
    <w:rsid w:val="00520CE9"/>
    <w:rsid w:val="0052148E"/>
    <w:rsid w:val="0052217D"/>
    <w:rsid w:val="005227FB"/>
    <w:rsid w:val="005229D1"/>
    <w:rsid w:val="00522CC7"/>
    <w:rsid w:val="005241BC"/>
    <w:rsid w:val="00524422"/>
    <w:rsid w:val="00525B02"/>
    <w:rsid w:val="005318FD"/>
    <w:rsid w:val="00531BA9"/>
    <w:rsid w:val="00532927"/>
    <w:rsid w:val="00533F7D"/>
    <w:rsid w:val="005343DD"/>
    <w:rsid w:val="0053499F"/>
    <w:rsid w:val="005354BA"/>
    <w:rsid w:val="005361F2"/>
    <w:rsid w:val="0053635C"/>
    <w:rsid w:val="00536837"/>
    <w:rsid w:val="00537F93"/>
    <w:rsid w:val="005412B0"/>
    <w:rsid w:val="00541CAB"/>
    <w:rsid w:val="00541F1A"/>
    <w:rsid w:val="00544C55"/>
    <w:rsid w:val="00545670"/>
    <w:rsid w:val="00545BB1"/>
    <w:rsid w:val="00545CF3"/>
    <w:rsid w:val="0054601A"/>
    <w:rsid w:val="0054619F"/>
    <w:rsid w:val="00546C72"/>
    <w:rsid w:val="00546FEF"/>
    <w:rsid w:val="00550A9A"/>
    <w:rsid w:val="00550C73"/>
    <w:rsid w:val="00551A8F"/>
    <w:rsid w:val="00551BCD"/>
    <w:rsid w:val="0055228B"/>
    <w:rsid w:val="005527A5"/>
    <w:rsid w:val="00552876"/>
    <w:rsid w:val="0055416F"/>
    <w:rsid w:val="00555528"/>
    <w:rsid w:val="0055581E"/>
    <w:rsid w:val="0055591A"/>
    <w:rsid w:val="00555C61"/>
    <w:rsid w:val="00557C2C"/>
    <w:rsid w:val="005603DE"/>
    <w:rsid w:val="005605E7"/>
    <w:rsid w:val="005607D4"/>
    <w:rsid w:val="005612ED"/>
    <w:rsid w:val="00561CE0"/>
    <w:rsid w:val="005624A0"/>
    <w:rsid w:val="0056292B"/>
    <w:rsid w:val="00562DD6"/>
    <w:rsid w:val="0056362F"/>
    <w:rsid w:val="00563B6F"/>
    <w:rsid w:val="00563D74"/>
    <w:rsid w:val="005649BC"/>
    <w:rsid w:val="00565536"/>
    <w:rsid w:val="00565866"/>
    <w:rsid w:val="0056635C"/>
    <w:rsid w:val="00566DF6"/>
    <w:rsid w:val="005678CE"/>
    <w:rsid w:val="00567B42"/>
    <w:rsid w:val="00571217"/>
    <w:rsid w:val="00571F41"/>
    <w:rsid w:val="00573B65"/>
    <w:rsid w:val="00573B6D"/>
    <w:rsid w:val="00574102"/>
    <w:rsid w:val="0057515D"/>
    <w:rsid w:val="00577623"/>
    <w:rsid w:val="005779B1"/>
    <w:rsid w:val="00577CA8"/>
    <w:rsid w:val="0058020A"/>
    <w:rsid w:val="00580ACD"/>
    <w:rsid w:val="00581B6A"/>
    <w:rsid w:val="00583C98"/>
    <w:rsid w:val="00583F3E"/>
    <w:rsid w:val="0058405C"/>
    <w:rsid w:val="0058447E"/>
    <w:rsid w:val="00585876"/>
    <w:rsid w:val="00585A37"/>
    <w:rsid w:val="005862ED"/>
    <w:rsid w:val="00586592"/>
    <w:rsid w:val="00586D56"/>
    <w:rsid w:val="00586E9B"/>
    <w:rsid w:val="0059020B"/>
    <w:rsid w:val="00590B55"/>
    <w:rsid w:val="00590B58"/>
    <w:rsid w:val="00590BD6"/>
    <w:rsid w:val="00591A98"/>
    <w:rsid w:val="00595B70"/>
    <w:rsid w:val="00596734"/>
    <w:rsid w:val="0059794F"/>
    <w:rsid w:val="00597F6A"/>
    <w:rsid w:val="00597FC3"/>
    <w:rsid w:val="005A037F"/>
    <w:rsid w:val="005A0CDC"/>
    <w:rsid w:val="005A0DB3"/>
    <w:rsid w:val="005A1A22"/>
    <w:rsid w:val="005A24AB"/>
    <w:rsid w:val="005A2C5A"/>
    <w:rsid w:val="005A3AFF"/>
    <w:rsid w:val="005A3C2F"/>
    <w:rsid w:val="005A485D"/>
    <w:rsid w:val="005A4F48"/>
    <w:rsid w:val="005A53DA"/>
    <w:rsid w:val="005A5932"/>
    <w:rsid w:val="005A5C98"/>
    <w:rsid w:val="005B0FCC"/>
    <w:rsid w:val="005B16F6"/>
    <w:rsid w:val="005B1A2C"/>
    <w:rsid w:val="005B1B5A"/>
    <w:rsid w:val="005B210A"/>
    <w:rsid w:val="005B2300"/>
    <w:rsid w:val="005B2697"/>
    <w:rsid w:val="005B30EB"/>
    <w:rsid w:val="005B3368"/>
    <w:rsid w:val="005B4B36"/>
    <w:rsid w:val="005B649F"/>
    <w:rsid w:val="005B6731"/>
    <w:rsid w:val="005B77D7"/>
    <w:rsid w:val="005B7B17"/>
    <w:rsid w:val="005B7C5E"/>
    <w:rsid w:val="005C04BF"/>
    <w:rsid w:val="005C06B6"/>
    <w:rsid w:val="005C07AA"/>
    <w:rsid w:val="005C1651"/>
    <w:rsid w:val="005C3E67"/>
    <w:rsid w:val="005C5D5C"/>
    <w:rsid w:val="005C634D"/>
    <w:rsid w:val="005C6BBC"/>
    <w:rsid w:val="005C7EB0"/>
    <w:rsid w:val="005D075E"/>
    <w:rsid w:val="005D13E8"/>
    <w:rsid w:val="005D205F"/>
    <w:rsid w:val="005D3B1C"/>
    <w:rsid w:val="005D3B58"/>
    <w:rsid w:val="005D58E1"/>
    <w:rsid w:val="005D6577"/>
    <w:rsid w:val="005D6826"/>
    <w:rsid w:val="005E0919"/>
    <w:rsid w:val="005E5024"/>
    <w:rsid w:val="005E555A"/>
    <w:rsid w:val="005E5DD5"/>
    <w:rsid w:val="005E73FB"/>
    <w:rsid w:val="005E7945"/>
    <w:rsid w:val="005F0290"/>
    <w:rsid w:val="005F1247"/>
    <w:rsid w:val="005F238F"/>
    <w:rsid w:val="005F240F"/>
    <w:rsid w:val="005F2CF4"/>
    <w:rsid w:val="005F4170"/>
    <w:rsid w:val="005F4A47"/>
    <w:rsid w:val="005F53BD"/>
    <w:rsid w:val="005F68BE"/>
    <w:rsid w:val="005F6E99"/>
    <w:rsid w:val="005F7408"/>
    <w:rsid w:val="005F743E"/>
    <w:rsid w:val="005F750F"/>
    <w:rsid w:val="005F7D41"/>
    <w:rsid w:val="0060035C"/>
    <w:rsid w:val="00602AF1"/>
    <w:rsid w:val="00602E8C"/>
    <w:rsid w:val="006035CE"/>
    <w:rsid w:val="0060360A"/>
    <w:rsid w:val="006040CC"/>
    <w:rsid w:val="0060449B"/>
    <w:rsid w:val="00604DDA"/>
    <w:rsid w:val="00605B4D"/>
    <w:rsid w:val="00610FAD"/>
    <w:rsid w:val="006116C5"/>
    <w:rsid w:val="00612A01"/>
    <w:rsid w:val="00613917"/>
    <w:rsid w:val="00613E2C"/>
    <w:rsid w:val="00613EE0"/>
    <w:rsid w:val="00617070"/>
    <w:rsid w:val="0061712F"/>
    <w:rsid w:val="00617320"/>
    <w:rsid w:val="00617E55"/>
    <w:rsid w:val="006213C7"/>
    <w:rsid w:val="00621C7C"/>
    <w:rsid w:val="00622A12"/>
    <w:rsid w:val="006233A4"/>
    <w:rsid w:val="006239B2"/>
    <w:rsid w:val="006241F1"/>
    <w:rsid w:val="006242B1"/>
    <w:rsid w:val="006242F6"/>
    <w:rsid w:val="00624414"/>
    <w:rsid w:val="00624DCF"/>
    <w:rsid w:val="00625CBB"/>
    <w:rsid w:val="00626232"/>
    <w:rsid w:val="00626319"/>
    <w:rsid w:val="00627379"/>
    <w:rsid w:val="00627BF3"/>
    <w:rsid w:val="00627EDD"/>
    <w:rsid w:val="00630169"/>
    <w:rsid w:val="006309F5"/>
    <w:rsid w:val="00630F68"/>
    <w:rsid w:val="0063169D"/>
    <w:rsid w:val="00631E40"/>
    <w:rsid w:val="0063293E"/>
    <w:rsid w:val="00633507"/>
    <w:rsid w:val="00634D20"/>
    <w:rsid w:val="00635C9D"/>
    <w:rsid w:val="006367F9"/>
    <w:rsid w:val="00636CEB"/>
    <w:rsid w:val="0063743D"/>
    <w:rsid w:val="00637A51"/>
    <w:rsid w:val="00637D00"/>
    <w:rsid w:val="006400BA"/>
    <w:rsid w:val="006402FD"/>
    <w:rsid w:val="00640460"/>
    <w:rsid w:val="006413FA"/>
    <w:rsid w:val="00642588"/>
    <w:rsid w:val="006427CA"/>
    <w:rsid w:val="00642A40"/>
    <w:rsid w:val="00642CDE"/>
    <w:rsid w:val="00642EC4"/>
    <w:rsid w:val="006433CF"/>
    <w:rsid w:val="00643946"/>
    <w:rsid w:val="00644C8D"/>
    <w:rsid w:val="006450FC"/>
    <w:rsid w:val="006454C1"/>
    <w:rsid w:val="006461FE"/>
    <w:rsid w:val="00646329"/>
    <w:rsid w:val="00646527"/>
    <w:rsid w:val="00647A29"/>
    <w:rsid w:val="0065170B"/>
    <w:rsid w:val="00652BBE"/>
    <w:rsid w:val="006533FD"/>
    <w:rsid w:val="00653B18"/>
    <w:rsid w:val="00653D82"/>
    <w:rsid w:val="006572FA"/>
    <w:rsid w:val="00657735"/>
    <w:rsid w:val="00660566"/>
    <w:rsid w:val="006621B2"/>
    <w:rsid w:val="006628EA"/>
    <w:rsid w:val="00663BC3"/>
    <w:rsid w:val="00665CD8"/>
    <w:rsid w:val="00666C97"/>
    <w:rsid w:val="00670C2A"/>
    <w:rsid w:val="00671F1A"/>
    <w:rsid w:val="00672321"/>
    <w:rsid w:val="00672685"/>
    <w:rsid w:val="006735EC"/>
    <w:rsid w:val="00673B73"/>
    <w:rsid w:val="00674F51"/>
    <w:rsid w:val="0067694C"/>
    <w:rsid w:val="00677C24"/>
    <w:rsid w:val="00681306"/>
    <w:rsid w:val="006813D1"/>
    <w:rsid w:val="00683495"/>
    <w:rsid w:val="0068412D"/>
    <w:rsid w:val="00685478"/>
    <w:rsid w:val="00686824"/>
    <w:rsid w:val="006900E6"/>
    <w:rsid w:val="0069086E"/>
    <w:rsid w:val="0069132A"/>
    <w:rsid w:val="006916AA"/>
    <w:rsid w:val="00691C03"/>
    <w:rsid w:val="00692665"/>
    <w:rsid w:val="00693299"/>
    <w:rsid w:val="00694355"/>
    <w:rsid w:val="0069625E"/>
    <w:rsid w:val="00697587"/>
    <w:rsid w:val="00697A4D"/>
    <w:rsid w:val="00697D12"/>
    <w:rsid w:val="006A095D"/>
    <w:rsid w:val="006A16D5"/>
    <w:rsid w:val="006A2539"/>
    <w:rsid w:val="006A4097"/>
    <w:rsid w:val="006A4102"/>
    <w:rsid w:val="006A5432"/>
    <w:rsid w:val="006A6535"/>
    <w:rsid w:val="006A6DA8"/>
    <w:rsid w:val="006A7CE3"/>
    <w:rsid w:val="006B02AD"/>
    <w:rsid w:val="006B0FAB"/>
    <w:rsid w:val="006B191D"/>
    <w:rsid w:val="006B2802"/>
    <w:rsid w:val="006B3509"/>
    <w:rsid w:val="006B41CF"/>
    <w:rsid w:val="006B45D8"/>
    <w:rsid w:val="006B500D"/>
    <w:rsid w:val="006B6752"/>
    <w:rsid w:val="006B70A7"/>
    <w:rsid w:val="006B74A4"/>
    <w:rsid w:val="006B7FEA"/>
    <w:rsid w:val="006C0EA1"/>
    <w:rsid w:val="006C12EC"/>
    <w:rsid w:val="006C1A64"/>
    <w:rsid w:val="006C1DB5"/>
    <w:rsid w:val="006C1EA3"/>
    <w:rsid w:val="006C303B"/>
    <w:rsid w:val="006C3489"/>
    <w:rsid w:val="006C3DC8"/>
    <w:rsid w:val="006C409F"/>
    <w:rsid w:val="006C46C6"/>
    <w:rsid w:val="006C4B01"/>
    <w:rsid w:val="006C5557"/>
    <w:rsid w:val="006C5595"/>
    <w:rsid w:val="006C5897"/>
    <w:rsid w:val="006C63F6"/>
    <w:rsid w:val="006C6AA2"/>
    <w:rsid w:val="006C6AC5"/>
    <w:rsid w:val="006C7FE6"/>
    <w:rsid w:val="006D00C2"/>
    <w:rsid w:val="006D04D8"/>
    <w:rsid w:val="006D0AE2"/>
    <w:rsid w:val="006D2EE4"/>
    <w:rsid w:val="006D3FAA"/>
    <w:rsid w:val="006D445A"/>
    <w:rsid w:val="006D4C21"/>
    <w:rsid w:val="006D54A3"/>
    <w:rsid w:val="006D54BC"/>
    <w:rsid w:val="006D581A"/>
    <w:rsid w:val="006D66DF"/>
    <w:rsid w:val="006D718D"/>
    <w:rsid w:val="006E031C"/>
    <w:rsid w:val="006E140C"/>
    <w:rsid w:val="006E1520"/>
    <w:rsid w:val="006E219C"/>
    <w:rsid w:val="006E234F"/>
    <w:rsid w:val="006E4EB3"/>
    <w:rsid w:val="006E62B4"/>
    <w:rsid w:val="006E7357"/>
    <w:rsid w:val="006E799E"/>
    <w:rsid w:val="006F03C2"/>
    <w:rsid w:val="006F0BCC"/>
    <w:rsid w:val="006F1681"/>
    <w:rsid w:val="006F24CF"/>
    <w:rsid w:val="006F2627"/>
    <w:rsid w:val="006F2855"/>
    <w:rsid w:val="006F2BF4"/>
    <w:rsid w:val="006F33FB"/>
    <w:rsid w:val="006F346D"/>
    <w:rsid w:val="006F39DA"/>
    <w:rsid w:val="006F438A"/>
    <w:rsid w:val="006F5A45"/>
    <w:rsid w:val="006F74A2"/>
    <w:rsid w:val="006F7726"/>
    <w:rsid w:val="006F79CC"/>
    <w:rsid w:val="0070083C"/>
    <w:rsid w:val="007009FD"/>
    <w:rsid w:val="007032B7"/>
    <w:rsid w:val="007041EB"/>
    <w:rsid w:val="007052A0"/>
    <w:rsid w:val="00705E36"/>
    <w:rsid w:val="00705E3D"/>
    <w:rsid w:val="007061E1"/>
    <w:rsid w:val="00706C41"/>
    <w:rsid w:val="007070FB"/>
    <w:rsid w:val="007076A3"/>
    <w:rsid w:val="007100A7"/>
    <w:rsid w:val="007108E5"/>
    <w:rsid w:val="00710FC0"/>
    <w:rsid w:val="007123C7"/>
    <w:rsid w:val="007128BB"/>
    <w:rsid w:val="00712B34"/>
    <w:rsid w:val="0071388C"/>
    <w:rsid w:val="0071403A"/>
    <w:rsid w:val="00715816"/>
    <w:rsid w:val="00716CD7"/>
    <w:rsid w:val="007172CA"/>
    <w:rsid w:val="007201EA"/>
    <w:rsid w:val="0072194C"/>
    <w:rsid w:val="00721EE8"/>
    <w:rsid w:val="00722173"/>
    <w:rsid w:val="00722870"/>
    <w:rsid w:val="00722885"/>
    <w:rsid w:val="007229CE"/>
    <w:rsid w:val="007230E7"/>
    <w:rsid w:val="00723D6D"/>
    <w:rsid w:val="00726C7A"/>
    <w:rsid w:val="00730689"/>
    <w:rsid w:val="00732706"/>
    <w:rsid w:val="007328BD"/>
    <w:rsid w:val="0073297E"/>
    <w:rsid w:val="00732A39"/>
    <w:rsid w:val="0073397A"/>
    <w:rsid w:val="00733BB0"/>
    <w:rsid w:val="00733E24"/>
    <w:rsid w:val="00734277"/>
    <w:rsid w:val="00734762"/>
    <w:rsid w:val="00734CC5"/>
    <w:rsid w:val="00735543"/>
    <w:rsid w:val="00735EB0"/>
    <w:rsid w:val="00737DB9"/>
    <w:rsid w:val="00741061"/>
    <w:rsid w:val="007415FA"/>
    <w:rsid w:val="007429D7"/>
    <w:rsid w:val="00743F19"/>
    <w:rsid w:val="0074537F"/>
    <w:rsid w:val="00745D2E"/>
    <w:rsid w:val="00746271"/>
    <w:rsid w:val="007462C5"/>
    <w:rsid w:val="00747122"/>
    <w:rsid w:val="00747706"/>
    <w:rsid w:val="00752B0F"/>
    <w:rsid w:val="0075303E"/>
    <w:rsid w:val="00753152"/>
    <w:rsid w:val="00753473"/>
    <w:rsid w:val="0075466E"/>
    <w:rsid w:val="00754DCC"/>
    <w:rsid w:val="007552F3"/>
    <w:rsid w:val="007555F9"/>
    <w:rsid w:val="00755AFC"/>
    <w:rsid w:val="00755C86"/>
    <w:rsid w:val="00756A16"/>
    <w:rsid w:val="00756BB4"/>
    <w:rsid w:val="007607D8"/>
    <w:rsid w:val="007608EF"/>
    <w:rsid w:val="00761833"/>
    <w:rsid w:val="00761D65"/>
    <w:rsid w:val="0076201D"/>
    <w:rsid w:val="0076346A"/>
    <w:rsid w:val="00763958"/>
    <w:rsid w:val="00764555"/>
    <w:rsid w:val="00764C6A"/>
    <w:rsid w:val="00767A5C"/>
    <w:rsid w:val="00770A8D"/>
    <w:rsid w:val="00770DAA"/>
    <w:rsid w:val="007711A4"/>
    <w:rsid w:val="0077187C"/>
    <w:rsid w:val="007724AD"/>
    <w:rsid w:val="0077254D"/>
    <w:rsid w:val="0077286B"/>
    <w:rsid w:val="00772C61"/>
    <w:rsid w:val="0077352C"/>
    <w:rsid w:val="00773940"/>
    <w:rsid w:val="007741D0"/>
    <w:rsid w:val="00775A5F"/>
    <w:rsid w:val="00776673"/>
    <w:rsid w:val="007807C6"/>
    <w:rsid w:val="007817C0"/>
    <w:rsid w:val="00783A0F"/>
    <w:rsid w:val="00783E53"/>
    <w:rsid w:val="0078446A"/>
    <w:rsid w:val="007845BD"/>
    <w:rsid w:val="00784690"/>
    <w:rsid w:val="00784829"/>
    <w:rsid w:val="00784D88"/>
    <w:rsid w:val="00785D8E"/>
    <w:rsid w:val="00786054"/>
    <w:rsid w:val="007867B2"/>
    <w:rsid w:val="00786C3F"/>
    <w:rsid w:val="00787644"/>
    <w:rsid w:val="00787810"/>
    <w:rsid w:val="00787D5D"/>
    <w:rsid w:val="007900A4"/>
    <w:rsid w:val="00790292"/>
    <w:rsid w:val="0079044D"/>
    <w:rsid w:val="0079071B"/>
    <w:rsid w:val="0079133E"/>
    <w:rsid w:val="00793B85"/>
    <w:rsid w:val="00794217"/>
    <w:rsid w:val="00794725"/>
    <w:rsid w:val="00794B49"/>
    <w:rsid w:val="007956D1"/>
    <w:rsid w:val="00797B8E"/>
    <w:rsid w:val="00797DD7"/>
    <w:rsid w:val="007A094C"/>
    <w:rsid w:val="007A1424"/>
    <w:rsid w:val="007A1DE8"/>
    <w:rsid w:val="007A216D"/>
    <w:rsid w:val="007A25F3"/>
    <w:rsid w:val="007A2BAA"/>
    <w:rsid w:val="007A3030"/>
    <w:rsid w:val="007A331F"/>
    <w:rsid w:val="007A5252"/>
    <w:rsid w:val="007A5579"/>
    <w:rsid w:val="007A58FC"/>
    <w:rsid w:val="007A5E16"/>
    <w:rsid w:val="007A6C07"/>
    <w:rsid w:val="007A6E07"/>
    <w:rsid w:val="007A714B"/>
    <w:rsid w:val="007A77A1"/>
    <w:rsid w:val="007A793B"/>
    <w:rsid w:val="007A7A13"/>
    <w:rsid w:val="007A7A5F"/>
    <w:rsid w:val="007A7D84"/>
    <w:rsid w:val="007B109C"/>
    <w:rsid w:val="007B158E"/>
    <w:rsid w:val="007B1E7C"/>
    <w:rsid w:val="007B1FE2"/>
    <w:rsid w:val="007B3A6E"/>
    <w:rsid w:val="007B5DC1"/>
    <w:rsid w:val="007B61AC"/>
    <w:rsid w:val="007B623E"/>
    <w:rsid w:val="007B7498"/>
    <w:rsid w:val="007C16D0"/>
    <w:rsid w:val="007C1E03"/>
    <w:rsid w:val="007C23DC"/>
    <w:rsid w:val="007C35AF"/>
    <w:rsid w:val="007C3AF8"/>
    <w:rsid w:val="007C3D67"/>
    <w:rsid w:val="007C449F"/>
    <w:rsid w:val="007C489C"/>
    <w:rsid w:val="007C4ADD"/>
    <w:rsid w:val="007C667B"/>
    <w:rsid w:val="007C6CE0"/>
    <w:rsid w:val="007C6E6F"/>
    <w:rsid w:val="007C790B"/>
    <w:rsid w:val="007D3B18"/>
    <w:rsid w:val="007D436C"/>
    <w:rsid w:val="007D4F57"/>
    <w:rsid w:val="007D5382"/>
    <w:rsid w:val="007D64B5"/>
    <w:rsid w:val="007D6E35"/>
    <w:rsid w:val="007D6FB4"/>
    <w:rsid w:val="007D7DD7"/>
    <w:rsid w:val="007E011C"/>
    <w:rsid w:val="007E1329"/>
    <w:rsid w:val="007E214A"/>
    <w:rsid w:val="007E43AA"/>
    <w:rsid w:val="007E4A52"/>
    <w:rsid w:val="007E4DA2"/>
    <w:rsid w:val="007E64DD"/>
    <w:rsid w:val="007E6D96"/>
    <w:rsid w:val="007E6FBB"/>
    <w:rsid w:val="007E70CF"/>
    <w:rsid w:val="007F0A4B"/>
    <w:rsid w:val="007F0BBF"/>
    <w:rsid w:val="007F0C6C"/>
    <w:rsid w:val="007F2498"/>
    <w:rsid w:val="007F2740"/>
    <w:rsid w:val="007F49A8"/>
    <w:rsid w:val="007F4ED1"/>
    <w:rsid w:val="007F581E"/>
    <w:rsid w:val="007F61E4"/>
    <w:rsid w:val="007F66FD"/>
    <w:rsid w:val="007F6C44"/>
    <w:rsid w:val="00800116"/>
    <w:rsid w:val="00800E63"/>
    <w:rsid w:val="008013CF"/>
    <w:rsid w:val="008032EA"/>
    <w:rsid w:val="00803D3E"/>
    <w:rsid w:val="00806EAD"/>
    <w:rsid w:val="00807225"/>
    <w:rsid w:val="0080786F"/>
    <w:rsid w:val="0081073F"/>
    <w:rsid w:val="008107A8"/>
    <w:rsid w:val="008112F2"/>
    <w:rsid w:val="00812359"/>
    <w:rsid w:val="008124A3"/>
    <w:rsid w:val="00813736"/>
    <w:rsid w:val="00815FD9"/>
    <w:rsid w:val="00820AB8"/>
    <w:rsid w:val="00821CC6"/>
    <w:rsid w:val="00822C4F"/>
    <w:rsid w:val="008237DF"/>
    <w:rsid w:val="0082414F"/>
    <w:rsid w:val="008242A9"/>
    <w:rsid w:val="00824670"/>
    <w:rsid w:val="00824B6C"/>
    <w:rsid w:val="00824C02"/>
    <w:rsid w:val="0082574B"/>
    <w:rsid w:val="00825F3B"/>
    <w:rsid w:val="00827EFF"/>
    <w:rsid w:val="00830E73"/>
    <w:rsid w:val="00831321"/>
    <w:rsid w:val="00831949"/>
    <w:rsid w:val="0083223F"/>
    <w:rsid w:val="00834BAC"/>
    <w:rsid w:val="00835409"/>
    <w:rsid w:val="0083625E"/>
    <w:rsid w:val="00836E12"/>
    <w:rsid w:val="00836EE8"/>
    <w:rsid w:val="00837486"/>
    <w:rsid w:val="00837510"/>
    <w:rsid w:val="00837A51"/>
    <w:rsid w:val="008420E0"/>
    <w:rsid w:val="00842249"/>
    <w:rsid w:val="00842A9A"/>
    <w:rsid w:val="00843B9B"/>
    <w:rsid w:val="008470C8"/>
    <w:rsid w:val="0085112B"/>
    <w:rsid w:val="00851515"/>
    <w:rsid w:val="00851ADF"/>
    <w:rsid w:val="00851FCB"/>
    <w:rsid w:val="008524BD"/>
    <w:rsid w:val="008529CE"/>
    <w:rsid w:val="008532A2"/>
    <w:rsid w:val="008533BB"/>
    <w:rsid w:val="008535D7"/>
    <w:rsid w:val="008535E0"/>
    <w:rsid w:val="00853A6A"/>
    <w:rsid w:val="0085532A"/>
    <w:rsid w:val="008569C5"/>
    <w:rsid w:val="008576C5"/>
    <w:rsid w:val="00857AB2"/>
    <w:rsid w:val="00860376"/>
    <w:rsid w:val="00860B02"/>
    <w:rsid w:val="00860CC9"/>
    <w:rsid w:val="00860F35"/>
    <w:rsid w:val="00863F60"/>
    <w:rsid w:val="00865D70"/>
    <w:rsid w:val="008676E4"/>
    <w:rsid w:val="008676F9"/>
    <w:rsid w:val="00867887"/>
    <w:rsid w:val="00867FF6"/>
    <w:rsid w:val="008705F7"/>
    <w:rsid w:val="008705FA"/>
    <w:rsid w:val="0087152C"/>
    <w:rsid w:val="00871A56"/>
    <w:rsid w:val="008724B7"/>
    <w:rsid w:val="00873DD9"/>
    <w:rsid w:val="0087423B"/>
    <w:rsid w:val="00874530"/>
    <w:rsid w:val="00874C25"/>
    <w:rsid w:val="00876559"/>
    <w:rsid w:val="00876B91"/>
    <w:rsid w:val="008770B2"/>
    <w:rsid w:val="00877383"/>
    <w:rsid w:val="008779BF"/>
    <w:rsid w:val="0088007F"/>
    <w:rsid w:val="0088066D"/>
    <w:rsid w:val="008827E7"/>
    <w:rsid w:val="00883CFC"/>
    <w:rsid w:val="00884766"/>
    <w:rsid w:val="00884AEE"/>
    <w:rsid w:val="00884DDE"/>
    <w:rsid w:val="008855F9"/>
    <w:rsid w:val="00885E0F"/>
    <w:rsid w:val="0088620D"/>
    <w:rsid w:val="008871AB"/>
    <w:rsid w:val="008871BA"/>
    <w:rsid w:val="00887C6E"/>
    <w:rsid w:val="00890EA4"/>
    <w:rsid w:val="00891092"/>
    <w:rsid w:val="0089170C"/>
    <w:rsid w:val="00891ABA"/>
    <w:rsid w:val="0089235F"/>
    <w:rsid w:val="00892C0B"/>
    <w:rsid w:val="00895520"/>
    <w:rsid w:val="00897ABA"/>
    <w:rsid w:val="008A0CE2"/>
    <w:rsid w:val="008A4286"/>
    <w:rsid w:val="008A4F1E"/>
    <w:rsid w:val="008A5CE8"/>
    <w:rsid w:val="008A7B94"/>
    <w:rsid w:val="008A7F60"/>
    <w:rsid w:val="008B04D7"/>
    <w:rsid w:val="008B1409"/>
    <w:rsid w:val="008B42EF"/>
    <w:rsid w:val="008B45D1"/>
    <w:rsid w:val="008B6084"/>
    <w:rsid w:val="008B6581"/>
    <w:rsid w:val="008B66A1"/>
    <w:rsid w:val="008B74B8"/>
    <w:rsid w:val="008B7A81"/>
    <w:rsid w:val="008C0028"/>
    <w:rsid w:val="008C0824"/>
    <w:rsid w:val="008C09B5"/>
    <w:rsid w:val="008C0E5A"/>
    <w:rsid w:val="008C1663"/>
    <w:rsid w:val="008C1BF7"/>
    <w:rsid w:val="008C4B37"/>
    <w:rsid w:val="008C684C"/>
    <w:rsid w:val="008C68F6"/>
    <w:rsid w:val="008C6F8B"/>
    <w:rsid w:val="008C75D0"/>
    <w:rsid w:val="008C7C77"/>
    <w:rsid w:val="008C7F1E"/>
    <w:rsid w:val="008D0F52"/>
    <w:rsid w:val="008D15E0"/>
    <w:rsid w:val="008D1D06"/>
    <w:rsid w:val="008D2116"/>
    <w:rsid w:val="008D3689"/>
    <w:rsid w:val="008D5073"/>
    <w:rsid w:val="008D5DDA"/>
    <w:rsid w:val="008E0509"/>
    <w:rsid w:val="008E05AE"/>
    <w:rsid w:val="008E0B5C"/>
    <w:rsid w:val="008E0EC8"/>
    <w:rsid w:val="008E1CFA"/>
    <w:rsid w:val="008E2D74"/>
    <w:rsid w:val="008E3B9E"/>
    <w:rsid w:val="008E44AA"/>
    <w:rsid w:val="008E710C"/>
    <w:rsid w:val="008E7489"/>
    <w:rsid w:val="008E7E94"/>
    <w:rsid w:val="008E7F54"/>
    <w:rsid w:val="008F03DD"/>
    <w:rsid w:val="008F0F0B"/>
    <w:rsid w:val="008F1889"/>
    <w:rsid w:val="008F1B90"/>
    <w:rsid w:val="008F2CC6"/>
    <w:rsid w:val="008F2CD8"/>
    <w:rsid w:val="008F55B8"/>
    <w:rsid w:val="008F773F"/>
    <w:rsid w:val="008F7858"/>
    <w:rsid w:val="00900813"/>
    <w:rsid w:val="00901E71"/>
    <w:rsid w:val="009023A4"/>
    <w:rsid w:val="00903B96"/>
    <w:rsid w:val="009042C8"/>
    <w:rsid w:val="009055BB"/>
    <w:rsid w:val="00905635"/>
    <w:rsid w:val="00905AD3"/>
    <w:rsid w:val="00906230"/>
    <w:rsid w:val="00907460"/>
    <w:rsid w:val="009105C4"/>
    <w:rsid w:val="009127A5"/>
    <w:rsid w:val="00912C09"/>
    <w:rsid w:val="00912CD0"/>
    <w:rsid w:val="00912E8F"/>
    <w:rsid w:val="0091301F"/>
    <w:rsid w:val="00914513"/>
    <w:rsid w:val="00915D39"/>
    <w:rsid w:val="009165D5"/>
    <w:rsid w:val="0091773B"/>
    <w:rsid w:val="00917867"/>
    <w:rsid w:val="009219DD"/>
    <w:rsid w:val="00921B07"/>
    <w:rsid w:val="009222F2"/>
    <w:rsid w:val="0092259B"/>
    <w:rsid w:val="00922AEA"/>
    <w:rsid w:val="009245C5"/>
    <w:rsid w:val="00925657"/>
    <w:rsid w:val="00931BEF"/>
    <w:rsid w:val="00933EFD"/>
    <w:rsid w:val="00935A78"/>
    <w:rsid w:val="00935B8E"/>
    <w:rsid w:val="00936DF4"/>
    <w:rsid w:val="0093732D"/>
    <w:rsid w:val="00943620"/>
    <w:rsid w:val="00943F6A"/>
    <w:rsid w:val="00944879"/>
    <w:rsid w:val="00945D13"/>
    <w:rsid w:val="0094634B"/>
    <w:rsid w:val="00946771"/>
    <w:rsid w:val="00950139"/>
    <w:rsid w:val="0095028C"/>
    <w:rsid w:val="009505B6"/>
    <w:rsid w:val="00950614"/>
    <w:rsid w:val="009532D9"/>
    <w:rsid w:val="0095347E"/>
    <w:rsid w:val="00953E77"/>
    <w:rsid w:val="00960709"/>
    <w:rsid w:val="00961777"/>
    <w:rsid w:val="00962CBC"/>
    <w:rsid w:val="00962F45"/>
    <w:rsid w:val="009631AB"/>
    <w:rsid w:val="00965C9F"/>
    <w:rsid w:val="00966405"/>
    <w:rsid w:val="00967CA7"/>
    <w:rsid w:val="00970131"/>
    <w:rsid w:val="009734CB"/>
    <w:rsid w:val="009735FE"/>
    <w:rsid w:val="009741DD"/>
    <w:rsid w:val="009747BE"/>
    <w:rsid w:val="009756C3"/>
    <w:rsid w:val="00976E53"/>
    <w:rsid w:val="00977665"/>
    <w:rsid w:val="00977CB6"/>
    <w:rsid w:val="00981778"/>
    <w:rsid w:val="0098232D"/>
    <w:rsid w:val="00984756"/>
    <w:rsid w:val="0098657C"/>
    <w:rsid w:val="009869AB"/>
    <w:rsid w:val="00986FB7"/>
    <w:rsid w:val="009876DE"/>
    <w:rsid w:val="00993621"/>
    <w:rsid w:val="0099498F"/>
    <w:rsid w:val="00995B66"/>
    <w:rsid w:val="009978CA"/>
    <w:rsid w:val="009A107E"/>
    <w:rsid w:val="009A1A01"/>
    <w:rsid w:val="009A234E"/>
    <w:rsid w:val="009A2607"/>
    <w:rsid w:val="009A294B"/>
    <w:rsid w:val="009A3769"/>
    <w:rsid w:val="009A3B96"/>
    <w:rsid w:val="009A3DA8"/>
    <w:rsid w:val="009A3E5D"/>
    <w:rsid w:val="009A553B"/>
    <w:rsid w:val="009A5A2D"/>
    <w:rsid w:val="009A6132"/>
    <w:rsid w:val="009A6CB1"/>
    <w:rsid w:val="009A7D17"/>
    <w:rsid w:val="009A7EA0"/>
    <w:rsid w:val="009B186C"/>
    <w:rsid w:val="009B1BB0"/>
    <w:rsid w:val="009B3080"/>
    <w:rsid w:val="009B3999"/>
    <w:rsid w:val="009B4489"/>
    <w:rsid w:val="009B51AB"/>
    <w:rsid w:val="009B572D"/>
    <w:rsid w:val="009C07CD"/>
    <w:rsid w:val="009C205C"/>
    <w:rsid w:val="009C35EB"/>
    <w:rsid w:val="009C381A"/>
    <w:rsid w:val="009C3BB2"/>
    <w:rsid w:val="009C57DC"/>
    <w:rsid w:val="009D080B"/>
    <w:rsid w:val="009D10F9"/>
    <w:rsid w:val="009D135F"/>
    <w:rsid w:val="009D164F"/>
    <w:rsid w:val="009D2155"/>
    <w:rsid w:val="009D3045"/>
    <w:rsid w:val="009D30FE"/>
    <w:rsid w:val="009D3244"/>
    <w:rsid w:val="009D3417"/>
    <w:rsid w:val="009D34C0"/>
    <w:rsid w:val="009D4036"/>
    <w:rsid w:val="009D4A46"/>
    <w:rsid w:val="009D6CC9"/>
    <w:rsid w:val="009D6E1F"/>
    <w:rsid w:val="009D7608"/>
    <w:rsid w:val="009E015E"/>
    <w:rsid w:val="009E0A99"/>
    <w:rsid w:val="009E143C"/>
    <w:rsid w:val="009E1867"/>
    <w:rsid w:val="009E20E8"/>
    <w:rsid w:val="009E2A6F"/>
    <w:rsid w:val="009E2CEC"/>
    <w:rsid w:val="009E2FE8"/>
    <w:rsid w:val="009E441D"/>
    <w:rsid w:val="009E4E01"/>
    <w:rsid w:val="009E552E"/>
    <w:rsid w:val="009E5B82"/>
    <w:rsid w:val="009E5D99"/>
    <w:rsid w:val="009E6F65"/>
    <w:rsid w:val="009F0304"/>
    <w:rsid w:val="009F0BBC"/>
    <w:rsid w:val="009F19AA"/>
    <w:rsid w:val="009F2C86"/>
    <w:rsid w:val="009F3E7F"/>
    <w:rsid w:val="009F408D"/>
    <w:rsid w:val="009F4333"/>
    <w:rsid w:val="009F4C09"/>
    <w:rsid w:val="009F5B0B"/>
    <w:rsid w:val="009F60BD"/>
    <w:rsid w:val="009F662B"/>
    <w:rsid w:val="009F67CA"/>
    <w:rsid w:val="009F6BEE"/>
    <w:rsid w:val="009F7FBF"/>
    <w:rsid w:val="00A00953"/>
    <w:rsid w:val="00A00CFA"/>
    <w:rsid w:val="00A01CDA"/>
    <w:rsid w:val="00A01F7E"/>
    <w:rsid w:val="00A07E76"/>
    <w:rsid w:val="00A1102B"/>
    <w:rsid w:val="00A11BE4"/>
    <w:rsid w:val="00A11CE3"/>
    <w:rsid w:val="00A13D76"/>
    <w:rsid w:val="00A167AF"/>
    <w:rsid w:val="00A17420"/>
    <w:rsid w:val="00A17F00"/>
    <w:rsid w:val="00A20A02"/>
    <w:rsid w:val="00A2343B"/>
    <w:rsid w:val="00A23EAF"/>
    <w:rsid w:val="00A244D6"/>
    <w:rsid w:val="00A2465E"/>
    <w:rsid w:val="00A24B94"/>
    <w:rsid w:val="00A26955"/>
    <w:rsid w:val="00A27619"/>
    <w:rsid w:val="00A27741"/>
    <w:rsid w:val="00A30145"/>
    <w:rsid w:val="00A310A0"/>
    <w:rsid w:val="00A313EA"/>
    <w:rsid w:val="00A31A07"/>
    <w:rsid w:val="00A32A92"/>
    <w:rsid w:val="00A32B43"/>
    <w:rsid w:val="00A353C9"/>
    <w:rsid w:val="00A35A93"/>
    <w:rsid w:val="00A35F9E"/>
    <w:rsid w:val="00A35FD6"/>
    <w:rsid w:val="00A35FED"/>
    <w:rsid w:val="00A36A2B"/>
    <w:rsid w:val="00A37351"/>
    <w:rsid w:val="00A37D40"/>
    <w:rsid w:val="00A4019D"/>
    <w:rsid w:val="00A40C4B"/>
    <w:rsid w:val="00A422CA"/>
    <w:rsid w:val="00A444B1"/>
    <w:rsid w:val="00A459A3"/>
    <w:rsid w:val="00A45DC5"/>
    <w:rsid w:val="00A4638A"/>
    <w:rsid w:val="00A46484"/>
    <w:rsid w:val="00A466E3"/>
    <w:rsid w:val="00A46C83"/>
    <w:rsid w:val="00A5035E"/>
    <w:rsid w:val="00A50C98"/>
    <w:rsid w:val="00A51761"/>
    <w:rsid w:val="00A51F47"/>
    <w:rsid w:val="00A52214"/>
    <w:rsid w:val="00A527D7"/>
    <w:rsid w:val="00A53DEE"/>
    <w:rsid w:val="00A54C60"/>
    <w:rsid w:val="00A54E15"/>
    <w:rsid w:val="00A55CAA"/>
    <w:rsid w:val="00A568BC"/>
    <w:rsid w:val="00A571F9"/>
    <w:rsid w:val="00A57F1F"/>
    <w:rsid w:val="00A60C28"/>
    <w:rsid w:val="00A625CD"/>
    <w:rsid w:val="00A625D8"/>
    <w:rsid w:val="00A6290C"/>
    <w:rsid w:val="00A62F2C"/>
    <w:rsid w:val="00A64447"/>
    <w:rsid w:val="00A65645"/>
    <w:rsid w:val="00A658B4"/>
    <w:rsid w:val="00A666C2"/>
    <w:rsid w:val="00A672E7"/>
    <w:rsid w:val="00A67323"/>
    <w:rsid w:val="00A67928"/>
    <w:rsid w:val="00A67F1D"/>
    <w:rsid w:val="00A70C3B"/>
    <w:rsid w:val="00A71E2C"/>
    <w:rsid w:val="00A72617"/>
    <w:rsid w:val="00A73758"/>
    <w:rsid w:val="00A73878"/>
    <w:rsid w:val="00A75135"/>
    <w:rsid w:val="00A75F31"/>
    <w:rsid w:val="00A76C78"/>
    <w:rsid w:val="00A8000A"/>
    <w:rsid w:val="00A81AC3"/>
    <w:rsid w:val="00A81D34"/>
    <w:rsid w:val="00A85397"/>
    <w:rsid w:val="00A86DF1"/>
    <w:rsid w:val="00A86ED4"/>
    <w:rsid w:val="00A8787E"/>
    <w:rsid w:val="00A9018B"/>
    <w:rsid w:val="00A92115"/>
    <w:rsid w:val="00A92D39"/>
    <w:rsid w:val="00A92F46"/>
    <w:rsid w:val="00A94299"/>
    <w:rsid w:val="00A95317"/>
    <w:rsid w:val="00A960E9"/>
    <w:rsid w:val="00A97D46"/>
    <w:rsid w:val="00AA11B7"/>
    <w:rsid w:val="00AA24AF"/>
    <w:rsid w:val="00AA2C30"/>
    <w:rsid w:val="00AA3261"/>
    <w:rsid w:val="00AA3E25"/>
    <w:rsid w:val="00AA438C"/>
    <w:rsid w:val="00AA7310"/>
    <w:rsid w:val="00AA7905"/>
    <w:rsid w:val="00AB10C5"/>
    <w:rsid w:val="00AB1499"/>
    <w:rsid w:val="00AB1579"/>
    <w:rsid w:val="00AB230F"/>
    <w:rsid w:val="00AB44F8"/>
    <w:rsid w:val="00AB48B7"/>
    <w:rsid w:val="00AB4B03"/>
    <w:rsid w:val="00AB50A5"/>
    <w:rsid w:val="00AB5E4C"/>
    <w:rsid w:val="00AB5EE3"/>
    <w:rsid w:val="00AB61B2"/>
    <w:rsid w:val="00AC03A1"/>
    <w:rsid w:val="00AC066D"/>
    <w:rsid w:val="00AC1901"/>
    <w:rsid w:val="00AC35F3"/>
    <w:rsid w:val="00AC3BEC"/>
    <w:rsid w:val="00AC3D9E"/>
    <w:rsid w:val="00AC5F29"/>
    <w:rsid w:val="00AC6BCB"/>
    <w:rsid w:val="00AD029E"/>
    <w:rsid w:val="00AD043D"/>
    <w:rsid w:val="00AD09C2"/>
    <w:rsid w:val="00AD0A0B"/>
    <w:rsid w:val="00AD0DBE"/>
    <w:rsid w:val="00AD2976"/>
    <w:rsid w:val="00AD2E10"/>
    <w:rsid w:val="00AD302A"/>
    <w:rsid w:val="00AD3C30"/>
    <w:rsid w:val="00AD4507"/>
    <w:rsid w:val="00AD472D"/>
    <w:rsid w:val="00AD4FBE"/>
    <w:rsid w:val="00AD56F8"/>
    <w:rsid w:val="00AD605B"/>
    <w:rsid w:val="00AD64EA"/>
    <w:rsid w:val="00AD6C99"/>
    <w:rsid w:val="00AD6E79"/>
    <w:rsid w:val="00AE22FB"/>
    <w:rsid w:val="00AE3928"/>
    <w:rsid w:val="00AE4F53"/>
    <w:rsid w:val="00AE574C"/>
    <w:rsid w:val="00AE5993"/>
    <w:rsid w:val="00AE631C"/>
    <w:rsid w:val="00AE6869"/>
    <w:rsid w:val="00AE6C6D"/>
    <w:rsid w:val="00AE7241"/>
    <w:rsid w:val="00AE7265"/>
    <w:rsid w:val="00AF0832"/>
    <w:rsid w:val="00AF1900"/>
    <w:rsid w:val="00AF3BB0"/>
    <w:rsid w:val="00AF5212"/>
    <w:rsid w:val="00AF53D2"/>
    <w:rsid w:val="00AF5693"/>
    <w:rsid w:val="00AF58CD"/>
    <w:rsid w:val="00AF784D"/>
    <w:rsid w:val="00B0004F"/>
    <w:rsid w:val="00B004B4"/>
    <w:rsid w:val="00B00CB5"/>
    <w:rsid w:val="00B00D39"/>
    <w:rsid w:val="00B00D8C"/>
    <w:rsid w:val="00B03598"/>
    <w:rsid w:val="00B04889"/>
    <w:rsid w:val="00B04FDF"/>
    <w:rsid w:val="00B0543A"/>
    <w:rsid w:val="00B05DE2"/>
    <w:rsid w:val="00B05F9E"/>
    <w:rsid w:val="00B06623"/>
    <w:rsid w:val="00B07A3A"/>
    <w:rsid w:val="00B07E63"/>
    <w:rsid w:val="00B07FF4"/>
    <w:rsid w:val="00B10271"/>
    <w:rsid w:val="00B102FF"/>
    <w:rsid w:val="00B105EE"/>
    <w:rsid w:val="00B14245"/>
    <w:rsid w:val="00B15CAB"/>
    <w:rsid w:val="00B2092F"/>
    <w:rsid w:val="00B21002"/>
    <w:rsid w:val="00B214AA"/>
    <w:rsid w:val="00B22042"/>
    <w:rsid w:val="00B2335E"/>
    <w:rsid w:val="00B23960"/>
    <w:rsid w:val="00B23D84"/>
    <w:rsid w:val="00B246E6"/>
    <w:rsid w:val="00B2498C"/>
    <w:rsid w:val="00B24ED6"/>
    <w:rsid w:val="00B26C5B"/>
    <w:rsid w:val="00B26F27"/>
    <w:rsid w:val="00B2710F"/>
    <w:rsid w:val="00B27E86"/>
    <w:rsid w:val="00B312AF"/>
    <w:rsid w:val="00B31C71"/>
    <w:rsid w:val="00B31FFD"/>
    <w:rsid w:val="00B32053"/>
    <w:rsid w:val="00B32E41"/>
    <w:rsid w:val="00B34074"/>
    <w:rsid w:val="00B36290"/>
    <w:rsid w:val="00B364E7"/>
    <w:rsid w:val="00B377EF"/>
    <w:rsid w:val="00B423AF"/>
    <w:rsid w:val="00B426E3"/>
    <w:rsid w:val="00B4338A"/>
    <w:rsid w:val="00B45443"/>
    <w:rsid w:val="00B45648"/>
    <w:rsid w:val="00B45A04"/>
    <w:rsid w:val="00B45D06"/>
    <w:rsid w:val="00B45E07"/>
    <w:rsid w:val="00B50CAF"/>
    <w:rsid w:val="00B50D13"/>
    <w:rsid w:val="00B5141C"/>
    <w:rsid w:val="00B5160E"/>
    <w:rsid w:val="00B52676"/>
    <w:rsid w:val="00B5297C"/>
    <w:rsid w:val="00B5301D"/>
    <w:rsid w:val="00B530F2"/>
    <w:rsid w:val="00B535A9"/>
    <w:rsid w:val="00B535D3"/>
    <w:rsid w:val="00B53EB8"/>
    <w:rsid w:val="00B53FC3"/>
    <w:rsid w:val="00B543A3"/>
    <w:rsid w:val="00B5493F"/>
    <w:rsid w:val="00B5576D"/>
    <w:rsid w:val="00B562DA"/>
    <w:rsid w:val="00B56A22"/>
    <w:rsid w:val="00B571DC"/>
    <w:rsid w:val="00B60624"/>
    <w:rsid w:val="00B61F58"/>
    <w:rsid w:val="00B62962"/>
    <w:rsid w:val="00B6366D"/>
    <w:rsid w:val="00B63B43"/>
    <w:rsid w:val="00B63B52"/>
    <w:rsid w:val="00B647E0"/>
    <w:rsid w:val="00B64992"/>
    <w:rsid w:val="00B65230"/>
    <w:rsid w:val="00B66084"/>
    <w:rsid w:val="00B665D0"/>
    <w:rsid w:val="00B6750A"/>
    <w:rsid w:val="00B67C1D"/>
    <w:rsid w:val="00B702A9"/>
    <w:rsid w:val="00B71279"/>
    <w:rsid w:val="00B71D32"/>
    <w:rsid w:val="00B72501"/>
    <w:rsid w:val="00B73B8B"/>
    <w:rsid w:val="00B74471"/>
    <w:rsid w:val="00B74D31"/>
    <w:rsid w:val="00B75D8A"/>
    <w:rsid w:val="00B76027"/>
    <w:rsid w:val="00B765D4"/>
    <w:rsid w:val="00B76DCE"/>
    <w:rsid w:val="00B7748A"/>
    <w:rsid w:val="00B8067E"/>
    <w:rsid w:val="00B80AF3"/>
    <w:rsid w:val="00B80B5C"/>
    <w:rsid w:val="00B814F5"/>
    <w:rsid w:val="00B82C2A"/>
    <w:rsid w:val="00B84C98"/>
    <w:rsid w:val="00B87587"/>
    <w:rsid w:val="00B902FD"/>
    <w:rsid w:val="00B9173C"/>
    <w:rsid w:val="00B9216F"/>
    <w:rsid w:val="00B94512"/>
    <w:rsid w:val="00B948FA"/>
    <w:rsid w:val="00B94F6E"/>
    <w:rsid w:val="00B951F4"/>
    <w:rsid w:val="00B95C08"/>
    <w:rsid w:val="00B979A5"/>
    <w:rsid w:val="00B97D98"/>
    <w:rsid w:val="00B97E0F"/>
    <w:rsid w:val="00BA01FC"/>
    <w:rsid w:val="00BA149B"/>
    <w:rsid w:val="00BA1E06"/>
    <w:rsid w:val="00BA25AE"/>
    <w:rsid w:val="00BA2E3C"/>
    <w:rsid w:val="00BA3AAF"/>
    <w:rsid w:val="00BA48E9"/>
    <w:rsid w:val="00BA5115"/>
    <w:rsid w:val="00BA5271"/>
    <w:rsid w:val="00BA55F7"/>
    <w:rsid w:val="00BA5A3C"/>
    <w:rsid w:val="00BA5A7A"/>
    <w:rsid w:val="00BA676D"/>
    <w:rsid w:val="00BA7271"/>
    <w:rsid w:val="00BB0884"/>
    <w:rsid w:val="00BB0B3B"/>
    <w:rsid w:val="00BB1236"/>
    <w:rsid w:val="00BB13D5"/>
    <w:rsid w:val="00BB1641"/>
    <w:rsid w:val="00BB45CE"/>
    <w:rsid w:val="00BB552F"/>
    <w:rsid w:val="00BB62A0"/>
    <w:rsid w:val="00BB645F"/>
    <w:rsid w:val="00BB6FAE"/>
    <w:rsid w:val="00BB7B41"/>
    <w:rsid w:val="00BB7E8C"/>
    <w:rsid w:val="00BC1651"/>
    <w:rsid w:val="00BC1E79"/>
    <w:rsid w:val="00BC2438"/>
    <w:rsid w:val="00BC4FB2"/>
    <w:rsid w:val="00BC5A30"/>
    <w:rsid w:val="00BC6EAE"/>
    <w:rsid w:val="00BC7EB4"/>
    <w:rsid w:val="00BD04D5"/>
    <w:rsid w:val="00BD1076"/>
    <w:rsid w:val="00BD1856"/>
    <w:rsid w:val="00BD19AD"/>
    <w:rsid w:val="00BD24A9"/>
    <w:rsid w:val="00BD254B"/>
    <w:rsid w:val="00BD3741"/>
    <w:rsid w:val="00BD3DE4"/>
    <w:rsid w:val="00BD49C2"/>
    <w:rsid w:val="00BD4D26"/>
    <w:rsid w:val="00BD6234"/>
    <w:rsid w:val="00BD71B1"/>
    <w:rsid w:val="00BD71DC"/>
    <w:rsid w:val="00BE0F44"/>
    <w:rsid w:val="00BE15A4"/>
    <w:rsid w:val="00BE26AC"/>
    <w:rsid w:val="00BE39C8"/>
    <w:rsid w:val="00BE453D"/>
    <w:rsid w:val="00BE4EAB"/>
    <w:rsid w:val="00BE510E"/>
    <w:rsid w:val="00BE58B5"/>
    <w:rsid w:val="00BE5D3B"/>
    <w:rsid w:val="00BE5F68"/>
    <w:rsid w:val="00BF0E72"/>
    <w:rsid w:val="00BF2834"/>
    <w:rsid w:val="00BF2858"/>
    <w:rsid w:val="00BF33CD"/>
    <w:rsid w:val="00BF386F"/>
    <w:rsid w:val="00BF46C6"/>
    <w:rsid w:val="00BF486F"/>
    <w:rsid w:val="00BF48DB"/>
    <w:rsid w:val="00BF521C"/>
    <w:rsid w:val="00BF58B0"/>
    <w:rsid w:val="00BF5CF2"/>
    <w:rsid w:val="00BF5EBA"/>
    <w:rsid w:val="00BF5F7F"/>
    <w:rsid w:val="00BF601A"/>
    <w:rsid w:val="00BF7839"/>
    <w:rsid w:val="00C0067E"/>
    <w:rsid w:val="00C00746"/>
    <w:rsid w:val="00C0182B"/>
    <w:rsid w:val="00C01AA0"/>
    <w:rsid w:val="00C01DDD"/>
    <w:rsid w:val="00C02D13"/>
    <w:rsid w:val="00C02F7A"/>
    <w:rsid w:val="00C0336B"/>
    <w:rsid w:val="00C037C3"/>
    <w:rsid w:val="00C042DC"/>
    <w:rsid w:val="00C047CC"/>
    <w:rsid w:val="00C05B47"/>
    <w:rsid w:val="00C05C3E"/>
    <w:rsid w:val="00C05F22"/>
    <w:rsid w:val="00C06793"/>
    <w:rsid w:val="00C070C7"/>
    <w:rsid w:val="00C10080"/>
    <w:rsid w:val="00C110E1"/>
    <w:rsid w:val="00C116DD"/>
    <w:rsid w:val="00C11B3E"/>
    <w:rsid w:val="00C120A0"/>
    <w:rsid w:val="00C127FF"/>
    <w:rsid w:val="00C12E47"/>
    <w:rsid w:val="00C148F9"/>
    <w:rsid w:val="00C151A3"/>
    <w:rsid w:val="00C17DE5"/>
    <w:rsid w:val="00C20934"/>
    <w:rsid w:val="00C20CBE"/>
    <w:rsid w:val="00C21C71"/>
    <w:rsid w:val="00C225D2"/>
    <w:rsid w:val="00C2298F"/>
    <w:rsid w:val="00C22FB6"/>
    <w:rsid w:val="00C24FE6"/>
    <w:rsid w:val="00C25BE3"/>
    <w:rsid w:val="00C25CEA"/>
    <w:rsid w:val="00C2679C"/>
    <w:rsid w:val="00C31CAF"/>
    <w:rsid w:val="00C31CD7"/>
    <w:rsid w:val="00C329DE"/>
    <w:rsid w:val="00C32B3B"/>
    <w:rsid w:val="00C32B69"/>
    <w:rsid w:val="00C337E4"/>
    <w:rsid w:val="00C33BD0"/>
    <w:rsid w:val="00C33D89"/>
    <w:rsid w:val="00C33ED6"/>
    <w:rsid w:val="00C354FD"/>
    <w:rsid w:val="00C35F0B"/>
    <w:rsid w:val="00C37EB7"/>
    <w:rsid w:val="00C40A34"/>
    <w:rsid w:val="00C40B3F"/>
    <w:rsid w:val="00C40D21"/>
    <w:rsid w:val="00C4203A"/>
    <w:rsid w:val="00C423E7"/>
    <w:rsid w:val="00C42E0A"/>
    <w:rsid w:val="00C43F93"/>
    <w:rsid w:val="00C45D09"/>
    <w:rsid w:val="00C46732"/>
    <w:rsid w:val="00C47C72"/>
    <w:rsid w:val="00C5091E"/>
    <w:rsid w:val="00C50A0E"/>
    <w:rsid w:val="00C529C6"/>
    <w:rsid w:val="00C52F46"/>
    <w:rsid w:val="00C533EC"/>
    <w:rsid w:val="00C54D7F"/>
    <w:rsid w:val="00C56831"/>
    <w:rsid w:val="00C56944"/>
    <w:rsid w:val="00C57330"/>
    <w:rsid w:val="00C573E7"/>
    <w:rsid w:val="00C574BF"/>
    <w:rsid w:val="00C603DE"/>
    <w:rsid w:val="00C61CA8"/>
    <w:rsid w:val="00C61F7A"/>
    <w:rsid w:val="00C62BB8"/>
    <w:rsid w:val="00C636FA"/>
    <w:rsid w:val="00C63926"/>
    <w:rsid w:val="00C6394D"/>
    <w:rsid w:val="00C65505"/>
    <w:rsid w:val="00C65798"/>
    <w:rsid w:val="00C67844"/>
    <w:rsid w:val="00C70036"/>
    <w:rsid w:val="00C712F8"/>
    <w:rsid w:val="00C71CC9"/>
    <w:rsid w:val="00C71F97"/>
    <w:rsid w:val="00C72ECD"/>
    <w:rsid w:val="00C73078"/>
    <w:rsid w:val="00C736B5"/>
    <w:rsid w:val="00C73759"/>
    <w:rsid w:val="00C748EE"/>
    <w:rsid w:val="00C75B40"/>
    <w:rsid w:val="00C75EC1"/>
    <w:rsid w:val="00C7696A"/>
    <w:rsid w:val="00C76AD5"/>
    <w:rsid w:val="00C77168"/>
    <w:rsid w:val="00C7789F"/>
    <w:rsid w:val="00C77FCB"/>
    <w:rsid w:val="00C816DA"/>
    <w:rsid w:val="00C82464"/>
    <w:rsid w:val="00C833A2"/>
    <w:rsid w:val="00C8359B"/>
    <w:rsid w:val="00C84264"/>
    <w:rsid w:val="00C848E5"/>
    <w:rsid w:val="00C85077"/>
    <w:rsid w:val="00C85A15"/>
    <w:rsid w:val="00C86138"/>
    <w:rsid w:val="00C86375"/>
    <w:rsid w:val="00C8647D"/>
    <w:rsid w:val="00C87D7D"/>
    <w:rsid w:val="00C910C0"/>
    <w:rsid w:val="00C91F50"/>
    <w:rsid w:val="00C9261C"/>
    <w:rsid w:val="00C93420"/>
    <w:rsid w:val="00C95131"/>
    <w:rsid w:val="00C954C5"/>
    <w:rsid w:val="00C95A08"/>
    <w:rsid w:val="00C97B33"/>
    <w:rsid w:val="00C97FE6"/>
    <w:rsid w:val="00CA099E"/>
    <w:rsid w:val="00CA2933"/>
    <w:rsid w:val="00CA33D0"/>
    <w:rsid w:val="00CA3A75"/>
    <w:rsid w:val="00CA3FA0"/>
    <w:rsid w:val="00CA5E57"/>
    <w:rsid w:val="00CA6884"/>
    <w:rsid w:val="00CA76AE"/>
    <w:rsid w:val="00CA78F4"/>
    <w:rsid w:val="00CB0057"/>
    <w:rsid w:val="00CB0A90"/>
    <w:rsid w:val="00CB1A5D"/>
    <w:rsid w:val="00CB1D4E"/>
    <w:rsid w:val="00CB3433"/>
    <w:rsid w:val="00CB3A25"/>
    <w:rsid w:val="00CB47AF"/>
    <w:rsid w:val="00CB4AD8"/>
    <w:rsid w:val="00CB4CD1"/>
    <w:rsid w:val="00CB6CE8"/>
    <w:rsid w:val="00CB736D"/>
    <w:rsid w:val="00CC1246"/>
    <w:rsid w:val="00CC128B"/>
    <w:rsid w:val="00CC3324"/>
    <w:rsid w:val="00CC6588"/>
    <w:rsid w:val="00CC6E07"/>
    <w:rsid w:val="00CD00A1"/>
    <w:rsid w:val="00CD0EB3"/>
    <w:rsid w:val="00CD198C"/>
    <w:rsid w:val="00CD1B2E"/>
    <w:rsid w:val="00CD255D"/>
    <w:rsid w:val="00CD288D"/>
    <w:rsid w:val="00CD3F99"/>
    <w:rsid w:val="00CD43F2"/>
    <w:rsid w:val="00CD4852"/>
    <w:rsid w:val="00CD541A"/>
    <w:rsid w:val="00CD5FFD"/>
    <w:rsid w:val="00CD69B2"/>
    <w:rsid w:val="00CE0050"/>
    <w:rsid w:val="00CE0949"/>
    <w:rsid w:val="00CE09C9"/>
    <w:rsid w:val="00CE0BAE"/>
    <w:rsid w:val="00CE1E41"/>
    <w:rsid w:val="00CE2C35"/>
    <w:rsid w:val="00CE2FC1"/>
    <w:rsid w:val="00CE330E"/>
    <w:rsid w:val="00CE3A89"/>
    <w:rsid w:val="00CE4687"/>
    <w:rsid w:val="00CE4B7B"/>
    <w:rsid w:val="00CE56B6"/>
    <w:rsid w:val="00CE5889"/>
    <w:rsid w:val="00CE62B0"/>
    <w:rsid w:val="00CE6972"/>
    <w:rsid w:val="00CE766F"/>
    <w:rsid w:val="00CF0CCE"/>
    <w:rsid w:val="00CF175A"/>
    <w:rsid w:val="00CF18F4"/>
    <w:rsid w:val="00CF20D9"/>
    <w:rsid w:val="00CF2C2D"/>
    <w:rsid w:val="00CF349B"/>
    <w:rsid w:val="00CF3ACE"/>
    <w:rsid w:val="00CF3AEB"/>
    <w:rsid w:val="00CF431D"/>
    <w:rsid w:val="00CF4488"/>
    <w:rsid w:val="00CF4FAF"/>
    <w:rsid w:val="00CF5BE0"/>
    <w:rsid w:val="00CF626A"/>
    <w:rsid w:val="00CF6A7C"/>
    <w:rsid w:val="00CF7E73"/>
    <w:rsid w:val="00D001F5"/>
    <w:rsid w:val="00D009C7"/>
    <w:rsid w:val="00D00D3D"/>
    <w:rsid w:val="00D00F1A"/>
    <w:rsid w:val="00D0582E"/>
    <w:rsid w:val="00D07099"/>
    <w:rsid w:val="00D071B1"/>
    <w:rsid w:val="00D07610"/>
    <w:rsid w:val="00D078FD"/>
    <w:rsid w:val="00D07BE1"/>
    <w:rsid w:val="00D07F65"/>
    <w:rsid w:val="00D1087A"/>
    <w:rsid w:val="00D10F14"/>
    <w:rsid w:val="00D11707"/>
    <w:rsid w:val="00D12348"/>
    <w:rsid w:val="00D12D98"/>
    <w:rsid w:val="00D12DA1"/>
    <w:rsid w:val="00D12ECF"/>
    <w:rsid w:val="00D16322"/>
    <w:rsid w:val="00D17CA3"/>
    <w:rsid w:val="00D20FBD"/>
    <w:rsid w:val="00D21F1E"/>
    <w:rsid w:val="00D22502"/>
    <w:rsid w:val="00D2260C"/>
    <w:rsid w:val="00D22AB3"/>
    <w:rsid w:val="00D2417A"/>
    <w:rsid w:val="00D279BD"/>
    <w:rsid w:val="00D27E47"/>
    <w:rsid w:val="00D30065"/>
    <w:rsid w:val="00D30168"/>
    <w:rsid w:val="00D31B40"/>
    <w:rsid w:val="00D32126"/>
    <w:rsid w:val="00D34543"/>
    <w:rsid w:val="00D3669E"/>
    <w:rsid w:val="00D37097"/>
    <w:rsid w:val="00D401B8"/>
    <w:rsid w:val="00D40202"/>
    <w:rsid w:val="00D408BE"/>
    <w:rsid w:val="00D411DF"/>
    <w:rsid w:val="00D41368"/>
    <w:rsid w:val="00D417E8"/>
    <w:rsid w:val="00D4190F"/>
    <w:rsid w:val="00D41984"/>
    <w:rsid w:val="00D4274D"/>
    <w:rsid w:val="00D434D9"/>
    <w:rsid w:val="00D4379A"/>
    <w:rsid w:val="00D44BFF"/>
    <w:rsid w:val="00D472FD"/>
    <w:rsid w:val="00D47340"/>
    <w:rsid w:val="00D478F4"/>
    <w:rsid w:val="00D47F75"/>
    <w:rsid w:val="00D5535B"/>
    <w:rsid w:val="00D55D87"/>
    <w:rsid w:val="00D56811"/>
    <w:rsid w:val="00D57582"/>
    <w:rsid w:val="00D60905"/>
    <w:rsid w:val="00D60BD9"/>
    <w:rsid w:val="00D60D46"/>
    <w:rsid w:val="00D61247"/>
    <w:rsid w:val="00D62216"/>
    <w:rsid w:val="00D62B78"/>
    <w:rsid w:val="00D63283"/>
    <w:rsid w:val="00D63373"/>
    <w:rsid w:val="00D64A34"/>
    <w:rsid w:val="00D64CF9"/>
    <w:rsid w:val="00D6567F"/>
    <w:rsid w:val="00D67ECF"/>
    <w:rsid w:val="00D7025E"/>
    <w:rsid w:val="00D7030D"/>
    <w:rsid w:val="00D71825"/>
    <w:rsid w:val="00D71C43"/>
    <w:rsid w:val="00D72B9B"/>
    <w:rsid w:val="00D7325A"/>
    <w:rsid w:val="00D73654"/>
    <w:rsid w:val="00D744EF"/>
    <w:rsid w:val="00D755BB"/>
    <w:rsid w:val="00D8087A"/>
    <w:rsid w:val="00D80B5F"/>
    <w:rsid w:val="00D81388"/>
    <w:rsid w:val="00D814FE"/>
    <w:rsid w:val="00D81B98"/>
    <w:rsid w:val="00D830B7"/>
    <w:rsid w:val="00D842C5"/>
    <w:rsid w:val="00D85A3F"/>
    <w:rsid w:val="00D86B5A"/>
    <w:rsid w:val="00D87FE0"/>
    <w:rsid w:val="00D90488"/>
    <w:rsid w:val="00D90BEF"/>
    <w:rsid w:val="00D9254E"/>
    <w:rsid w:val="00D928AF"/>
    <w:rsid w:val="00D92922"/>
    <w:rsid w:val="00D93DB3"/>
    <w:rsid w:val="00D93E4F"/>
    <w:rsid w:val="00D9402D"/>
    <w:rsid w:val="00D95AD7"/>
    <w:rsid w:val="00D95EEC"/>
    <w:rsid w:val="00D977EB"/>
    <w:rsid w:val="00DA02EC"/>
    <w:rsid w:val="00DA02FB"/>
    <w:rsid w:val="00DA092A"/>
    <w:rsid w:val="00DA2A95"/>
    <w:rsid w:val="00DA2F71"/>
    <w:rsid w:val="00DA30C6"/>
    <w:rsid w:val="00DA31DD"/>
    <w:rsid w:val="00DA5E8B"/>
    <w:rsid w:val="00DA71DF"/>
    <w:rsid w:val="00DA730A"/>
    <w:rsid w:val="00DB0D07"/>
    <w:rsid w:val="00DB13C9"/>
    <w:rsid w:val="00DB19B1"/>
    <w:rsid w:val="00DB1A73"/>
    <w:rsid w:val="00DB1C29"/>
    <w:rsid w:val="00DB34F8"/>
    <w:rsid w:val="00DB4D32"/>
    <w:rsid w:val="00DB56C8"/>
    <w:rsid w:val="00DB57EF"/>
    <w:rsid w:val="00DB6449"/>
    <w:rsid w:val="00DB6842"/>
    <w:rsid w:val="00DB77D7"/>
    <w:rsid w:val="00DC083E"/>
    <w:rsid w:val="00DC09B0"/>
    <w:rsid w:val="00DC0C06"/>
    <w:rsid w:val="00DC0F5F"/>
    <w:rsid w:val="00DC3849"/>
    <w:rsid w:val="00DC3A72"/>
    <w:rsid w:val="00DC426B"/>
    <w:rsid w:val="00DC4497"/>
    <w:rsid w:val="00DC6D4C"/>
    <w:rsid w:val="00DC7151"/>
    <w:rsid w:val="00DC7F89"/>
    <w:rsid w:val="00DD052C"/>
    <w:rsid w:val="00DD1AE7"/>
    <w:rsid w:val="00DD2098"/>
    <w:rsid w:val="00DD2A5F"/>
    <w:rsid w:val="00DD33CC"/>
    <w:rsid w:val="00DD412B"/>
    <w:rsid w:val="00DD4417"/>
    <w:rsid w:val="00DD4CE3"/>
    <w:rsid w:val="00DD5465"/>
    <w:rsid w:val="00DD5B6A"/>
    <w:rsid w:val="00DD61CD"/>
    <w:rsid w:val="00DD620F"/>
    <w:rsid w:val="00DD774A"/>
    <w:rsid w:val="00DE0753"/>
    <w:rsid w:val="00DE143F"/>
    <w:rsid w:val="00DE22DA"/>
    <w:rsid w:val="00DE31B8"/>
    <w:rsid w:val="00DE3B0B"/>
    <w:rsid w:val="00DE4400"/>
    <w:rsid w:val="00DE484C"/>
    <w:rsid w:val="00DE5C37"/>
    <w:rsid w:val="00DE5F0C"/>
    <w:rsid w:val="00DE72AF"/>
    <w:rsid w:val="00DE7328"/>
    <w:rsid w:val="00DE744C"/>
    <w:rsid w:val="00DE7B3D"/>
    <w:rsid w:val="00DE7C55"/>
    <w:rsid w:val="00DF01D0"/>
    <w:rsid w:val="00DF103F"/>
    <w:rsid w:val="00DF1120"/>
    <w:rsid w:val="00DF1A61"/>
    <w:rsid w:val="00DF2442"/>
    <w:rsid w:val="00DF2708"/>
    <w:rsid w:val="00DF3C2F"/>
    <w:rsid w:val="00DF3D03"/>
    <w:rsid w:val="00DF412A"/>
    <w:rsid w:val="00DF4EDF"/>
    <w:rsid w:val="00DF5C89"/>
    <w:rsid w:val="00DF715D"/>
    <w:rsid w:val="00DF76F2"/>
    <w:rsid w:val="00E001DE"/>
    <w:rsid w:val="00E00940"/>
    <w:rsid w:val="00E00E1D"/>
    <w:rsid w:val="00E01D29"/>
    <w:rsid w:val="00E01DF0"/>
    <w:rsid w:val="00E03CC5"/>
    <w:rsid w:val="00E04D01"/>
    <w:rsid w:val="00E05AF4"/>
    <w:rsid w:val="00E0665A"/>
    <w:rsid w:val="00E10487"/>
    <w:rsid w:val="00E10510"/>
    <w:rsid w:val="00E11E78"/>
    <w:rsid w:val="00E12A89"/>
    <w:rsid w:val="00E13258"/>
    <w:rsid w:val="00E13F70"/>
    <w:rsid w:val="00E14ADA"/>
    <w:rsid w:val="00E16A54"/>
    <w:rsid w:val="00E20325"/>
    <w:rsid w:val="00E2182E"/>
    <w:rsid w:val="00E21F6B"/>
    <w:rsid w:val="00E2215F"/>
    <w:rsid w:val="00E239FF"/>
    <w:rsid w:val="00E240C2"/>
    <w:rsid w:val="00E24367"/>
    <w:rsid w:val="00E246BE"/>
    <w:rsid w:val="00E24B33"/>
    <w:rsid w:val="00E26C67"/>
    <w:rsid w:val="00E2701A"/>
    <w:rsid w:val="00E27707"/>
    <w:rsid w:val="00E30D0C"/>
    <w:rsid w:val="00E328E8"/>
    <w:rsid w:val="00E3398E"/>
    <w:rsid w:val="00E342F3"/>
    <w:rsid w:val="00E34600"/>
    <w:rsid w:val="00E351DD"/>
    <w:rsid w:val="00E3626C"/>
    <w:rsid w:val="00E366B3"/>
    <w:rsid w:val="00E40417"/>
    <w:rsid w:val="00E40455"/>
    <w:rsid w:val="00E40617"/>
    <w:rsid w:val="00E408D7"/>
    <w:rsid w:val="00E40D87"/>
    <w:rsid w:val="00E41C2D"/>
    <w:rsid w:val="00E41EB0"/>
    <w:rsid w:val="00E424A1"/>
    <w:rsid w:val="00E4263A"/>
    <w:rsid w:val="00E4296D"/>
    <w:rsid w:val="00E42A21"/>
    <w:rsid w:val="00E45782"/>
    <w:rsid w:val="00E47374"/>
    <w:rsid w:val="00E512AC"/>
    <w:rsid w:val="00E5207B"/>
    <w:rsid w:val="00E52D7E"/>
    <w:rsid w:val="00E5494D"/>
    <w:rsid w:val="00E54A5F"/>
    <w:rsid w:val="00E5584E"/>
    <w:rsid w:val="00E56483"/>
    <w:rsid w:val="00E56BB2"/>
    <w:rsid w:val="00E56CFB"/>
    <w:rsid w:val="00E60C4A"/>
    <w:rsid w:val="00E61A1F"/>
    <w:rsid w:val="00E629D8"/>
    <w:rsid w:val="00E62E4C"/>
    <w:rsid w:val="00E6493A"/>
    <w:rsid w:val="00E64F07"/>
    <w:rsid w:val="00E650CB"/>
    <w:rsid w:val="00E652FE"/>
    <w:rsid w:val="00E66FF1"/>
    <w:rsid w:val="00E677D2"/>
    <w:rsid w:val="00E67F79"/>
    <w:rsid w:val="00E700FC"/>
    <w:rsid w:val="00E70A20"/>
    <w:rsid w:val="00E723D2"/>
    <w:rsid w:val="00E72545"/>
    <w:rsid w:val="00E72656"/>
    <w:rsid w:val="00E74175"/>
    <w:rsid w:val="00E7532B"/>
    <w:rsid w:val="00E75445"/>
    <w:rsid w:val="00E80D6B"/>
    <w:rsid w:val="00E810FE"/>
    <w:rsid w:val="00E8266E"/>
    <w:rsid w:val="00E828BA"/>
    <w:rsid w:val="00E8332A"/>
    <w:rsid w:val="00E83BC3"/>
    <w:rsid w:val="00E84BEB"/>
    <w:rsid w:val="00E87D4B"/>
    <w:rsid w:val="00E9064C"/>
    <w:rsid w:val="00E91658"/>
    <w:rsid w:val="00E93A08"/>
    <w:rsid w:val="00E95087"/>
    <w:rsid w:val="00E960E3"/>
    <w:rsid w:val="00E972C7"/>
    <w:rsid w:val="00E976FE"/>
    <w:rsid w:val="00E9778A"/>
    <w:rsid w:val="00E97C2A"/>
    <w:rsid w:val="00EA0D55"/>
    <w:rsid w:val="00EA144A"/>
    <w:rsid w:val="00EA276F"/>
    <w:rsid w:val="00EA434C"/>
    <w:rsid w:val="00EA4F1B"/>
    <w:rsid w:val="00EA5A02"/>
    <w:rsid w:val="00EA6627"/>
    <w:rsid w:val="00EB103C"/>
    <w:rsid w:val="00EB20D5"/>
    <w:rsid w:val="00EB3505"/>
    <w:rsid w:val="00EB3965"/>
    <w:rsid w:val="00EB470D"/>
    <w:rsid w:val="00EB5F96"/>
    <w:rsid w:val="00EB6897"/>
    <w:rsid w:val="00EB75EF"/>
    <w:rsid w:val="00EC0151"/>
    <w:rsid w:val="00EC13ED"/>
    <w:rsid w:val="00EC1ABF"/>
    <w:rsid w:val="00EC1C02"/>
    <w:rsid w:val="00EC24FB"/>
    <w:rsid w:val="00EC294E"/>
    <w:rsid w:val="00EC2A2C"/>
    <w:rsid w:val="00EC37FC"/>
    <w:rsid w:val="00EC4996"/>
    <w:rsid w:val="00EC4D31"/>
    <w:rsid w:val="00EC4D3B"/>
    <w:rsid w:val="00EC55AC"/>
    <w:rsid w:val="00EC5623"/>
    <w:rsid w:val="00EC6B21"/>
    <w:rsid w:val="00EC6C8B"/>
    <w:rsid w:val="00EC7084"/>
    <w:rsid w:val="00EC7EF6"/>
    <w:rsid w:val="00ED004D"/>
    <w:rsid w:val="00ED056B"/>
    <w:rsid w:val="00ED0FDF"/>
    <w:rsid w:val="00ED1228"/>
    <w:rsid w:val="00ED2B9C"/>
    <w:rsid w:val="00ED2FE1"/>
    <w:rsid w:val="00ED3332"/>
    <w:rsid w:val="00ED34FC"/>
    <w:rsid w:val="00ED4114"/>
    <w:rsid w:val="00ED4262"/>
    <w:rsid w:val="00ED4557"/>
    <w:rsid w:val="00ED50BE"/>
    <w:rsid w:val="00ED71A4"/>
    <w:rsid w:val="00ED7829"/>
    <w:rsid w:val="00EE0F15"/>
    <w:rsid w:val="00EE0FB7"/>
    <w:rsid w:val="00EE1807"/>
    <w:rsid w:val="00EE2219"/>
    <w:rsid w:val="00EE53F6"/>
    <w:rsid w:val="00EE54A6"/>
    <w:rsid w:val="00EE6CF9"/>
    <w:rsid w:val="00EE6D9A"/>
    <w:rsid w:val="00EE7807"/>
    <w:rsid w:val="00EF0473"/>
    <w:rsid w:val="00EF0A42"/>
    <w:rsid w:val="00EF0D7F"/>
    <w:rsid w:val="00EF0DE7"/>
    <w:rsid w:val="00EF1440"/>
    <w:rsid w:val="00EF206A"/>
    <w:rsid w:val="00EF4828"/>
    <w:rsid w:val="00EF4E24"/>
    <w:rsid w:val="00EF5D43"/>
    <w:rsid w:val="00EF65A3"/>
    <w:rsid w:val="00EF6C8E"/>
    <w:rsid w:val="00EF6F19"/>
    <w:rsid w:val="00EF752D"/>
    <w:rsid w:val="00F00C6F"/>
    <w:rsid w:val="00F02C0B"/>
    <w:rsid w:val="00F04116"/>
    <w:rsid w:val="00F05411"/>
    <w:rsid w:val="00F12477"/>
    <w:rsid w:val="00F132D0"/>
    <w:rsid w:val="00F14C9E"/>
    <w:rsid w:val="00F15943"/>
    <w:rsid w:val="00F15BA3"/>
    <w:rsid w:val="00F16145"/>
    <w:rsid w:val="00F1645D"/>
    <w:rsid w:val="00F17C76"/>
    <w:rsid w:val="00F20AE6"/>
    <w:rsid w:val="00F21378"/>
    <w:rsid w:val="00F21F60"/>
    <w:rsid w:val="00F23852"/>
    <w:rsid w:val="00F23DA6"/>
    <w:rsid w:val="00F25A9B"/>
    <w:rsid w:val="00F27BDC"/>
    <w:rsid w:val="00F301A6"/>
    <w:rsid w:val="00F3023E"/>
    <w:rsid w:val="00F3033B"/>
    <w:rsid w:val="00F309DA"/>
    <w:rsid w:val="00F32C47"/>
    <w:rsid w:val="00F331BA"/>
    <w:rsid w:val="00F335CD"/>
    <w:rsid w:val="00F33D0D"/>
    <w:rsid w:val="00F34094"/>
    <w:rsid w:val="00F34338"/>
    <w:rsid w:val="00F34617"/>
    <w:rsid w:val="00F34C6B"/>
    <w:rsid w:val="00F4033B"/>
    <w:rsid w:val="00F405BA"/>
    <w:rsid w:val="00F406A0"/>
    <w:rsid w:val="00F4085A"/>
    <w:rsid w:val="00F409C4"/>
    <w:rsid w:val="00F416FB"/>
    <w:rsid w:val="00F41D82"/>
    <w:rsid w:val="00F42121"/>
    <w:rsid w:val="00F422F3"/>
    <w:rsid w:val="00F432B9"/>
    <w:rsid w:val="00F4359A"/>
    <w:rsid w:val="00F43FD9"/>
    <w:rsid w:val="00F44049"/>
    <w:rsid w:val="00F44507"/>
    <w:rsid w:val="00F44A88"/>
    <w:rsid w:val="00F455EC"/>
    <w:rsid w:val="00F4621B"/>
    <w:rsid w:val="00F462FB"/>
    <w:rsid w:val="00F4777D"/>
    <w:rsid w:val="00F50F06"/>
    <w:rsid w:val="00F51698"/>
    <w:rsid w:val="00F55A80"/>
    <w:rsid w:val="00F56607"/>
    <w:rsid w:val="00F57045"/>
    <w:rsid w:val="00F57D3F"/>
    <w:rsid w:val="00F61C20"/>
    <w:rsid w:val="00F62AC4"/>
    <w:rsid w:val="00F631B3"/>
    <w:rsid w:val="00F63A8A"/>
    <w:rsid w:val="00F63D8E"/>
    <w:rsid w:val="00F63DFD"/>
    <w:rsid w:val="00F6516D"/>
    <w:rsid w:val="00F65830"/>
    <w:rsid w:val="00F665E9"/>
    <w:rsid w:val="00F66E74"/>
    <w:rsid w:val="00F6720B"/>
    <w:rsid w:val="00F71B40"/>
    <w:rsid w:val="00F72655"/>
    <w:rsid w:val="00F727AE"/>
    <w:rsid w:val="00F74880"/>
    <w:rsid w:val="00F74B3F"/>
    <w:rsid w:val="00F75ADD"/>
    <w:rsid w:val="00F75B75"/>
    <w:rsid w:val="00F75D76"/>
    <w:rsid w:val="00F75EBE"/>
    <w:rsid w:val="00F811F4"/>
    <w:rsid w:val="00F81AE9"/>
    <w:rsid w:val="00F81E25"/>
    <w:rsid w:val="00F82AE9"/>
    <w:rsid w:val="00F83B95"/>
    <w:rsid w:val="00F85835"/>
    <w:rsid w:val="00F86C38"/>
    <w:rsid w:val="00F87A14"/>
    <w:rsid w:val="00F90A72"/>
    <w:rsid w:val="00F90C7B"/>
    <w:rsid w:val="00F95030"/>
    <w:rsid w:val="00F9510E"/>
    <w:rsid w:val="00F95C7B"/>
    <w:rsid w:val="00F96347"/>
    <w:rsid w:val="00F97550"/>
    <w:rsid w:val="00F97878"/>
    <w:rsid w:val="00FA2095"/>
    <w:rsid w:val="00FA3A81"/>
    <w:rsid w:val="00FA4B5D"/>
    <w:rsid w:val="00FA4EA2"/>
    <w:rsid w:val="00FA56D9"/>
    <w:rsid w:val="00FA5736"/>
    <w:rsid w:val="00FA6FF6"/>
    <w:rsid w:val="00FA728D"/>
    <w:rsid w:val="00FA7694"/>
    <w:rsid w:val="00FB28C1"/>
    <w:rsid w:val="00FB2D25"/>
    <w:rsid w:val="00FB4427"/>
    <w:rsid w:val="00FB4783"/>
    <w:rsid w:val="00FB4D9A"/>
    <w:rsid w:val="00FB5156"/>
    <w:rsid w:val="00FC1FF0"/>
    <w:rsid w:val="00FC2169"/>
    <w:rsid w:val="00FC25BE"/>
    <w:rsid w:val="00FC2A2D"/>
    <w:rsid w:val="00FC385E"/>
    <w:rsid w:val="00FC3B16"/>
    <w:rsid w:val="00FC401C"/>
    <w:rsid w:val="00FC50B1"/>
    <w:rsid w:val="00FC6412"/>
    <w:rsid w:val="00FC642A"/>
    <w:rsid w:val="00FC73EC"/>
    <w:rsid w:val="00FC79E5"/>
    <w:rsid w:val="00FD119F"/>
    <w:rsid w:val="00FD12A8"/>
    <w:rsid w:val="00FD1F4C"/>
    <w:rsid w:val="00FD236D"/>
    <w:rsid w:val="00FD26B4"/>
    <w:rsid w:val="00FD2B44"/>
    <w:rsid w:val="00FD32B3"/>
    <w:rsid w:val="00FD39C5"/>
    <w:rsid w:val="00FD47CD"/>
    <w:rsid w:val="00FD4C5C"/>
    <w:rsid w:val="00FD506C"/>
    <w:rsid w:val="00FD536B"/>
    <w:rsid w:val="00FD5645"/>
    <w:rsid w:val="00FD5A09"/>
    <w:rsid w:val="00FD6DBA"/>
    <w:rsid w:val="00FD7A37"/>
    <w:rsid w:val="00FE026E"/>
    <w:rsid w:val="00FE0CC9"/>
    <w:rsid w:val="00FE1994"/>
    <w:rsid w:val="00FE1C41"/>
    <w:rsid w:val="00FE3A6D"/>
    <w:rsid w:val="00FE7E67"/>
    <w:rsid w:val="00FF0178"/>
    <w:rsid w:val="00FF1055"/>
    <w:rsid w:val="00FF13D2"/>
    <w:rsid w:val="00FF150E"/>
    <w:rsid w:val="00FF1776"/>
    <w:rsid w:val="00FF198A"/>
    <w:rsid w:val="00FF1E54"/>
    <w:rsid w:val="00FF38F3"/>
    <w:rsid w:val="00FF42AF"/>
    <w:rsid w:val="00FF4F89"/>
    <w:rsid w:val="00FF5A00"/>
    <w:rsid w:val="00FF5ED2"/>
    <w:rsid w:val="00FF65F8"/>
    <w:rsid w:val="00FF6FA0"/>
    <w:rsid w:val="00FF7906"/>
    <w:rsid w:val="00FF7B9F"/>
    <w:rsid w:val="00FF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5"/>
    <o:shapelayout v:ext="edit">
      <o:idmap v:ext="edit" data="1"/>
    </o:shapelayout>
  </w:shapeDefaults>
  <w:decimalSymbol w:val="."/>
  <w:listSeparator w:val=","/>
  <w14:docId w14:val="2F0D6659"/>
  <w15:docId w15:val="{457A0BCF-E189-4519-A826-903AA390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rsid w:val="00CE2FC1"/>
    <w:pPr>
      <w:widowControl w:val="0"/>
      <w:spacing w:line="300" w:lineRule="auto"/>
      <w:jc w:val="both"/>
    </w:pPr>
    <w:rPr>
      <w:kern w:val="2"/>
      <w:sz w:val="21"/>
      <w:szCs w:val="21"/>
    </w:rPr>
  </w:style>
  <w:style w:type="paragraph" w:styleId="10">
    <w:name w:val="heading 1"/>
    <w:aliases w:val="大论文一级章标题"/>
    <w:basedOn w:val="a0"/>
    <w:next w:val="a0"/>
    <w:rsid w:val="001126CB"/>
    <w:pPr>
      <w:keepNext/>
      <w:spacing w:beforeLines="100" w:before="100" w:afterLines="100" w:after="100"/>
      <w:jc w:val="center"/>
      <w:outlineLvl w:val="0"/>
    </w:pPr>
    <w:rPr>
      <w:b/>
      <w:sz w:val="36"/>
    </w:rPr>
  </w:style>
  <w:style w:type="paragraph" w:styleId="21">
    <w:name w:val="heading 2"/>
    <w:aliases w:val="大论文二级节标题"/>
    <w:basedOn w:val="a0"/>
    <w:next w:val="a0"/>
    <w:rsid w:val="001126CB"/>
    <w:pPr>
      <w:keepNext/>
      <w:keepLines/>
      <w:spacing w:beforeLines="200" w:before="200"/>
      <w:outlineLvl w:val="1"/>
    </w:pPr>
    <w:rPr>
      <w:rFonts w:ascii="Arial" w:hAnsi="Arial"/>
      <w:b/>
      <w:bCs/>
      <w:sz w:val="28"/>
      <w:szCs w:val="32"/>
    </w:rPr>
  </w:style>
  <w:style w:type="paragraph" w:styleId="31">
    <w:name w:val="heading 3"/>
    <w:aliases w:val="大论文三级节标题"/>
    <w:basedOn w:val="a0"/>
    <w:next w:val="a0"/>
    <w:rsid w:val="001126CB"/>
    <w:pPr>
      <w:keepNext/>
      <w:keepLines/>
      <w:spacing w:beforeLines="50" w:before="50"/>
      <w:outlineLvl w:val="2"/>
    </w:pPr>
    <w:rPr>
      <w:bCs/>
      <w:sz w:val="24"/>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英文摘要一级标题"/>
    <w:basedOn w:val="10"/>
    <w:next w:val="a0"/>
    <w:rsid w:val="00D071B1"/>
    <w:rPr>
      <w:rFonts w:eastAsia="Times New Roman"/>
    </w:rPr>
  </w:style>
  <w:style w:type="character" w:customStyle="1" w:styleId="hps">
    <w:name w:val="hps"/>
    <w:rsid w:val="002015E7"/>
    <w:rPr>
      <w:rFonts w:eastAsia="宋体"/>
      <w:b/>
      <w:kern w:val="2"/>
      <w:sz w:val="36"/>
      <w:szCs w:val="24"/>
      <w:lang w:val="en-US" w:eastAsia="zh-CN" w:bidi="ar-SA"/>
    </w:rPr>
  </w:style>
  <w:style w:type="character" w:styleId="a5">
    <w:name w:val="Hyperlink"/>
    <w:uiPriority w:val="99"/>
    <w:rsid w:val="002015E7"/>
    <w:rPr>
      <w:rFonts w:eastAsia="宋体"/>
      <w:b/>
      <w:color w:val="0000FF"/>
      <w:kern w:val="2"/>
      <w:sz w:val="36"/>
      <w:szCs w:val="24"/>
      <w:u w:val="single"/>
      <w:lang w:val="en-US" w:eastAsia="zh-CN" w:bidi="ar-SA"/>
    </w:rPr>
  </w:style>
  <w:style w:type="paragraph" w:styleId="32">
    <w:name w:val="Body Text Indent 3"/>
    <w:basedOn w:val="a0"/>
    <w:link w:val="33"/>
    <w:rsid w:val="00873DD9"/>
    <w:pPr>
      <w:ind w:firstLineChars="200" w:firstLine="420"/>
    </w:pPr>
    <w:rPr>
      <w:b/>
      <w:szCs w:val="24"/>
    </w:rPr>
  </w:style>
  <w:style w:type="character" w:customStyle="1" w:styleId="33">
    <w:name w:val="正文文本缩进 3 字符"/>
    <w:link w:val="32"/>
    <w:rsid w:val="00873DD9"/>
    <w:rPr>
      <w:rFonts w:eastAsia="宋体"/>
      <w:b/>
      <w:kern w:val="2"/>
      <w:sz w:val="21"/>
      <w:szCs w:val="24"/>
      <w:lang w:val="en-US" w:eastAsia="zh-CN" w:bidi="ar-SA"/>
    </w:rPr>
  </w:style>
  <w:style w:type="paragraph" w:styleId="a6">
    <w:name w:val="Date"/>
    <w:basedOn w:val="a0"/>
    <w:next w:val="a0"/>
    <w:rsid w:val="00CE09C9"/>
    <w:pPr>
      <w:ind w:leftChars="2500" w:left="100"/>
    </w:pPr>
  </w:style>
  <w:style w:type="table" w:styleId="a7">
    <w:name w:val="Table Grid"/>
    <w:basedOn w:val="a2"/>
    <w:rsid w:val="008E0B5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0"/>
    <w:rsid w:val="008E0B5C"/>
    <w:rPr>
      <w:sz w:val="24"/>
    </w:rPr>
  </w:style>
  <w:style w:type="paragraph" w:styleId="a9">
    <w:name w:val="Plain Text"/>
    <w:basedOn w:val="a0"/>
    <w:rsid w:val="00786054"/>
    <w:rPr>
      <w:rFonts w:ascii="宋体" w:hAnsi="Courier New" w:cs="Courier New" w:hint="eastAsia"/>
    </w:rPr>
  </w:style>
  <w:style w:type="paragraph" w:styleId="aa">
    <w:name w:val="Body Text"/>
    <w:basedOn w:val="a0"/>
    <w:rsid w:val="00786054"/>
    <w:pPr>
      <w:spacing w:after="120"/>
    </w:pPr>
  </w:style>
  <w:style w:type="paragraph" w:customStyle="1" w:styleId="310">
    <w:name w:val="样式 标题 3大论文三级节标题 + 段前: 1 行"/>
    <w:basedOn w:val="31"/>
    <w:rsid w:val="0003180F"/>
    <w:rPr>
      <w:rFonts w:cs="宋体"/>
      <w:bCs w:val="0"/>
      <w:szCs w:val="20"/>
    </w:rPr>
  </w:style>
  <w:style w:type="paragraph" w:styleId="ab">
    <w:name w:val="Title"/>
    <w:basedOn w:val="a0"/>
    <w:rsid w:val="00D071B1"/>
    <w:pPr>
      <w:spacing w:before="240" w:after="60"/>
      <w:jc w:val="center"/>
      <w:outlineLvl w:val="0"/>
    </w:pPr>
    <w:rPr>
      <w:rFonts w:ascii="Arial" w:hAnsi="Arial" w:cs="Arial"/>
      <w:b/>
      <w:bCs/>
      <w:sz w:val="32"/>
      <w:szCs w:val="32"/>
    </w:rPr>
  </w:style>
  <w:style w:type="paragraph" w:customStyle="1" w:styleId="311">
    <w:name w:val="样式 标题 3大论文三级节标题 + 段前: 1 行1"/>
    <w:basedOn w:val="31"/>
    <w:rsid w:val="00F42121"/>
    <w:rPr>
      <w:rFonts w:cs="宋体"/>
      <w:bCs w:val="0"/>
      <w:szCs w:val="20"/>
    </w:rPr>
  </w:style>
  <w:style w:type="paragraph" w:customStyle="1" w:styleId="31105">
    <w:name w:val="样式 样式 标题 3大论文三级节标题 + 段前: 1 行1 + 段前: 0.5 行"/>
    <w:basedOn w:val="311"/>
    <w:rsid w:val="00F42121"/>
  </w:style>
  <w:style w:type="paragraph" w:customStyle="1" w:styleId="3110505">
    <w:name w:val="样式 样式 样式 标题 3大论文三级节标题 + 段前: 1 行1 + 段前: 0.5 行 + 段前: 0.5 行"/>
    <w:basedOn w:val="31105"/>
    <w:rsid w:val="00F42121"/>
  </w:style>
  <w:style w:type="paragraph" w:customStyle="1" w:styleId="111">
    <w:name w:val="样式 标题 1大论文一级章标题 + 段前: 1 行 段后: 1 行"/>
    <w:basedOn w:val="10"/>
    <w:rsid w:val="00FD4C5C"/>
    <w:rPr>
      <w:rFonts w:cs="宋体"/>
      <w:bCs/>
      <w:szCs w:val="20"/>
    </w:rPr>
  </w:style>
  <w:style w:type="paragraph" w:customStyle="1" w:styleId="312">
    <w:name w:val="样式 标题 3大论文三级节标题 + 段前: 1 行2"/>
    <w:basedOn w:val="31"/>
    <w:rsid w:val="00FD4C5C"/>
    <w:rPr>
      <w:rFonts w:cs="宋体"/>
      <w:bCs w:val="0"/>
      <w:szCs w:val="20"/>
    </w:rPr>
  </w:style>
  <w:style w:type="paragraph" w:customStyle="1" w:styleId="313">
    <w:name w:val="样式 标题 3大论文三级节标题 + 段前: 1 行3"/>
    <w:basedOn w:val="31"/>
    <w:rsid w:val="00FD4C5C"/>
    <w:rPr>
      <w:rFonts w:cs="宋体"/>
      <w:bCs w:val="0"/>
      <w:szCs w:val="20"/>
    </w:rPr>
  </w:style>
  <w:style w:type="paragraph" w:customStyle="1" w:styleId="ac">
    <w:name w:val="大论文四级节标题"/>
    <w:basedOn w:val="310"/>
    <w:next w:val="a0"/>
    <w:rsid w:val="0055228B"/>
    <w:pPr>
      <w:spacing w:beforeLines="0" w:before="0"/>
    </w:pPr>
    <w:rPr>
      <w:sz w:val="21"/>
    </w:rPr>
  </w:style>
  <w:style w:type="paragraph" w:styleId="ad">
    <w:name w:val="footer"/>
    <w:basedOn w:val="a0"/>
    <w:link w:val="ae"/>
    <w:uiPriority w:val="99"/>
    <w:rsid w:val="00287C81"/>
    <w:pPr>
      <w:tabs>
        <w:tab w:val="center" w:pos="4153"/>
        <w:tab w:val="right" w:pos="8306"/>
      </w:tabs>
      <w:snapToGrid w:val="0"/>
      <w:jc w:val="left"/>
    </w:pPr>
    <w:rPr>
      <w:sz w:val="18"/>
      <w:szCs w:val="18"/>
      <w:lang w:val="x-none" w:eastAsia="x-none"/>
    </w:rPr>
  </w:style>
  <w:style w:type="character" w:styleId="af">
    <w:name w:val="page number"/>
    <w:rsid w:val="00287C81"/>
    <w:rPr>
      <w:rFonts w:eastAsia="宋体"/>
      <w:b/>
      <w:kern w:val="2"/>
      <w:sz w:val="36"/>
      <w:szCs w:val="24"/>
      <w:lang w:val="en-US" w:eastAsia="zh-CN" w:bidi="ar-SA"/>
    </w:rPr>
  </w:style>
  <w:style w:type="paragraph" w:styleId="af0">
    <w:name w:val="header"/>
    <w:basedOn w:val="a0"/>
    <w:rsid w:val="00287C81"/>
    <w:pPr>
      <w:pBdr>
        <w:bottom w:val="single" w:sz="6" w:space="1" w:color="auto"/>
      </w:pBdr>
      <w:tabs>
        <w:tab w:val="center" w:pos="4153"/>
        <w:tab w:val="right" w:pos="8306"/>
      </w:tabs>
      <w:snapToGrid w:val="0"/>
      <w:jc w:val="center"/>
    </w:pPr>
    <w:rPr>
      <w:sz w:val="18"/>
      <w:szCs w:val="18"/>
    </w:rPr>
  </w:style>
  <w:style w:type="paragraph" w:customStyle="1" w:styleId="11">
    <w:name w:val="目录 11"/>
    <w:basedOn w:val="a0"/>
    <w:next w:val="a0"/>
    <w:autoRedefine/>
    <w:semiHidden/>
    <w:rsid w:val="00234B87"/>
    <w:pPr>
      <w:tabs>
        <w:tab w:val="right" w:leader="dot" w:pos="8494"/>
      </w:tabs>
      <w:spacing w:line="440" w:lineRule="exact"/>
      <w:jc w:val="center"/>
    </w:pPr>
    <w:rPr>
      <w:rFonts w:ascii="宋体" w:hAnsi="宋体"/>
      <w:noProof/>
      <w:color w:val="FF0000"/>
    </w:rPr>
  </w:style>
  <w:style w:type="paragraph" w:customStyle="1" w:styleId="210">
    <w:name w:val="目录 21"/>
    <w:basedOn w:val="a0"/>
    <w:next w:val="a0"/>
    <w:autoRedefine/>
    <w:semiHidden/>
    <w:rsid w:val="00B2092F"/>
    <w:pPr>
      <w:ind w:leftChars="200" w:left="420"/>
    </w:pPr>
  </w:style>
  <w:style w:type="paragraph" w:customStyle="1" w:styleId="314">
    <w:name w:val="目录 31"/>
    <w:basedOn w:val="a0"/>
    <w:next w:val="a0"/>
    <w:autoRedefine/>
    <w:semiHidden/>
    <w:rsid w:val="00B2092F"/>
    <w:pPr>
      <w:ind w:leftChars="400" w:left="840"/>
    </w:pPr>
  </w:style>
  <w:style w:type="paragraph" w:customStyle="1" w:styleId="41">
    <w:name w:val="目录 41"/>
    <w:basedOn w:val="a0"/>
    <w:next w:val="a0"/>
    <w:autoRedefine/>
    <w:semiHidden/>
    <w:rsid w:val="00CE2FC1"/>
    <w:pPr>
      <w:ind w:leftChars="600" w:left="1260"/>
    </w:pPr>
  </w:style>
  <w:style w:type="paragraph" w:customStyle="1" w:styleId="51">
    <w:name w:val="目录 51"/>
    <w:basedOn w:val="a0"/>
    <w:next w:val="a0"/>
    <w:autoRedefine/>
    <w:semiHidden/>
    <w:rsid w:val="00CE2FC1"/>
    <w:pPr>
      <w:ind w:leftChars="800" w:left="1680"/>
    </w:pPr>
  </w:style>
  <w:style w:type="paragraph" w:customStyle="1" w:styleId="61">
    <w:name w:val="目录 61"/>
    <w:basedOn w:val="a0"/>
    <w:next w:val="a0"/>
    <w:autoRedefine/>
    <w:semiHidden/>
    <w:rsid w:val="00CE2FC1"/>
    <w:pPr>
      <w:ind w:leftChars="1000" w:left="2100"/>
    </w:pPr>
  </w:style>
  <w:style w:type="paragraph" w:customStyle="1" w:styleId="71">
    <w:name w:val="目录 71"/>
    <w:basedOn w:val="a0"/>
    <w:next w:val="a0"/>
    <w:autoRedefine/>
    <w:semiHidden/>
    <w:rsid w:val="00CE2FC1"/>
    <w:pPr>
      <w:ind w:leftChars="1200" w:left="2520"/>
    </w:pPr>
  </w:style>
  <w:style w:type="paragraph" w:customStyle="1" w:styleId="81">
    <w:name w:val="目录 81"/>
    <w:basedOn w:val="a0"/>
    <w:next w:val="a0"/>
    <w:autoRedefine/>
    <w:semiHidden/>
    <w:rsid w:val="00CE2FC1"/>
    <w:pPr>
      <w:ind w:leftChars="1400" w:left="2940"/>
    </w:pPr>
  </w:style>
  <w:style w:type="paragraph" w:customStyle="1" w:styleId="91">
    <w:name w:val="目录 91"/>
    <w:basedOn w:val="a0"/>
    <w:next w:val="a0"/>
    <w:autoRedefine/>
    <w:semiHidden/>
    <w:rsid w:val="00CE2FC1"/>
    <w:pPr>
      <w:ind w:leftChars="1600" w:left="3360"/>
    </w:pPr>
  </w:style>
  <w:style w:type="paragraph" w:styleId="af1">
    <w:name w:val="caption"/>
    <w:basedOn w:val="a0"/>
    <w:next w:val="a0"/>
    <w:link w:val="af2"/>
    <w:qFormat/>
    <w:rsid w:val="00F416FB"/>
    <w:pPr>
      <w:spacing w:beforeLines="50" w:before="50" w:afterLines="50" w:after="50" w:line="240" w:lineRule="auto"/>
      <w:jc w:val="center"/>
    </w:pPr>
    <w:rPr>
      <w:spacing w:val="10"/>
    </w:rPr>
  </w:style>
  <w:style w:type="paragraph" w:customStyle="1" w:styleId="TimesNewRoman">
    <w:name w:val="样式 题注 + (西文) Times New Roman (中文) 宋体 五号 居中"/>
    <w:basedOn w:val="af1"/>
    <w:rsid w:val="004A0471"/>
    <w:rPr>
      <w:rFonts w:cs="宋体"/>
    </w:rPr>
  </w:style>
  <w:style w:type="paragraph" w:styleId="af3">
    <w:name w:val="table of figures"/>
    <w:basedOn w:val="a0"/>
    <w:next w:val="a0"/>
    <w:uiPriority w:val="99"/>
    <w:rsid w:val="00827EFF"/>
    <w:pPr>
      <w:spacing w:line="440" w:lineRule="exact"/>
      <w:jc w:val="left"/>
    </w:pPr>
    <w:rPr>
      <w:sz w:val="24"/>
    </w:rPr>
  </w:style>
  <w:style w:type="character" w:styleId="af4">
    <w:name w:val="annotation reference"/>
    <w:semiHidden/>
    <w:rsid w:val="0026069D"/>
    <w:rPr>
      <w:rFonts w:eastAsia="宋体"/>
      <w:b/>
      <w:kern w:val="2"/>
      <w:sz w:val="21"/>
      <w:szCs w:val="21"/>
      <w:lang w:val="en-US" w:eastAsia="zh-CN" w:bidi="ar-SA"/>
    </w:rPr>
  </w:style>
  <w:style w:type="paragraph" w:customStyle="1" w:styleId="a">
    <w:name w:val="参考文献"/>
    <w:basedOn w:val="a0"/>
    <w:link w:val="af5"/>
    <w:autoRedefine/>
    <w:rsid w:val="0010042A"/>
    <w:pPr>
      <w:numPr>
        <w:numId w:val="1"/>
      </w:numPr>
      <w:tabs>
        <w:tab w:val="clear" w:pos="420"/>
        <w:tab w:val="left" w:pos="540"/>
        <w:tab w:val="num" w:pos="2760"/>
      </w:tabs>
      <w:spacing w:line="400" w:lineRule="exact"/>
    </w:pPr>
    <w:rPr>
      <w:spacing w:val="6"/>
    </w:rPr>
  </w:style>
  <w:style w:type="paragraph" w:styleId="af6">
    <w:name w:val="endnote text"/>
    <w:basedOn w:val="a0"/>
    <w:semiHidden/>
    <w:rsid w:val="00F90C7B"/>
    <w:pPr>
      <w:snapToGrid w:val="0"/>
      <w:jc w:val="left"/>
    </w:pPr>
  </w:style>
  <w:style w:type="character" w:styleId="af7">
    <w:name w:val="endnote reference"/>
    <w:semiHidden/>
    <w:rsid w:val="00F90C7B"/>
    <w:rPr>
      <w:rFonts w:eastAsia="宋体"/>
      <w:b/>
      <w:kern w:val="2"/>
      <w:sz w:val="36"/>
      <w:szCs w:val="24"/>
      <w:vertAlign w:val="superscript"/>
      <w:lang w:val="en-US" w:eastAsia="zh-CN" w:bidi="ar-SA"/>
    </w:rPr>
  </w:style>
  <w:style w:type="paragraph" w:styleId="af8">
    <w:name w:val="annotation text"/>
    <w:basedOn w:val="a0"/>
    <w:link w:val="af9"/>
    <w:semiHidden/>
    <w:rsid w:val="0026069D"/>
    <w:pPr>
      <w:jc w:val="left"/>
    </w:pPr>
    <w:rPr>
      <w:lang w:val="x-none" w:eastAsia="x-none"/>
    </w:rPr>
  </w:style>
  <w:style w:type="paragraph" w:styleId="afa">
    <w:name w:val="annotation subject"/>
    <w:basedOn w:val="af8"/>
    <w:next w:val="af8"/>
    <w:semiHidden/>
    <w:rsid w:val="0026069D"/>
    <w:rPr>
      <w:b/>
      <w:bCs/>
    </w:rPr>
  </w:style>
  <w:style w:type="paragraph" w:styleId="afb">
    <w:name w:val="Balloon Text"/>
    <w:basedOn w:val="a0"/>
    <w:semiHidden/>
    <w:rsid w:val="0026069D"/>
    <w:rPr>
      <w:sz w:val="18"/>
      <w:szCs w:val="18"/>
    </w:rPr>
  </w:style>
  <w:style w:type="paragraph" w:styleId="afc">
    <w:name w:val="Body Text Indent"/>
    <w:basedOn w:val="a0"/>
    <w:rsid w:val="0074537F"/>
    <w:pPr>
      <w:spacing w:after="120"/>
      <w:ind w:leftChars="200" w:left="420"/>
    </w:pPr>
  </w:style>
  <w:style w:type="paragraph" w:customStyle="1" w:styleId="afd">
    <w:name w:val="发表学术论文情况"/>
    <w:basedOn w:val="a0"/>
    <w:autoRedefine/>
    <w:rsid w:val="00E246BE"/>
    <w:pPr>
      <w:keepNext/>
      <w:keepLines/>
      <w:widowControl/>
      <w:tabs>
        <w:tab w:val="left" w:pos="377"/>
      </w:tabs>
      <w:spacing w:after="220" w:line="360" w:lineRule="auto"/>
      <w:jc w:val="center"/>
      <w:outlineLvl w:val="0"/>
    </w:pPr>
    <w:rPr>
      <w:rFonts w:ascii="黑体" w:eastAsia="黑体" w:hAnsi="黑体" w:cs="宋体"/>
      <w:bCs/>
      <w:kern w:val="44"/>
      <w:sz w:val="30"/>
      <w:szCs w:val="20"/>
    </w:rPr>
  </w:style>
  <w:style w:type="character" w:customStyle="1" w:styleId="af2">
    <w:name w:val="题注 字符"/>
    <w:link w:val="af1"/>
    <w:rsid w:val="00F416FB"/>
    <w:rPr>
      <w:spacing w:val="10"/>
      <w:kern w:val="2"/>
      <w:sz w:val="21"/>
      <w:szCs w:val="21"/>
    </w:rPr>
  </w:style>
  <w:style w:type="paragraph" w:customStyle="1" w:styleId="12">
    <w:name w:val="列出段落1"/>
    <w:basedOn w:val="a0"/>
    <w:link w:val="Char"/>
    <w:rsid w:val="00A666C2"/>
    <w:pPr>
      <w:spacing w:line="240" w:lineRule="auto"/>
      <w:ind w:firstLineChars="200" w:firstLine="420"/>
    </w:pPr>
    <w:rPr>
      <w:rFonts w:ascii="Calibri" w:hAnsi="Calibri"/>
      <w:b/>
      <w:spacing w:val="10"/>
      <w:szCs w:val="22"/>
    </w:rPr>
  </w:style>
  <w:style w:type="character" w:customStyle="1" w:styleId="Char">
    <w:name w:val="列出段落 Char"/>
    <w:link w:val="12"/>
    <w:rsid w:val="00A666C2"/>
    <w:rPr>
      <w:rFonts w:ascii="Calibri" w:eastAsia="宋体" w:hAnsi="Calibri"/>
      <w:b/>
      <w:spacing w:val="10"/>
      <w:kern w:val="2"/>
      <w:sz w:val="21"/>
      <w:szCs w:val="22"/>
      <w:lang w:val="en-US" w:eastAsia="zh-CN" w:bidi="ar-SA"/>
    </w:rPr>
  </w:style>
  <w:style w:type="character" w:customStyle="1" w:styleId="apple-converted-space">
    <w:name w:val="apple-converted-space"/>
    <w:rsid w:val="00153A05"/>
    <w:rPr>
      <w:rFonts w:eastAsia="宋体"/>
      <w:b/>
      <w:kern w:val="2"/>
      <w:sz w:val="36"/>
      <w:szCs w:val="24"/>
      <w:lang w:val="en-US" w:eastAsia="zh-CN" w:bidi="ar-SA"/>
    </w:rPr>
  </w:style>
  <w:style w:type="paragraph" w:customStyle="1" w:styleId="CharCharCharCharCharChar1CharCharCharCharCharCharCharCharCharCharCharCharChar">
    <w:name w:val="Char Char Char Char Char Char1 Char Char Char Char Char Char Char Char Char Char Char Char Char"/>
    <w:basedOn w:val="a0"/>
    <w:rsid w:val="0014310E"/>
    <w:pPr>
      <w:widowControl/>
      <w:spacing w:after="160" w:line="240" w:lineRule="exact"/>
      <w:jc w:val="left"/>
    </w:pPr>
    <w:rPr>
      <w:b/>
      <w:sz w:val="36"/>
      <w:szCs w:val="24"/>
    </w:rPr>
  </w:style>
  <w:style w:type="character" w:styleId="afe">
    <w:name w:val="Strong"/>
    <w:rsid w:val="0014310E"/>
    <w:rPr>
      <w:rFonts w:eastAsia="宋体"/>
      <w:b w:val="0"/>
      <w:bCs/>
      <w:kern w:val="2"/>
      <w:sz w:val="36"/>
      <w:szCs w:val="24"/>
      <w:lang w:val="en-US" w:eastAsia="zh-CN" w:bidi="ar-SA"/>
    </w:rPr>
  </w:style>
  <w:style w:type="character" w:customStyle="1" w:styleId="af9">
    <w:name w:val="批注文字 字符"/>
    <w:link w:val="af8"/>
    <w:semiHidden/>
    <w:rsid w:val="00B2335E"/>
    <w:rPr>
      <w:kern w:val="2"/>
      <w:sz w:val="21"/>
      <w:szCs w:val="21"/>
    </w:rPr>
  </w:style>
  <w:style w:type="character" w:customStyle="1" w:styleId="ae">
    <w:name w:val="页脚 字符"/>
    <w:link w:val="ad"/>
    <w:uiPriority w:val="99"/>
    <w:rsid w:val="00C45D09"/>
    <w:rPr>
      <w:kern w:val="2"/>
      <w:sz w:val="18"/>
      <w:szCs w:val="18"/>
    </w:rPr>
  </w:style>
  <w:style w:type="paragraph" w:customStyle="1" w:styleId="aff">
    <w:name w:val="摘要"/>
    <w:basedOn w:val="a0"/>
    <w:link w:val="aff0"/>
    <w:qFormat/>
    <w:rsid w:val="009A553B"/>
    <w:pPr>
      <w:spacing w:line="440" w:lineRule="exact"/>
      <w:ind w:firstLineChars="200" w:firstLine="480"/>
    </w:pPr>
    <w:rPr>
      <w:rFonts w:ascii="宋体" w:hAnsi="宋体"/>
      <w:sz w:val="24"/>
    </w:rPr>
  </w:style>
  <w:style w:type="character" w:customStyle="1" w:styleId="aff0">
    <w:name w:val="摘要 字符"/>
    <w:link w:val="aff"/>
    <w:rsid w:val="009A553B"/>
    <w:rPr>
      <w:rFonts w:ascii="宋体" w:eastAsia="宋体" w:hAnsi="宋体"/>
      <w:b w:val="0"/>
      <w:kern w:val="2"/>
      <w:sz w:val="24"/>
      <w:szCs w:val="21"/>
      <w:lang w:val="en-US" w:eastAsia="zh-CN" w:bidi="ar-SA"/>
    </w:rPr>
  </w:style>
  <w:style w:type="paragraph" w:customStyle="1" w:styleId="aff1">
    <w:name w:val="中文关键词"/>
    <w:basedOn w:val="a0"/>
    <w:link w:val="aff2"/>
    <w:qFormat/>
    <w:rsid w:val="00637D00"/>
    <w:pPr>
      <w:spacing w:beforeLines="100" w:before="312" w:line="440" w:lineRule="exact"/>
    </w:pPr>
    <w:rPr>
      <w:rFonts w:ascii="宋体" w:hAnsi="宋体"/>
      <w:sz w:val="24"/>
      <w:szCs w:val="24"/>
    </w:rPr>
  </w:style>
  <w:style w:type="paragraph" w:customStyle="1" w:styleId="aff3">
    <w:name w:val="英文摘要"/>
    <w:basedOn w:val="a0"/>
    <w:link w:val="aff4"/>
    <w:qFormat/>
    <w:rsid w:val="00637D00"/>
    <w:pPr>
      <w:spacing w:line="440" w:lineRule="exact"/>
      <w:ind w:firstLineChars="100" w:firstLine="100"/>
      <w:jc w:val="left"/>
    </w:pPr>
    <w:rPr>
      <w:sz w:val="24"/>
      <w:szCs w:val="24"/>
    </w:rPr>
  </w:style>
  <w:style w:type="character" w:customStyle="1" w:styleId="aff2">
    <w:name w:val="中文关键词 字符"/>
    <w:link w:val="aff1"/>
    <w:rsid w:val="00637D00"/>
    <w:rPr>
      <w:rFonts w:ascii="宋体" w:hAnsi="宋体"/>
      <w:kern w:val="2"/>
      <w:sz w:val="24"/>
      <w:szCs w:val="24"/>
    </w:rPr>
  </w:style>
  <w:style w:type="paragraph" w:customStyle="1" w:styleId="aff5">
    <w:name w:val="英文关键词"/>
    <w:basedOn w:val="a0"/>
    <w:link w:val="aff6"/>
    <w:qFormat/>
    <w:rsid w:val="00261D03"/>
    <w:pPr>
      <w:spacing w:beforeLines="100" w:before="312" w:line="440" w:lineRule="exact"/>
    </w:pPr>
    <w:rPr>
      <w:sz w:val="24"/>
      <w:szCs w:val="24"/>
    </w:rPr>
  </w:style>
  <w:style w:type="character" w:customStyle="1" w:styleId="aff4">
    <w:name w:val="英文摘要 字符"/>
    <w:link w:val="aff3"/>
    <w:rsid w:val="00637D00"/>
    <w:rPr>
      <w:kern w:val="2"/>
      <w:sz w:val="24"/>
      <w:szCs w:val="24"/>
    </w:rPr>
  </w:style>
  <w:style w:type="paragraph" w:customStyle="1" w:styleId="1">
    <w:name w:val="1"/>
    <w:basedOn w:val="a0"/>
    <w:link w:val="13"/>
    <w:qFormat/>
    <w:rsid w:val="008676F9"/>
    <w:pPr>
      <w:numPr>
        <w:numId w:val="3"/>
      </w:numPr>
      <w:spacing w:beforeLines="100" w:before="100" w:afterLines="100" w:after="100" w:line="440" w:lineRule="exact"/>
      <w:jc w:val="center"/>
      <w:outlineLvl w:val="0"/>
    </w:pPr>
    <w:rPr>
      <w:rFonts w:eastAsia="黑体"/>
      <w:b/>
      <w:sz w:val="32"/>
      <w:szCs w:val="32"/>
    </w:rPr>
  </w:style>
  <w:style w:type="character" w:customStyle="1" w:styleId="aff6">
    <w:name w:val="英文关键词 字符"/>
    <w:link w:val="aff5"/>
    <w:rsid w:val="00261D03"/>
    <w:rPr>
      <w:kern w:val="2"/>
      <w:sz w:val="24"/>
      <w:szCs w:val="24"/>
    </w:rPr>
  </w:style>
  <w:style w:type="paragraph" w:customStyle="1" w:styleId="2">
    <w:name w:val="2"/>
    <w:basedOn w:val="a0"/>
    <w:link w:val="22"/>
    <w:qFormat/>
    <w:rsid w:val="00F04116"/>
    <w:pPr>
      <w:numPr>
        <w:ilvl w:val="1"/>
        <w:numId w:val="3"/>
      </w:numPr>
      <w:spacing w:beforeLines="50" w:before="50" w:afterLines="50" w:after="50" w:line="440" w:lineRule="exact"/>
      <w:jc w:val="left"/>
      <w:outlineLvl w:val="1"/>
    </w:pPr>
    <w:rPr>
      <w:rFonts w:eastAsia="黑体"/>
      <w:sz w:val="24"/>
      <w:szCs w:val="24"/>
    </w:rPr>
  </w:style>
  <w:style w:type="character" w:customStyle="1" w:styleId="13">
    <w:name w:val="1 字符"/>
    <w:link w:val="1"/>
    <w:rsid w:val="008676F9"/>
    <w:rPr>
      <w:rFonts w:eastAsia="黑体"/>
      <w:b/>
      <w:kern w:val="2"/>
      <w:sz w:val="32"/>
      <w:szCs w:val="32"/>
    </w:rPr>
  </w:style>
  <w:style w:type="paragraph" w:customStyle="1" w:styleId="14">
    <w:name w:val="1级标题"/>
    <w:basedOn w:val="2"/>
    <w:link w:val="15"/>
    <w:rsid w:val="00A571F9"/>
    <w:pPr>
      <w:spacing w:before="156" w:after="156"/>
    </w:pPr>
  </w:style>
  <w:style w:type="character" w:customStyle="1" w:styleId="22">
    <w:name w:val="2 字符"/>
    <w:link w:val="2"/>
    <w:rsid w:val="00F04116"/>
    <w:rPr>
      <w:rFonts w:eastAsia="黑体"/>
      <w:kern w:val="2"/>
      <w:sz w:val="24"/>
      <w:szCs w:val="24"/>
    </w:rPr>
  </w:style>
  <w:style w:type="paragraph" w:customStyle="1" w:styleId="20">
    <w:name w:val="2级标题"/>
    <w:basedOn w:val="a0"/>
    <w:link w:val="23"/>
    <w:rsid w:val="00E3398E"/>
    <w:pPr>
      <w:numPr>
        <w:ilvl w:val="1"/>
        <w:numId w:val="2"/>
      </w:numPr>
      <w:spacing w:line="440" w:lineRule="exact"/>
      <w:ind w:left="0" w:firstLine="0"/>
      <w:jc w:val="left"/>
      <w:outlineLvl w:val="1"/>
    </w:pPr>
    <w:rPr>
      <w:rFonts w:eastAsia="黑体"/>
      <w:sz w:val="24"/>
      <w:szCs w:val="24"/>
    </w:rPr>
  </w:style>
  <w:style w:type="paragraph" w:customStyle="1" w:styleId="30">
    <w:name w:val="3级标题"/>
    <w:basedOn w:val="a0"/>
    <w:rsid w:val="00E3398E"/>
    <w:pPr>
      <w:numPr>
        <w:ilvl w:val="2"/>
        <w:numId w:val="2"/>
      </w:numPr>
      <w:tabs>
        <w:tab w:val="center" w:pos="4080"/>
        <w:tab w:val="center" w:leader="dot" w:pos="8160"/>
      </w:tabs>
      <w:spacing w:beforeLines="50" w:before="50" w:afterLines="50" w:after="50" w:line="440" w:lineRule="exact"/>
      <w:ind w:left="0" w:firstLine="0"/>
      <w:jc w:val="left"/>
      <w:outlineLvl w:val="2"/>
    </w:pPr>
    <w:rPr>
      <w:b/>
      <w:sz w:val="24"/>
      <w:szCs w:val="24"/>
    </w:rPr>
  </w:style>
  <w:style w:type="character" w:customStyle="1" w:styleId="23">
    <w:name w:val="2级标题 字符"/>
    <w:link w:val="20"/>
    <w:rsid w:val="00E3398E"/>
    <w:rPr>
      <w:rFonts w:eastAsia="黑体"/>
      <w:kern w:val="2"/>
      <w:sz w:val="24"/>
      <w:szCs w:val="24"/>
    </w:rPr>
  </w:style>
  <w:style w:type="paragraph" w:customStyle="1" w:styleId="3">
    <w:name w:val="3"/>
    <w:basedOn w:val="a0"/>
    <w:link w:val="34"/>
    <w:qFormat/>
    <w:rsid w:val="00F04116"/>
    <w:pPr>
      <w:numPr>
        <w:ilvl w:val="2"/>
        <w:numId w:val="3"/>
      </w:numPr>
      <w:spacing w:beforeLines="50" w:before="50" w:afterLines="50" w:after="50" w:line="440" w:lineRule="exact"/>
      <w:jc w:val="left"/>
      <w:outlineLvl w:val="2"/>
    </w:pPr>
    <w:rPr>
      <w:b/>
      <w:color w:val="000000"/>
      <w:sz w:val="24"/>
      <w:szCs w:val="24"/>
    </w:rPr>
  </w:style>
  <w:style w:type="paragraph" w:styleId="aff7">
    <w:name w:val="List Paragraph"/>
    <w:basedOn w:val="a0"/>
    <w:uiPriority w:val="34"/>
    <w:rsid w:val="00F04116"/>
    <w:pPr>
      <w:ind w:firstLineChars="200" w:firstLine="420"/>
    </w:pPr>
  </w:style>
  <w:style w:type="character" w:customStyle="1" w:styleId="34">
    <w:name w:val="3 字符"/>
    <w:link w:val="3"/>
    <w:rsid w:val="00F04116"/>
    <w:rPr>
      <w:b/>
      <w:color w:val="000000"/>
      <w:kern w:val="2"/>
      <w:sz w:val="24"/>
      <w:szCs w:val="24"/>
    </w:rPr>
  </w:style>
  <w:style w:type="paragraph" w:customStyle="1" w:styleId="aff8">
    <w:name w:val="主要"/>
    <w:basedOn w:val="a0"/>
    <w:link w:val="aff9"/>
    <w:qFormat/>
    <w:rsid w:val="00745D2E"/>
    <w:pPr>
      <w:spacing w:line="440" w:lineRule="exact"/>
      <w:ind w:firstLineChars="200" w:firstLine="200"/>
      <w:jc w:val="left"/>
      <w:pPrChange w:id="0" w:author="凡 张" w:date="2019-05-26T08:16:00Z">
        <w:pPr>
          <w:widowControl w:val="0"/>
          <w:spacing w:line="440" w:lineRule="exact"/>
          <w:ind w:firstLineChars="200" w:firstLine="200"/>
        </w:pPr>
      </w:pPrChange>
    </w:pPr>
    <w:rPr>
      <w:sz w:val="24"/>
      <w:szCs w:val="20"/>
      <w:rPrChange w:id="0" w:author="凡 张" w:date="2019-05-26T08:16:00Z">
        <w:rPr>
          <w:rFonts w:eastAsia="宋体"/>
          <w:kern w:val="2"/>
          <w:sz w:val="24"/>
          <w:lang w:val="en-US" w:eastAsia="zh-CN" w:bidi="ar-SA"/>
        </w:rPr>
      </w:rPrChange>
    </w:rPr>
  </w:style>
  <w:style w:type="paragraph" w:customStyle="1" w:styleId="Affa">
    <w:name w:val="A正文"/>
    <w:basedOn w:val="a0"/>
    <w:link w:val="Affb"/>
    <w:rsid w:val="00F04116"/>
    <w:pPr>
      <w:tabs>
        <w:tab w:val="center" w:pos="4080"/>
        <w:tab w:val="center" w:leader="dot" w:pos="8160"/>
      </w:tabs>
      <w:spacing w:beforeLines="50" w:before="50" w:afterLines="50" w:after="50" w:line="440" w:lineRule="exact"/>
      <w:ind w:firstLineChars="200" w:firstLine="200"/>
      <w:jc w:val="left"/>
    </w:pPr>
    <w:rPr>
      <w:rFonts w:ascii="宋体" w:hAnsi="宋体"/>
      <w:sz w:val="24"/>
      <w:szCs w:val="20"/>
    </w:rPr>
  </w:style>
  <w:style w:type="character" w:customStyle="1" w:styleId="aff9">
    <w:name w:val="主要 字符"/>
    <w:link w:val="aff8"/>
    <w:rsid w:val="00745D2E"/>
    <w:rPr>
      <w:kern w:val="2"/>
      <w:sz w:val="24"/>
    </w:rPr>
  </w:style>
  <w:style w:type="character" w:customStyle="1" w:styleId="Affb">
    <w:name w:val="A正文 字符"/>
    <w:link w:val="Affa"/>
    <w:rsid w:val="00F04116"/>
    <w:rPr>
      <w:rFonts w:ascii="宋体" w:hAnsi="宋体"/>
      <w:kern w:val="2"/>
      <w:sz w:val="24"/>
    </w:rPr>
  </w:style>
  <w:style w:type="paragraph" w:customStyle="1" w:styleId="D">
    <w:name w:val="D表格"/>
    <w:basedOn w:val="Affa"/>
    <w:link w:val="DChar"/>
    <w:rsid w:val="000A5899"/>
    <w:pPr>
      <w:spacing w:beforeLines="25" w:before="25" w:afterLines="25" w:after="25" w:line="240" w:lineRule="auto"/>
      <w:ind w:firstLineChars="0" w:firstLine="0"/>
      <w:jc w:val="center"/>
    </w:pPr>
    <w:rPr>
      <w:sz w:val="21"/>
      <w:szCs w:val="21"/>
    </w:rPr>
  </w:style>
  <w:style w:type="character" w:customStyle="1" w:styleId="DChar">
    <w:name w:val="D表格 Char"/>
    <w:link w:val="D"/>
    <w:rsid w:val="000A5899"/>
    <w:rPr>
      <w:rFonts w:ascii="宋体" w:hAnsi="宋体"/>
      <w:kern w:val="2"/>
      <w:sz w:val="21"/>
      <w:szCs w:val="21"/>
    </w:rPr>
  </w:style>
  <w:style w:type="paragraph" w:customStyle="1" w:styleId="affc">
    <w:name w:val="表格文字"/>
    <w:basedOn w:val="a0"/>
    <w:link w:val="affd"/>
    <w:qFormat/>
    <w:rsid w:val="000A5899"/>
    <w:pPr>
      <w:spacing w:beforeLines="25" w:before="78" w:afterLines="25" w:after="78" w:line="240" w:lineRule="auto"/>
      <w:jc w:val="center"/>
    </w:pPr>
    <w:rPr>
      <w:rFonts w:hAnsi="宋体"/>
    </w:rPr>
  </w:style>
  <w:style w:type="character" w:customStyle="1" w:styleId="affd">
    <w:name w:val="表格文字 字符"/>
    <w:link w:val="affc"/>
    <w:rsid w:val="000A5899"/>
    <w:rPr>
      <w:rFonts w:hAnsi="宋体"/>
      <w:kern w:val="2"/>
      <w:sz w:val="21"/>
      <w:szCs w:val="21"/>
    </w:rPr>
  </w:style>
  <w:style w:type="paragraph" w:styleId="affe">
    <w:name w:val="footnote text"/>
    <w:basedOn w:val="a0"/>
    <w:link w:val="afff"/>
    <w:rsid w:val="00041ED2"/>
    <w:pPr>
      <w:snapToGrid w:val="0"/>
      <w:jc w:val="left"/>
    </w:pPr>
    <w:rPr>
      <w:sz w:val="18"/>
      <w:szCs w:val="18"/>
    </w:rPr>
  </w:style>
  <w:style w:type="character" w:customStyle="1" w:styleId="afff">
    <w:name w:val="脚注文本 字符"/>
    <w:link w:val="affe"/>
    <w:rsid w:val="00041ED2"/>
    <w:rPr>
      <w:kern w:val="2"/>
      <w:sz w:val="18"/>
      <w:szCs w:val="18"/>
    </w:rPr>
  </w:style>
  <w:style w:type="character" w:styleId="afff0">
    <w:name w:val="footnote reference"/>
    <w:rsid w:val="00041ED2"/>
    <w:rPr>
      <w:vertAlign w:val="superscript"/>
    </w:rPr>
  </w:style>
  <w:style w:type="paragraph" w:customStyle="1" w:styleId="afff1">
    <w:name w:val="脚注"/>
    <w:basedOn w:val="affe"/>
    <w:link w:val="Char0"/>
    <w:qFormat/>
    <w:rsid w:val="009B186C"/>
    <w:pPr>
      <w:tabs>
        <w:tab w:val="center" w:pos="4080"/>
        <w:tab w:val="center" w:leader="dot" w:pos="8160"/>
      </w:tabs>
      <w:spacing w:before="100" w:beforeAutospacing="1" w:after="100" w:afterAutospacing="1" w:line="240" w:lineRule="atLeast"/>
    </w:pPr>
    <w:rPr>
      <w:color w:val="000000"/>
      <w:sz w:val="22"/>
    </w:rPr>
  </w:style>
  <w:style w:type="character" w:customStyle="1" w:styleId="Char0">
    <w:name w:val="脚注 Char"/>
    <w:link w:val="afff1"/>
    <w:rsid w:val="009B186C"/>
    <w:rPr>
      <w:color w:val="000000"/>
      <w:kern w:val="2"/>
      <w:sz w:val="22"/>
      <w:szCs w:val="18"/>
    </w:rPr>
  </w:style>
  <w:style w:type="character" w:styleId="afff2">
    <w:name w:val="Placeholder Text"/>
    <w:uiPriority w:val="99"/>
    <w:semiHidden/>
    <w:rsid w:val="00550A9A"/>
    <w:rPr>
      <w:color w:val="808080"/>
    </w:rPr>
  </w:style>
  <w:style w:type="paragraph" w:customStyle="1" w:styleId="afff3">
    <w:name w:val="公式"/>
    <w:basedOn w:val="aff8"/>
    <w:link w:val="afff4"/>
    <w:qFormat/>
    <w:rsid w:val="00FF7B9F"/>
    <w:pPr>
      <w:tabs>
        <w:tab w:val="center" w:pos="3990"/>
        <w:tab w:val="right" w:leader="dot" w:pos="8400"/>
      </w:tabs>
      <w:spacing w:line="240" w:lineRule="auto"/>
      <w:ind w:firstLineChars="0" w:firstLine="0"/>
      <w:jc w:val="center"/>
    </w:pPr>
  </w:style>
  <w:style w:type="paragraph" w:styleId="TOC1">
    <w:name w:val="toc 1"/>
    <w:basedOn w:val="a0"/>
    <w:next w:val="a0"/>
    <w:link w:val="TOC10"/>
    <w:autoRedefine/>
    <w:uiPriority w:val="39"/>
    <w:rsid w:val="00415750"/>
    <w:pPr>
      <w:spacing w:line="440" w:lineRule="exact"/>
      <w:jc w:val="left"/>
      <w:textAlignment w:val="top"/>
    </w:pPr>
    <w:rPr>
      <w:b/>
      <w:noProof/>
      <w:sz w:val="24"/>
    </w:rPr>
  </w:style>
  <w:style w:type="character" w:customStyle="1" w:styleId="afff4">
    <w:name w:val="公式 字符"/>
    <w:link w:val="afff3"/>
    <w:rsid w:val="00FF7B9F"/>
    <w:rPr>
      <w:kern w:val="2"/>
      <w:sz w:val="24"/>
    </w:rPr>
  </w:style>
  <w:style w:type="character" w:customStyle="1" w:styleId="TOC10">
    <w:name w:val="TOC 1 字符"/>
    <w:link w:val="TOC1"/>
    <w:uiPriority w:val="39"/>
    <w:rsid w:val="00415750"/>
    <w:rPr>
      <w:b/>
      <w:noProof/>
      <w:kern w:val="2"/>
      <w:sz w:val="24"/>
      <w:szCs w:val="21"/>
    </w:rPr>
  </w:style>
  <w:style w:type="character" w:customStyle="1" w:styleId="15">
    <w:name w:val="1级标题 字符"/>
    <w:link w:val="14"/>
    <w:rsid w:val="00A571F9"/>
    <w:rPr>
      <w:rFonts w:eastAsia="黑体"/>
      <w:kern w:val="2"/>
      <w:sz w:val="24"/>
      <w:szCs w:val="24"/>
    </w:rPr>
  </w:style>
  <w:style w:type="paragraph" w:styleId="afff5">
    <w:name w:val="Quote"/>
    <w:basedOn w:val="a0"/>
    <w:next w:val="a0"/>
    <w:link w:val="afff6"/>
    <w:uiPriority w:val="29"/>
    <w:qFormat/>
    <w:rsid w:val="00E20325"/>
    <w:pPr>
      <w:tabs>
        <w:tab w:val="center" w:pos="4080"/>
        <w:tab w:val="center" w:leader="dot" w:pos="8160"/>
      </w:tabs>
      <w:spacing w:beforeLines="50" w:before="50" w:afterLines="50" w:after="50" w:line="240" w:lineRule="auto"/>
      <w:jc w:val="left"/>
    </w:pPr>
    <w:rPr>
      <w:i/>
      <w:iCs/>
      <w:color w:val="000000"/>
      <w:sz w:val="24"/>
    </w:rPr>
  </w:style>
  <w:style w:type="character" w:customStyle="1" w:styleId="afff6">
    <w:name w:val="引用 字符"/>
    <w:link w:val="afff5"/>
    <w:uiPriority w:val="29"/>
    <w:rsid w:val="00E20325"/>
    <w:rPr>
      <w:i/>
      <w:iCs/>
      <w:color w:val="000000"/>
      <w:kern w:val="2"/>
      <w:sz w:val="24"/>
      <w:szCs w:val="21"/>
    </w:rPr>
  </w:style>
  <w:style w:type="paragraph" w:customStyle="1" w:styleId="EndNoteBibliography">
    <w:name w:val="EndNote Bibliography"/>
    <w:basedOn w:val="a0"/>
    <w:link w:val="EndNoteBibliography0"/>
    <w:rsid w:val="00CA5E57"/>
    <w:pPr>
      <w:tabs>
        <w:tab w:val="center" w:pos="4080"/>
        <w:tab w:val="center" w:leader="dot" w:pos="8160"/>
      </w:tabs>
      <w:spacing w:beforeLines="50" w:before="50" w:afterLines="50" w:after="50" w:line="240" w:lineRule="auto"/>
      <w:jc w:val="left"/>
    </w:pPr>
    <w:rPr>
      <w:noProof/>
      <w:sz w:val="20"/>
    </w:rPr>
  </w:style>
  <w:style w:type="character" w:customStyle="1" w:styleId="EndNoteBibliography0">
    <w:name w:val="EndNote Bibliography 字符"/>
    <w:link w:val="EndNoteBibliography"/>
    <w:rsid w:val="00CA5E57"/>
    <w:rPr>
      <w:noProof/>
      <w:kern w:val="2"/>
      <w:szCs w:val="21"/>
    </w:rPr>
  </w:style>
  <w:style w:type="paragraph" w:customStyle="1" w:styleId="EndNoteBibliographyTitle">
    <w:name w:val="EndNote Bibliography Title"/>
    <w:basedOn w:val="a0"/>
    <w:link w:val="EndNoteBibliographyTitle0"/>
    <w:rsid w:val="00CA5E57"/>
    <w:pPr>
      <w:jc w:val="center"/>
    </w:pPr>
    <w:rPr>
      <w:noProof/>
      <w:sz w:val="20"/>
    </w:rPr>
  </w:style>
  <w:style w:type="character" w:customStyle="1" w:styleId="af5">
    <w:name w:val="参考文献 字符"/>
    <w:link w:val="a"/>
    <w:rsid w:val="00CA5E57"/>
    <w:rPr>
      <w:spacing w:val="6"/>
      <w:kern w:val="2"/>
      <w:sz w:val="21"/>
      <w:szCs w:val="21"/>
    </w:rPr>
  </w:style>
  <w:style w:type="character" w:customStyle="1" w:styleId="EndNoteBibliographyTitle0">
    <w:name w:val="EndNote Bibliography Title 字符"/>
    <w:link w:val="EndNoteBibliographyTitle"/>
    <w:rsid w:val="00CA5E57"/>
    <w:rPr>
      <w:noProof/>
      <w:kern w:val="2"/>
      <w:szCs w:val="21"/>
    </w:rPr>
  </w:style>
  <w:style w:type="character" w:customStyle="1" w:styleId="16">
    <w:name w:val="未处理的提及1"/>
    <w:uiPriority w:val="99"/>
    <w:semiHidden/>
    <w:unhideWhenUsed/>
    <w:rsid w:val="00CA5E57"/>
    <w:rPr>
      <w:color w:val="605E5C"/>
      <w:shd w:val="clear" w:color="auto" w:fill="E1DFDD"/>
    </w:rPr>
  </w:style>
  <w:style w:type="paragraph" w:styleId="TOC">
    <w:name w:val="TOC Heading"/>
    <w:basedOn w:val="10"/>
    <w:next w:val="a0"/>
    <w:uiPriority w:val="39"/>
    <w:semiHidden/>
    <w:unhideWhenUsed/>
    <w:qFormat/>
    <w:rsid w:val="00912C09"/>
    <w:pPr>
      <w:keepLines/>
      <w:widowControl/>
      <w:spacing w:beforeLines="0" w:before="480" w:afterLines="0" w:after="0" w:line="276" w:lineRule="auto"/>
      <w:jc w:val="left"/>
      <w:outlineLvl w:val="9"/>
    </w:pPr>
    <w:rPr>
      <w:rFonts w:ascii="等线 Light" w:eastAsia="等线 Light" w:hAnsi="等线 Light"/>
      <w:bCs/>
      <w:color w:val="2F5496"/>
      <w:kern w:val="0"/>
      <w:sz w:val="28"/>
      <w:szCs w:val="28"/>
    </w:rPr>
  </w:style>
  <w:style w:type="paragraph" w:styleId="TOC2">
    <w:name w:val="toc 2"/>
    <w:basedOn w:val="a0"/>
    <w:next w:val="a0"/>
    <w:autoRedefine/>
    <w:uiPriority w:val="39"/>
    <w:rsid w:val="00A422CA"/>
    <w:pPr>
      <w:tabs>
        <w:tab w:val="left" w:pos="1050"/>
        <w:tab w:val="right" w:leader="dot" w:pos="8494"/>
      </w:tabs>
      <w:ind w:leftChars="200" w:left="420"/>
      <w:jc w:val="left"/>
    </w:pPr>
  </w:style>
  <w:style w:type="paragraph" w:styleId="TOC3">
    <w:name w:val="toc 3"/>
    <w:basedOn w:val="a0"/>
    <w:next w:val="a0"/>
    <w:autoRedefine/>
    <w:uiPriority w:val="39"/>
    <w:rsid w:val="00912C09"/>
    <w:pPr>
      <w:ind w:leftChars="400" w:left="840"/>
    </w:pPr>
  </w:style>
  <w:style w:type="paragraph" w:customStyle="1" w:styleId="E">
    <w:name w:val="E不占大纲的标题"/>
    <w:basedOn w:val="a0"/>
    <w:link w:val="E0"/>
    <w:rsid w:val="00912C09"/>
    <w:pPr>
      <w:tabs>
        <w:tab w:val="center" w:pos="4080"/>
        <w:tab w:val="center" w:leader="dot" w:pos="8160"/>
      </w:tabs>
      <w:spacing w:beforeLines="50" w:before="50" w:afterLines="150" w:after="150" w:line="240" w:lineRule="auto"/>
      <w:jc w:val="left"/>
    </w:pPr>
    <w:rPr>
      <w:rFonts w:ascii="宋体" w:hAnsi="宋体"/>
      <w:b/>
      <w:sz w:val="36"/>
      <w:szCs w:val="36"/>
    </w:rPr>
  </w:style>
  <w:style w:type="character" w:customStyle="1" w:styleId="E0">
    <w:name w:val="E不占大纲的标题 字符"/>
    <w:link w:val="E"/>
    <w:rsid w:val="00912C09"/>
    <w:rPr>
      <w:rFonts w:ascii="宋体" w:hAnsi="宋体"/>
      <w:b/>
      <w:kern w:val="2"/>
      <w:sz w:val="36"/>
      <w:szCs w:val="36"/>
    </w:rPr>
  </w:style>
  <w:style w:type="paragraph" w:customStyle="1" w:styleId="test">
    <w:name w:val="test"/>
    <w:basedOn w:val="a"/>
    <w:link w:val="testChar"/>
    <w:qFormat/>
    <w:rsid w:val="00101221"/>
    <w:pPr>
      <w:ind w:left="555" w:hangingChars="250" w:hanging="555"/>
    </w:pPr>
  </w:style>
  <w:style w:type="character" w:customStyle="1" w:styleId="testChar">
    <w:name w:val="test Char"/>
    <w:link w:val="test"/>
    <w:rsid w:val="00101221"/>
    <w:rPr>
      <w:spacing w:val="6"/>
      <w:kern w:val="2"/>
      <w:sz w:val="21"/>
      <w:szCs w:val="21"/>
    </w:rPr>
  </w:style>
  <w:style w:type="paragraph" w:customStyle="1" w:styleId="MATLABCode">
    <w:name w:val="MATLAB Code"/>
    <w:basedOn w:val="a0"/>
    <w:link w:val="MATLABCodeChar"/>
    <w:rsid w:val="009D6CC9"/>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szCs w:val="22"/>
    </w:rPr>
  </w:style>
  <w:style w:type="character" w:customStyle="1" w:styleId="MATLABCodeChar">
    <w:name w:val="MATLAB Code Char"/>
    <w:link w:val="MATLABCode"/>
    <w:rsid w:val="009D6CC9"/>
    <w:rPr>
      <w:rFonts w:ascii="Lucida Console" w:hAnsi="Lucida Console"/>
      <w:noProof/>
      <w:kern w:val="2"/>
      <w:sz w:val="16"/>
      <w:szCs w:val="22"/>
      <w:shd w:val="clear" w:color="auto" w:fill="F3F3F3"/>
    </w:rPr>
  </w:style>
  <w:style w:type="paragraph" w:customStyle="1" w:styleId="MATLABOutput">
    <w:name w:val="MATLAB Output"/>
    <w:basedOn w:val="a0"/>
    <w:link w:val="MATLABOutputChar"/>
    <w:rsid w:val="009D6CC9"/>
    <w:pPr>
      <w:spacing w:line="360" w:lineRule="auto"/>
    </w:pPr>
    <w:rPr>
      <w:rFonts w:ascii="Lucida Console" w:hAnsi="Lucida Console"/>
      <w:noProof/>
      <w:color w:val="808080"/>
      <w:sz w:val="16"/>
      <w:szCs w:val="22"/>
    </w:rPr>
  </w:style>
  <w:style w:type="character" w:customStyle="1" w:styleId="MATLABOutputChar">
    <w:name w:val="MATLAB Output Char"/>
    <w:link w:val="MATLABOutput"/>
    <w:rsid w:val="009D6CC9"/>
    <w:rPr>
      <w:rFonts w:ascii="Lucida Console" w:hAnsi="Lucida Console"/>
      <w:noProof/>
      <w:color w:val="808080"/>
      <w:kern w:val="2"/>
      <w:sz w:val="16"/>
      <w:szCs w:val="22"/>
    </w:rPr>
  </w:style>
  <w:style w:type="paragraph" w:customStyle="1" w:styleId="PhysicsVariable">
    <w:name w:val="Physics Variable"/>
    <w:basedOn w:val="aff8"/>
    <w:link w:val="PhysicsVariableChar"/>
    <w:qFormat/>
    <w:rsid w:val="00F81E25"/>
    <w:rPr>
      <w:i/>
    </w:rPr>
  </w:style>
  <w:style w:type="paragraph" w:customStyle="1" w:styleId="afff7">
    <w:name w:val="参考文献条目"/>
    <w:basedOn w:val="EndNoteBibliography"/>
    <w:link w:val="Char1"/>
    <w:qFormat/>
    <w:rsid w:val="005D13E8"/>
    <w:pPr>
      <w:spacing w:line="400" w:lineRule="exact"/>
      <w:ind w:hangingChars="200" w:hanging="720"/>
    </w:pPr>
    <w:rPr>
      <w:sz w:val="21"/>
    </w:rPr>
  </w:style>
  <w:style w:type="character" w:customStyle="1" w:styleId="PhysicsVariableChar">
    <w:name w:val="Physics Variable Char"/>
    <w:basedOn w:val="aff9"/>
    <w:link w:val="PhysicsVariable"/>
    <w:rsid w:val="00F81E25"/>
    <w:rPr>
      <w:i/>
      <w:kern w:val="2"/>
      <w:sz w:val="24"/>
    </w:rPr>
  </w:style>
  <w:style w:type="character" w:customStyle="1" w:styleId="Char1">
    <w:name w:val="参考文献条目 Char"/>
    <w:basedOn w:val="EndNoteBibliography0"/>
    <w:link w:val="afff7"/>
    <w:rsid w:val="005D13E8"/>
    <w:rPr>
      <w:noProof/>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392989">
      <w:bodyDiv w:val="1"/>
      <w:marLeft w:val="0"/>
      <w:marRight w:val="0"/>
      <w:marTop w:val="0"/>
      <w:marBottom w:val="0"/>
      <w:divBdr>
        <w:top w:val="none" w:sz="0" w:space="0" w:color="auto"/>
        <w:left w:val="none" w:sz="0" w:space="0" w:color="auto"/>
        <w:bottom w:val="none" w:sz="0" w:space="0" w:color="auto"/>
        <w:right w:val="none" w:sz="0" w:space="0" w:color="auto"/>
      </w:divBdr>
      <w:divsChild>
        <w:div w:id="1257208097">
          <w:marLeft w:val="0"/>
          <w:marRight w:val="0"/>
          <w:marTop w:val="0"/>
          <w:marBottom w:val="0"/>
          <w:divBdr>
            <w:top w:val="none" w:sz="0" w:space="0" w:color="auto"/>
            <w:left w:val="none" w:sz="0" w:space="0" w:color="auto"/>
            <w:bottom w:val="none" w:sz="0" w:space="0" w:color="auto"/>
            <w:right w:val="none" w:sz="0" w:space="0" w:color="auto"/>
          </w:divBdr>
        </w:div>
      </w:divsChild>
    </w:div>
    <w:div w:id="641885836">
      <w:bodyDiv w:val="1"/>
      <w:marLeft w:val="0"/>
      <w:marRight w:val="0"/>
      <w:marTop w:val="0"/>
      <w:marBottom w:val="0"/>
      <w:divBdr>
        <w:top w:val="none" w:sz="0" w:space="0" w:color="auto"/>
        <w:left w:val="none" w:sz="0" w:space="0" w:color="auto"/>
        <w:bottom w:val="none" w:sz="0" w:space="0" w:color="auto"/>
        <w:right w:val="none" w:sz="0" w:space="0" w:color="auto"/>
      </w:divBdr>
    </w:div>
    <w:div w:id="677971651">
      <w:bodyDiv w:val="1"/>
      <w:marLeft w:val="0"/>
      <w:marRight w:val="0"/>
      <w:marTop w:val="0"/>
      <w:marBottom w:val="0"/>
      <w:divBdr>
        <w:top w:val="none" w:sz="0" w:space="0" w:color="auto"/>
        <w:left w:val="none" w:sz="0" w:space="0" w:color="auto"/>
        <w:bottom w:val="none" w:sz="0" w:space="0" w:color="auto"/>
        <w:right w:val="none" w:sz="0" w:space="0" w:color="auto"/>
      </w:divBdr>
    </w:div>
    <w:div w:id="818694671">
      <w:bodyDiv w:val="1"/>
      <w:marLeft w:val="0"/>
      <w:marRight w:val="0"/>
      <w:marTop w:val="0"/>
      <w:marBottom w:val="0"/>
      <w:divBdr>
        <w:top w:val="none" w:sz="0" w:space="0" w:color="auto"/>
        <w:left w:val="none" w:sz="0" w:space="0" w:color="auto"/>
        <w:bottom w:val="none" w:sz="0" w:space="0" w:color="auto"/>
        <w:right w:val="none" w:sz="0" w:space="0" w:color="auto"/>
      </w:divBdr>
    </w:div>
    <w:div w:id="1444499770">
      <w:bodyDiv w:val="1"/>
      <w:marLeft w:val="0"/>
      <w:marRight w:val="0"/>
      <w:marTop w:val="0"/>
      <w:marBottom w:val="0"/>
      <w:divBdr>
        <w:top w:val="none" w:sz="0" w:space="0" w:color="auto"/>
        <w:left w:val="none" w:sz="0" w:space="0" w:color="auto"/>
        <w:bottom w:val="none" w:sz="0" w:space="0" w:color="auto"/>
        <w:right w:val="none" w:sz="0" w:space="0" w:color="auto"/>
      </w:divBdr>
    </w:div>
    <w:div w:id="1497499362">
      <w:bodyDiv w:val="1"/>
      <w:marLeft w:val="0"/>
      <w:marRight w:val="0"/>
      <w:marTop w:val="0"/>
      <w:marBottom w:val="0"/>
      <w:divBdr>
        <w:top w:val="none" w:sz="0" w:space="0" w:color="auto"/>
        <w:left w:val="none" w:sz="0" w:space="0" w:color="auto"/>
        <w:bottom w:val="none" w:sz="0" w:space="0" w:color="auto"/>
        <w:right w:val="none" w:sz="0" w:space="0" w:color="auto"/>
      </w:divBdr>
      <w:divsChild>
        <w:div w:id="2078278955">
          <w:marLeft w:val="0"/>
          <w:marRight w:val="0"/>
          <w:marTop w:val="0"/>
          <w:marBottom w:val="0"/>
          <w:divBdr>
            <w:top w:val="none" w:sz="0" w:space="0" w:color="auto"/>
            <w:left w:val="none" w:sz="0" w:space="0" w:color="auto"/>
            <w:bottom w:val="none" w:sz="0" w:space="0" w:color="auto"/>
            <w:right w:val="none" w:sz="0" w:space="0" w:color="auto"/>
          </w:divBdr>
        </w:div>
      </w:divsChild>
    </w:div>
    <w:div w:id="1684627525">
      <w:bodyDiv w:val="1"/>
      <w:marLeft w:val="0"/>
      <w:marRight w:val="0"/>
      <w:marTop w:val="0"/>
      <w:marBottom w:val="0"/>
      <w:divBdr>
        <w:top w:val="none" w:sz="0" w:space="0" w:color="auto"/>
        <w:left w:val="none" w:sz="0" w:space="0" w:color="auto"/>
        <w:bottom w:val="none" w:sz="0" w:space="0" w:color="auto"/>
        <w:right w:val="none" w:sz="0" w:space="0" w:color="auto"/>
      </w:divBdr>
    </w:div>
    <w:div w:id="2033340129">
      <w:bodyDiv w:val="1"/>
      <w:marLeft w:val="0"/>
      <w:marRight w:val="0"/>
      <w:marTop w:val="0"/>
      <w:marBottom w:val="0"/>
      <w:divBdr>
        <w:top w:val="none" w:sz="0" w:space="0" w:color="auto"/>
        <w:left w:val="none" w:sz="0" w:space="0" w:color="auto"/>
        <w:bottom w:val="none" w:sz="0" w:space="0" w:color="auto"/>
        <w:right w:val="none" w:sz="0" w:space="0" w:color="auto"/>
      </w:divBdr>
      <w:divsChild>
        <w:div w:id="2062511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tiff"/><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tiff"/><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oir%C3%A9_patter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E680C-D327-4398-A777-24AB31704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65</Pages>
  <Words>16546</Words>
  <Characters>53955</Characters>
  <Application>Microsoft Office Word</Application>
  <DocSecurity>0</DocSecurity>
  <Lines>449</Lines>
  <Paragraphs>140</Paragraphs>
  <ScaleCrop>false</ScaleCrop>
  <Company>www.ftpdown.com</Company>
  <LinksUpToDate>false</LinksUpToDate>
  <CharactersWithSpaces>70361</CharactersWithSpaces>
  <SharedDoc>false</SharedDoc>
  <HLinks>
    <vt:vector size="534" baseType="variant">
      <vt:variant>
        <vt:i4>4390923</vt:i4>
      </vt:variant>
      <vt:variant>
        <vt:i4>878</vt:i4>
      </vt:variant>
      <vt:variant>
        <vt:i4>0</vt:i4>
      </vt:variant>
      <vt:variant>
        <vt:i4>5</vt:i4>
      </vt:variant>
      <vt:variant>
        <vt:lpwstr/>
      </vt:variant>
      <vt:variant>
        <vt:lpwstr>_ENREF_24</vt:lpwstr>
      </vt:variant>
      <vt:variant>
        <vt:i4>4390923</vt:i4>
      </vt:variant>
      <vt:variant>
        <vt:i4>875</vt:i4>
      </vt:variant>
      <vt:variant>
        <vt:i4>0</vt:i4>
      </vt:variant>
      <vt:variant>
        <vt:i4>5</vt:i4>
      </vt:variant>
      <vt:variant>
        <vt:lpwstr/>
      </vt:variant>
      <vt:variant>
        <vt:lpwstr>_ENREF_23</vt:lpwstr>
      </vt:variant>
      <vt:variant>
        <vt:i4>4390923</vt:i4>
      </vt:variant>
      <vt:variant>
        <vt:i4>869</vt:i4>
      </vt:variant>
      <vt:variant>
        <vt:i4>0</vt:i4>
      </vt:variant>
      <vt:variant>
        <vt:i4>5</vt:i4>
      </vt:variant>
      <vt:variant>
        <vt:lpwstr/>
      </vt:variant>
      <vt:variant>
        <vt:lpwstr>_ENREF_22</vt:lpwstr>
      </vt:variant>
      <vt:variant>
        <vt:i4>4390923</vt:i4>
      </vt:variant>
      <vt:variant>
        <vt:i4>863</vt:i4>
      </vt:variant>
      <vt:variant>
        <vt:i4>0</vt:i4>
      </vt:variant>
      <vt:variant>
        <vt:i4>5</vt:i4>
      </vt:variant>
      <vt:variant>
        <vt:lpwstr/>
      </vt:variant>
      <vt:variant>
        <vt:lpwstr>_ENREF_21</vt:lpwstr>
      </vt:variant>
      <vt:variant>
        <vt:i4>4390923</vt:i4>
      </vt:variant>
      <vt:variant>
        <vt:i4>860</vt:i4>
      </vt:variant>
      <vt:variant>
        <vt:i4>0</vt:i4>
      </vt:variant>
      <vt:variant>
        <vt:i4>5</vt:i4>
      </vt:variant>
      <vt:variant>
        <vt:lpwstr/>
      </vt:variant>
      <vt:variant>
        <vt:lpwstr>_ENREF_20</vt:lpwstr>
      </vt:variant>
      <vt:variant>
        <vt:i4>4784139</vt:i4>
      </vt:variant>
      <vt:variant>
        <vt:i4>821</vt:i4>
      </vt:variant>
      <vt:variant>
        <vt:i4>0</vt:i4>
      </vt:variant>
      <vt:variant>
        <vt:i4>5</vt:i4>
      </vt:variant>
      <vt:variant>
        <vt:lpwstr/>
      </vt:variant>
      <vt:variant>
        <vt:lpwstr>_ENREF_8</vt:lpwstr>
      </vt:variant>
      <vt:variant>
        <vt:i4>4194315</vt:i4>
      </vt:variant>
      <vt:variant>
        <vt:i4>803</vt:i4>
      </vt:variant>
      <vt:variant>
        <vt:i4>0</vt:i4>
      </vt:variant>
      <vt:variant>
        <vt:i4>5</vt:i4>
      </vt:variant>
      <vt:variant>
        <vt:lpwstr/>
      </vt:variant>
      <vt:variant>
        <vt:lpwstr>_ENREF_19</vt:lpwstr>
      </vt:variant>
      <vt:variant>
        <vt:i4>4194315</vt:i4>
      </vt:variant>
      <vt:variant>
        <vt:i4>800</vt:i4>
      </vt:variant>
      <vt:variant>
        <vt:i4>0</vt:i4>
      </vt:variant>
      <vt:variant>
        <vt:i4>5</vt:i4>
      </vt:variant>
      <vt:variant>
        <vt:lpwstr/>
      </vt:variant>
      <vt:variant>
        <vt:lpwstr>_ENREF_18</vt:lpwstr>
      </vt:variant>
      <vt:variant>
        <vt:i4>4784139</vt:i4>
      </vt:variant>
      <vt:variant>
        <vt:i4>680</vt:i4>
      </vt:variant>
      <vt:variant>
        <vt:i4>0</vt:i4>
      </vt:variant>
      <vt:variant>
        <vt:i4>5</vt:i4>
      </vt:variant>
      <vt:variant>
        <vt:lpwstr/>
      </vt:variant>
      <vt:variant>
        <vt:lpwstr>_ENREF_8</vt:lpwstr>
      </vt:variant>
      <vt:variant>
        <vt:i4>4521995</vt:i4>
      </vt:variant>
      <vt:variant>
        <vt:i4>674</vt:i4>
      </vt:variant>
      <vt:variant>
        <vt:i4>0</vt:i4>
      </vt:variant>
      <vt:variant>
        <vt:i4>5</vt:i4>
      </vt:variant>
      <vt:variant>
        <vt:lpwstr/>
      </vt:variant>
      <vt:variant>
        <vt:lpwstr>_ENREF_4</vt:lpwstr>
      </vt:variant>
      <vt:variant>
        <vt:i4>4390923</vt:i4>
      </vt:variant>
      <vt:variant>
        <vt:i4>671</vt:i4>
      </vt:variant>
      <vt:variant>
        <vt:i4>0</vt:i4>
      </vt:variant>
      <vt:variant>
        <vt:i4>5</vt:i4>
      </vt:variant>
      <vt:variant>
        <vt:lpwstr/>
      </vt:variant>
      <vt:variant>
        <vt:lpwstr>_ENREF_2</vt:lpwstr>
      </vt:variant>
      <vt:variant>
        <vt:i4>4194315</vt:i4>
      </vt:variant>
      <vt:variant>
        <vt:i4>668</vt:i4>
      </vt:variant>
      <vt:variant>
        <vt:i4>0</vt:i4>
      </vt:variant>
      <vt:variant>
        <vt:i4>5</vt:i4>
      </vt:variant>
      <vt:variant>
        <vt:lpwstr/>
      </vt:variant>
      <vt:variant>
        <vt:lpwstr>_ENREF_12</vt:lpwstr>
      </vt:variant>
      <vt:variant>
        <vt:i4>4194315</vt:i4>
      </vt:variant>
      <vt:variant>
        <vt:i4>654</vt:i4>
      </vt:variant>
      <vt:variant>
        <vt:i4>0</vt:i4>
      </vt:variant>
      <vt:variant>
        <vt:i4>5</vt:i4>
      </vt:variant>
      <vt:variant>
        <vt:lpwstr/>
      </vt:variant>
      <vt:variant>
        <vt:lpwstr>_ENREF_18</vt:lpwstr>
      </vt:variant>
      <vt:variant>
        <vt:i4>4784139</vt:i4>
      </vt:variant>
      <vt:variant>
        <vt:i4>651</vt:i4>
      </vt:variant>
      <vt:variant>
        <vt:i4>0</vt:i4>
      </vt:variant>
      <vt:variant>
        <vt:i4>5</vt:i4>
      </vt:variant>
      <vt:variant>
        <vt:lpwstr/>
      </vt:variant>
      <vt:variant>
        <vt:lpwstr>_ENREF_8</vt:lpwstr>
      </vt:variant>
      <vt:variant>
        <vt:i4>4718603</vt:i4>
      </vt:variant>
      <vt:variant>
        <vt:i4>636</vt:i4>
      </vt:variant>
      <vt:variant>
        <vt:i4>0</vt:i4>
      </vt:variant>
      <vt:variant>
        <vt:i4>5</vt:i4>
      </vt:variant>
      <vt:variant>
        <vt:lpwstr/>
      </vt:variant>
      <vt:variant>
        <vt:lpwstr>_ENREF_9</vt:lpwstr>
      </vt:variant>
      <vt:variant>
        <vt:i4>4194315</vt:i4>
      </vt:variant>
      <vt:variant>
        <vt:i4>630</vt:i4>
      </vt:variant>
      <vt:variant>
        <vt:i4>0</vt:i4>
      </vt:variant>
      <vt:variant>
        <vt:i4>5</vt:i4>
      </vt:variant>
      <vt:variant>
        <vt:lpwstr/>
      </vt:variant>
      <vt:variant>
        <vt:lpwstr>_ENREF_17</vt:lpwstr>
      </vt:variant>
      <vt:variant>
        <vt:i4>4194315</vt:i4>
      </vt:variant>
      <vt:variant>
        <vt:i4>555</vt:i4>
      </vt:variant>
      <vt:variant>
        <vt:i4>0</vt:i4>
      </vt:variant>
      <vt:variant>
        <vt:i4>5</vt:i4>
      </vt:variant>
      <vt:variant>
        <vt:lpwstr/>
      </vt:variant>
      <vt:variant>
        <vt:lpwstr>_ENREF_17</vt:lpwstr>
      </vt:variant>
      <vt:variant>
        <vt:i4>4194315</vt:i4>
      </vt:variant>
      <vt:variant>
        <vt:i4>549</vt:i4>
      </vt:variant>
      <vt:variant>
        <vt:i4>0</vt:i4>
      </vt:variant>
      <vt:variant>
        <vt:i4>5</vt:i4>
      </vt:variant>
      <vt:variant>
        <vt:lpwstr/>
      </vt:variant>
      <vt:variant>
        <vt:lpwstr>_ENREF_17</vt:lpwstr>
      </vt:variant>
      <vt:variant>
        <vt:i4>4521995</vt:i4>
      </vt:variant>
      <vt:variant>
        <vt:i4>516</vt:i4>
      </vt:variant>
      <vt:variant>
        <vt:i4>0</vt:i4>
      </vt:variant>
      <vt:variant>
        <vt:i4>5</vt:i4>
      </vt:variant>
      <vt:variant>
        <vt:lpwstr/>
      </vt:variant>
      <vt:variant>
        <vt:lpwstr>_ENREF_4</vt:lpwstr>
      </vt:variant>
      <vt:variant>
        <vt:i4>4390923</vt:i4>
      </vt:variant>
      <vt:variant>
        <vt:i4>513</vt:i4>
      </vt:variant>
      <vt:variant>
        <vt:i4>0</vt:i4>
      </vt:variant>
      <vt:variant>
        <vt:i4>5</vt:i4>
      </vt:variant>
      <vt:variant>
        <vt:lpwstr/>
      </vt:variant>
      <vt:variant>
        <vt:lpwstr>_ENREF_2</vt:lpwstr>
      </vt:variant>
      <vt:variant>
        <vt:i4>4194315</vt:i4>
      </vt:variant>
      <vt:variant>
        <vt:i4>510</vt:i4>
      </vt:variant>
      <vt:variant>
        <vt:i4>0</vt:i4>
      </vt:variant>
      <vt:variant>
        <vt:i4>5</vt:i4>
      </vt:variant>
      <vt:variant>
        <vt:lpwstr/>
      </vt:variant>
      <vt:variant>
        <vt:lpwstr>_ENREF_1</vt:lpwstr>
      </vt:variant>
      <vt:variant>
        <vt:i4>4521995</vt:i4>
      </vt:variant>
      <vt:variant>
        <vt:i4>481</vt:i4>
      </vt:variant>
      <vt:variant>
        <vt:i4>0</vt:i4>
      </vt:variant>
      <vt:variant>
        <vt:i4>5</vt:i4>
      </vt:variant>
      <vt:variant>
        <vt:lpwstr/>
      </vt:variant>
      <vt:variant>
        <vt:lpwstr>_ENREF_4</vt:lpwstr>
      </vt:variant>
      <vt:variant>
        <vt:i4>4390923</vt:i4>
      </vt:variant>
      <vt:variant>
        <vt:i4>478</vt:i4>
      </vt:variant>
      <vt:variant>
        <vt:i4>0</vt:i4>
      </vt:variant>
      <vt:variant>
        <vt:i4>5</vt:i4>
      </vt:variant>
      <vt:variant>
        <vt:lpwstr/>
      </vt:variant>
      <vt:variant>
        <vt:lpwstr>_ENREF_2</vt:lpwstr>
      </vt:variant>
      <vt:variant>
        <vt:i4>4194315</vt:i4>
      </vt:variant>
      <vt:variant>
        <vt:i4>475</vt:i4>
      </vt:variant>
      <vt:variant>
        <vt:i4>0</vt:i4>
      </vt:variant>
      <vt:variant>
        <vt:i4>5</vt:i4>
      </vt:variant>
      <vt:variant>
        <vt:lpwstr/>
      </vt:variant>
      <vt:variant>
        <vt:lpwstr>_ENREF_12</vt:lpwstr>
      </vt:variant>
      <vt:variant>
        <vt:i4>4194315</vt:i4>
      </vt:variant>
      <vt:variant>
        <vt:i4>440</vt:i4>
      </vt:variant>
      <vt:variant>
        <vt:i4>0</vt:i4>
      </vt:variant>
      <vt:variant>
        <vt:i4>5</vt:i4>
      </vt:variant>
      <vt:variant>
        <vt:lpwstr/>
      </vt:variant>
      <vt:variant>
        <vt:lpwstr>_ENREF_16</vt:lpwstr>
      </vt:variant>
      <vt:variant>
        <vt:i4>4194315</vt:i4>
      </vt:variant>
      <vt:variant>
        <vt:i4>434</vt:i4>
      </vt:variant>
      <vt:variant>
        <vt:i4>0</vt:i4>
      </vt:variant>
      <vt:variant>
        <vt:i4>5</vt:i4>
      </vt:variant>
      <vt:variant>
        <vt:lpwstr/>
      </vt:variant>
      <vt:variant>
        <vt:lpwstr>_ENREF_15</vt:lpwstr>
      </vt:variant>
      <vt:variant>
        <vt:i4>4194315</vt:i4>
      </vt:variant>
      <vt:variant>
        <vt:i4>392</vt:i4>
      </vt:variant>
      <vt:variant>
        <vt:i4>0</vt:i4>
      </vt:variant>
      <vt:variant>
        <vt:i4>5</vt:i4>
      </vt:variant>
      <vt:variant>
        <vt:lpwstr/>
      </vt:variant>
      <vt:variant>
        <vt:lpwstr>_ENREF_14</vt:lpwstr>
      </vt:variant>
      <vt:variant>
        <vt:i4>4521995</vt:i4>
      </vt:variant>
      <vt:variant>
        <vt:i4>386</vt:i4>
      </vt:variant>
      <vt:variant>
        <vt:i4>0</vt:i4>
      </vt:variant>
      <vt:variant>
        <vt:i4>5</vt:i4>
      </vt:variant>
      <vt:variant>
        <vt:lpwstr/>
      </vt:variant>
      <vt:variant>
        <vt:lpwstr>_ENREF_4</vt:lpwstr>
      </vt:variant>
      <vt:variant>
        <vt:i4>4325387</vt:i4>
      </vt:variant>
      <vt:variant>
        <vt:i4>383</vt:i4>
      </vt:variant>
      <vt:variant>
        <vt:i4>0</vt:i4>
      </vt:variant>
      <vt:variant>
        <vt:i4>5</vt:i4>
      </vt:variant>
      <vt:variant>
        <vt:lpwstr/>
      </vt:variant>
      <vt:variant>
        <vt:lpwstr>_ENREF_3</vt:lpwstr>
      </vt:variant>
      <vt:variant>
        <vt:i4>4194315</vt:i4>
      </vt:variant>
      <vt:variant>
        <vt:i4>380</vt:i4>
      </vt:variant>
      <vt:variant>
        <vt:i4>0</vt:i4>
      </vt:variant>
      <vt:variant>
        <vt:i4>5</vt:i4>
      </vt:variant>
      <vt:variant>
        <vt:lpwstr/>
      </vt:variant>
      <vt:variant>
        <vt:lpwstr>_ENREF_11</vt:lpwstr>
      </vt:variant>
      <vt:variant>
        <vt:i4>4194315</vt:i4>
      </vt:variant>
      <vt:variant>
        <vt:i4>377</vt:i4>
      </vt:variant>
      <vt:variant>
        <vt:i4>0</vt:i4>
      </vt:variant>
      <vt:variant>
        <vt:i4>5</vt:i4>
      </vt:variant>
      <vt:variant>
        <vt:lpwstr/>
      </vt:variant>
      <vt:variant>
        <vt:lpwstr>_ENREF_13</vt:lpwstr>
      </vt:variant>
      <vt:variant>
        <vt:i4>4718603</vt:i4>
      </vt:variant>
      <vt:variant>
        <vt:i4>369</vt:i4>
      </vt:variant>
      <vt:variant>
        <vt:i4>0</vt:i4>
      </vt:variant>
      <vt:variant>
        <vt:i4>5</vt:i4>
      </vt:variant>
      <vt:variant>
        <vt:lpwstr/>
      </vt:variant>
      <vt:variant>
        <vt:lpwstr>_ENREF_9</vt:lpwstr>
      </vt:variant>
      <vt:variant>
        <vt:i4>4784139</vt:i4>
      </vt:variant>
      <vt:variant>
        <vt:i4>363</vt:i4>
      </vt:variant>
      <vt:variant>
        <vt:i4>0</vt:i4>
      </vt:variant>
      <vt:variant>
        <vt:i4>5</vt:i4>
      </vt:variant>
      <vt:variant>
        <vt:lpwstr/>
      </vt:variant>
      <vt:variant>
        <vt:lpwstr>_ENREF_8</vt:lpwstr>
      </vt:variant>
      <vt:variant>
        <vt:i4>4194315</vt:i4>
      </vt:variant>
      <vt:variant>
        <vt:i4>357</vt:i4>
      </vt:variant>
      <vt:variant>
        <vt:i4>0</vt:i4>
      </vt:variant>
      <vt:variant>
        <vt:i4>5</vt:i4>
      </vt:variant>
      <vt:variant>
        <vt:lpwstr/>
      </vt:variant>
      <vt:variant>
        <vt:lpwstr>_ENREF_1</vt:lpwstr>
      </vt:variant>
      <vt:variant>
        <vt:i4>4194315</vt:i4>
      </vt:variant>
      <vt:variant>
        <vt:i4>354</vt:i4>
      </vt:variant>
      <vt:variant>
        <vt:i4>0</vt:i4>
      </vt:variant>
      <vt:variant>
        <vt:i4>5</vt:i4>
      </vt:variant>
      <vt:variant>
        <vt:lpwstr/>
      </vt:variant>
      <vt:variant>
        <vt:lpwstr>_ENREF_12</vt:lpwstr>
      </vt:variant>
      <vt:variant>
        <vt:i4>4718603</vt:i4>
      </vt:variant>
      <vt:variant>
        <vt:i4>351</vt:i4>
      </vt:variant>
      <vt:variant>
        <vt:i4>0</vt:i4>
      </vt:variant>
      <vt:variant>
        <vt:i4>5</vt:i4>
      </vt:variant>
      <vt:variant>
        <vt:lpwstr/>
      </vt:variant>
      <vt:variant>
        <vt:lpwstr>_ENREF_9</vt:lpwstr>
      </vt:variant>
      <vt:variant>
        <vt:i4>4784139</vt:i4>
      </vt:variant>
      <vt:variant>
        <vt:i4>343</vt:i4>
      </vt:variant>
      <vt:variant>
        <vt:i4>0</vt:i4>
      </vt:variant>
      <vt:variant>
        <vt:i4>5</vt:i4>
      </vt:variant>
      <vt:variant>
        <vt:lpwstr/>
      </vt:variant>
      <vt:variant>
        <vt:lpwstr>_ENREF_8</vt:lpwstr>
      </vt:variant>
      <vt:variant>
        <vt:i4>4194315</vt:i4>
      </vt:variant>
      <vt:variant>
        <vt:i4>337</vt:i4>
      </vt:variant>
      <vt:variant>
        <vt:i4>0</vt:i4>
      </vt:variant>
      <vt:variant>
        <vt:i4>5</vt:i4>
      </vt:variant>
      <vt:variant>
        <vt:lpwstr/>
      </vt:variant>
      <vt:variant>
        <vt:lpwstr>_ENREF_11</vt:lpwstr>
      </vt:variant>
      <vt:variant>
        <vt:i4>4194315</vt:i4>
      </vt:variant>
      <vt:variant>
        <vt:i4>331</vt:i4>
      </vt:variant>
      <vt:variant>
        <vt:i4>0</vt:i4>
      </vt:variant>
      <vt:variant>
        <vt:i4>5</vt:i4>
      </vt:variant>
      <vt:variant>
        <vt:lpwstr/>
      </vt:variant>
      <vt:variant>
        <vt:lpwstr>_ENREF_10</vt:lpwstr>
      </vt:variant>
      <vt:variant>
        <vt:i4>4390923</vt:i4>
      </vt:variant>
      <vt:variant>
        <vt:i4>325</vt:i4>
      </vt:variant>
      <vt:variant>
        <vt:i4>0</vt:i4>
      </vt:variant>
      <vt:variant>
        <vt:i4>5</vt:i4>
      </vt:variant>
      <vt:variant>
        <vt:lpwstr/>
      </vt:variant>
      <vt:variant>
        <vt:lpwstr>_ENREF_2</vt:lpwstr>
      </vt:variant>
      <vt:variant>
        <vt:i4>4718603</vt:i4>
      </vt:variant>
      <vt:variant>
        <vt:i4>319</vt:i4>
      </vt:variant>
      <vt:variant>
        <vt:i4>0</vt:i4>
      </vt:variant>
      <vt:variant>
        <vt:i4>5</vt:i4>
      </vt:variant>
      <vt:variant>
        <vt:lpwstr/>
      </vt:variant>
      <vt:variant>
        <vt:lpwstr>_ENREF_9</vt:lpwstr>
      </vt:variant>
      <vt:variant>
        <vt:i4>4784139</vt:i4>
      </vt:variant>
      <vt:variant>
        <vt:i4>313</vt:i4>
      </vt:variant>
      <vt:variant>
        <vt:i4>0</vt:i4>
      </vt:variant>
      <vt:variant>
        <vt:i4>5</vt:i4>
      </vt:variant>
      <vt:variant>
        <vt:lpwstr/>
      </vt:variant>
      <vt:variant>
        <vt:lpwstr>_ENREF_8</vt:lpwstr>
      </vt:variant>
      <vt:variant>
        <vt:i4>4587531</vt:i4>
      </vt:variant>
      <vt:variant>
        <vt:i4>307</vt:i4>
      </vt:variant>
      <vt:variant>
        <vt:i4>0</vt:i4>
      </vt:variant>
      <vt:variant>
        <vt:i4>5</vt:i4>
      </vt:variant>
      <vt:variant>
        <vt:lpwstr/>
      </vt:variant>
      <vt:variant>
        <vt:lpwstr>_ENREF_7</vt:lpwstr>
      </vt:variant>
      <vt:variant>
        <vt:i4>4653067</vt:i4>
      </vt:variant>
      <vt:variant>
        <vt:i4>301</vt:i4>
      </vt:variant>
      <vt:variant>
        <vt:i4>0</vt:i4>
      </vt:variant>
      <vt:variant>
        <vt:i4>5</vt:i4>
      </vt:variant>
      <vt:variant>
        <vt:lpwstr/>
      </vt:variant>
      <vt:variant>
        <vt:lpwstr>_ENREF_6</vt:lpwstr>
      </vt:variant>
      <vt:variant>
        <vt:i4>4194315</vt:i4>
      </vt:variant>
      <vt:variant>
        <vt:i4>295</vt:i4>
      </vt:variant>
      <vt:variant>
        <vt:i4>0</vt:i4>
      </vt:variant>
      <vt:variant>
        <vt:i4>5</vt:i4>
      </vt:variant>
      <vt:variant>
        <vt:lpwstr/>
      </vt:variant>
      <vt:variant>
        <vt:lpwstr>_ENREF_1</vt:lpwstr>
      </vt:variant>
      <vt:variant>
        <vt:i4>3014671</vt:i4>
      </vt:variant>
      <vt:variant>
        <vt:i4>281</vt:i4>
      </vt:variant>
      <vt:variant>
        <vt:i4>0</vt:i4>
      </vt:variant>
      <vt:variant>
        <vt:i4>5</vt:i4>
      </vt:variant>
      <vt:variant>
        <vt:lpwstr/>
      </vt:variant>
      <vt:variant>
        <vt:lpwstr>_Toc9639567</vt:lpwstr>
      </vt:variant>
      <vt:variant>
        <vt:i4>3014671</vt:i4>
      </vt:variant>
      <vt:variant>
        <vt:i4>275</vt:i4>
      </vt:variant>
      <vt:variant>
        <vt:i4>0</vt:i4>
      </vt:variant>
      <vt:variant>
        <vt:i4>5</vt:i4>
      </vt:variant>
      <vt:variant>
        <vt:lpwstr/>
      </vt:variant>
      <vt:variant>
        <vt:lpwstr>_Toc9639566</vt:lpwstr>
      </vt:variant>
      <vt:variant>
        <vt:i4>1966186</vt:i4>
      </vt:variant>
      <vt:variant>
        <vt:i4>266</vt:i4>
      </vt:variant>
      <vt:variant>
        <vt:i4>0</vt:i4>
      </vt:variant>
      <vt:variant>
        <vt:i4>5</vt:i4>
      </vt:variant>
      <vt:variant>
        <vt:lpwstr>D:\Undergraduate-Thesis\Thesis-3.docx</vt:lpwstr>
      </vt:variant>
      <vt:variant>
        <vt:lpwstr>_Toc9644288</vt:lpwstr>
      </vt:variant>
      <vt:variant>
        <vt:i4>1966186</vt:i4>
      </vt:variant>
      <vt:variant>
        <vt:i4>260</vt:i4>
      </vt:variant>
      <vt:variant>
        <vt:i4>0</vt:i4>
      </vt:variant>
      <vt:variant>
        <vt:i4>5</vt:i4>
      </vt:variant>
      <vt:variant>
        <vt:lpwstr>D:\Undergraduate-Thesis\Thesis-3.docx</vt:lpwstr>
      </vt:variant>
      <vt:variant>
        <vt:lpwstr>_Toc9644287</vt:lpwstr>
      </vt:variant>
      <vt:variant>
        <vt:i4>1966186</vt:i4>
      </vt:variant>
      <vt:variant>
        <vt:i4>254</vt:i4>
      </vt:variant>
      <vt:variant>
        <vt:i4>0</vt:i4>
      </vt:variant>
      <vt:variant>
        <vt:i4>5</vt:i4>
      </vt:variant>
      <vt:variant>
        <vt:lpwstr>D:\Undergraduate-Thesis\Thesis-3.docx</vt:lpwstr>
      </vt:variant>
      <vt:variant>
        <vt:lpwstr>_Toc9644286</vt:lpwstr>
      </vt:variant>
      <vt:variant>
        <vt:i4>1966186</vt:i4>
      </vt:variant>
      <vt:variant>
        <vt:i4>248</vt:i4>
      </vt:variant>
      <vt:variant>
        <vt:i4>0</vt:i4>
      </vt:variant>
      <vt:variant>
        <vt:i4>5</vt:i4>
      </vt:variant>
      <vt:variant>
        <vt:lpwstr>D:\Undergraduate-Thesis\Thesis-3.docx</vt:lpwstr>
      </vt:variant>
      <vt:variant>
        <vt:lpwstr>_Toc9644285</vt:lpwstr>
      </vt:variant>
      <vt:variant>
        <vt:i4>1966186</vt:i4>
      </vt:variant>
      <vt:variant>
        <vt:i4>242</vt:i4>
      </vt:variant>
      <vt:variant>
        <vt:i4>0</vt:i4>
      </vt:variant>
      <vt:variant>
        <vt:i4>5</vt:i4>
      </vt:variant>
      <vt:variant>
        <vt:lpwstr>D:\Undergraduate-Thesis\Thesis-3.docx</vt:lpwstr>
      </vt:variant>
      <vt:variant>
        <vt:lpwstr>_Toc9644284</vt:lpwstr>
      </vt:variant>
      <vt:variant>
        <vt:i4>1966186</vt:i4>
      </vt:variant>
      <vt:variant>
        <vt:i4>236</vt:i4>
      </vt:variant>
      <vt:variant>
        <vt:i4>0</vt:i4>
      </vt:variant>
      <vt:variant>
        <vt:i4>5</vt:i4>
      </vt:variant>
      <vt:variant>
        <vt:lpwstr>D:\Undergraduate-Thesis\Thesis-3.docx</vt:lpwstr>
      </vt:variant>
      <vt:variant>
        <vt:lpwstr>_Toc9644283</vt:lpwstr>
      </vt:variant>
      <vt:variant>
        <vt:i4>1966186</vt:i4>
      </vt:variant>
      <vt:variant>
        <vt:i4>230</vt:i4>
      </vt:variant>
      <vt:variant>
        <vt:i4>0</vt:i4>
      </vt:variant>
      <vt:variant>
        <vt:i4>5</vt:i4>
      </vt:variant>
      <vt:variant>
        <vt:lpwstr>D:\Undergraduate-Thesis\Thesis-3.docx</vt:lpwstr>
      </vt:variant>
      <vt:variant>
        <vt:lpwstr>_Toc9644282</vt:lpwstr>
      </vt:variant>
      <vt:variant>
        <vt:i4>1966186</vt:i4>
      </vt:variant>
      <vt:variant>
        <vt:i4>206</vt:i4>
      </vt:variant>
      <vt:variant>
        <vt:i4>0</vt:i4>
      </vt:variant>
      <vt:variant>
        <vt:i4>5</vt:i4>
      </vt:variant>
      <vt:variant>
        <vt:lpwstr>D:\Undergraduate-Thesis\Thesis-3.docx</vt:lpwstr>
      </vt:variant>
      <vt:variant>
        <vt:lpwstr>_Toc9644281</vt:lpwstr>
      </vt:variant>
      <vt:variant>
        <vt:i4>1966186</vt:i4>
      </vt:variant>
      <vt:variant>
        <vt:i4>200</vt:i4>
      </vt:variant>
      <vt:variant>
        <vt:i4>0</vt:i4>
      </vt:variant>
      <vt:variant>
        <vt:i4>5</vt:i4>
      </vt:variant>
      <vt:variant>
        <vt:lpwstr>D:\Undergraduate-Thesis\Thesis-3.docx</vt:lpwstr>
      </vt:variant>
      <vt:variant>
        <vt:lpwstr>_Toc9644280</vt:lpwstr>
      </vt:variant>
      <vt:variant>
        <vt:i4>1114218</vt:i4>
      </vt:variant>
      <vt:variant>
        <vt:i4>194</vt:i4>
      </vt:variant>
      <vt:variant>
        <vt:i4>0</vt:i4>
      </vt:variant>
      <vt:variant>
        <vt:i4>5</vt:i4>
      </vt:variant>
      <vt:variant>
        <vt:lpwstr>D:\Undergraduate-Thesis\Thesis-3.docx</vt:lpwstr>
      </vt:variant>
      <vt:variant>
        <vt:lpwstr>_Toc9644279</vt:lpwstr>
      </vt:variant>
      <vt:variant>
        <vt:i4>1114218</vt:i4>
      </vt:variant>
      <vt:variant>
        <vt:i4>188</vt:i4>
      </vt:variant>
      <vt:variant>
        <vt:i4>0</vt:i4>
      </vt:variant>
      <vt:variant>
        <vt:i4>5</vt:i4>
      </vt:variant>
      <vt:variant>
        <vt:lpwstr>D:\Undergraduate-Thesis\Thesis-3.docx</vt:lpwstr>
      </vt:variant>
      <vt:variant>
        <vt:lpwstr>_Toc9644278</vt:lpwstr>
      </vt:variant>
      <vt:variant>
        <vt:i4>1114218</vt:i4>
      </vt:variant>
      <vt:variant>
        <vt:i4>182</vt:i4>
      </vt:variant>
      <vt:variant>
        <vt:i4>0</vt:i4>
      </vt:variant>
      <vt:variant>
        <vt:i4>5</vt:i4>
      </vt:variant>
      <vt:variant>
        <vt:lpwstr>D:\Undergraduate-Thesis\Thesis-3.docx</vt:lpwstr>
      </vt:variant>
      <vt:variant>
        <vt:lpwstr>_Toc9644277</vt:lpwstr>
      </vt:variant>
      <vt:variant>
        <vt:i4>1114218</vt:i4>
      </vt:variant>
      <vt:variant>
        <vt:i4>176</vt:i4>
      </vt:variant>
      <vt:variant>
        <vt:i4>0</vt:i4>
      </vt:variant>
      <vt:variant>
        <vt:i4>5</vt:i4>
      </vt:variant>
      <vt:variant>
        <vt:lpwstr>D:\Undergraduate-Thesis\Thesis-3.docx</vt:lpwstr>
      </vt:variant>
      <vt:variant>
        <vt:lpwstr>_Toc9644276</vt:lpwstr>
      </vt:variant>
      <vt:variant>
        <vt:i4>1114218</vt:i4>
      </vt:variant>
      <vt:variant>
        <vt:i4>170</vt:i4>
      </vt:variant>
      <vt:variant>
        <vt:i4>0</vt:i4>
      </vt:variant>
      <vt:variant>
        <vt:i4>5</vt:i4>
      </vt:variant>
      <vt:variant>
        <vt:lpwstr>D:\Undergraduate-Thesis\Thesis-3.docx</vt:lpwstr>
      </vt:variant>
      <vt:variant>
        <vt:lpwstr>_Toc9644275</vt:lpwstr>
      </vt:variant>
      <vt:variant>
        <vt:i4>1114218</vt:i4>
      </vt:variant>
      <vt:variant>
        <vt:i4>164</vt:i4>
      </vt:variant>
      <vt:variant>
        <vt:i4>0</vt:i4>
      </vt:variant>
      <vt:variant>
        <vt:i4>5</vt:i4>
      </vt:variant>
      <vt:variant>
        <vt:lpwstr>D:\Undergraduate-Thesis\Thesis-3.docx</vt:lpwstr>
      </vt:variant>
      <vt:variant>
        <vt:lpwstr>_Toc9644274</vt:lpwstr>
      </vt:variant>
      <vt:variant>
        <vt:i4>1114218</vt:i4>
      </vt:variant>
      <vt:variant>
        <vt:i4>158</vt:i4>
      </vt:variant>
      <vt:variant>
        <vt:i4>0</vt:i4>
      </vt:variant>
      <vt:variant>
        <vt:i4>5</vt:i4>
      </vt:variant>
      <vt:variant>
        <vt:lpwstr>D:\Undergraduate-Thesis\Thesis-3.docx</vt:lpwstr>
      </vt:variant>
      <vt:variant>
        <vt:lpwstr>_Toc9644273</vt:lpwstr>
      </vt:variant>
      <vt:variant>
        <vt:i4>1114218</vt:i4>
      </vt:variant>
      <vt:variant>
        <vt:i4>149</vt:i4>
      </vt:variant>
      <vt:variant>
        <vt:i4>0</vt:i4>
      </vt:variant>
      <vt:variant>
        <vt:i4>5</vt:i4>
      </vt:variant>
      <vt:variant>
        <vt:lpwstr>D:\Undergraduate-Thesis\Thesis-3.docx</vt:lpwstr>
      </vt:variant>
      <vt:variant>
        <vt:lpwstr>_Toc9644272</vt:lpwstr>
      </vt:variant>
      <vt:variant>
        <vt:i4>1114218</vt:i4>
      </vt:variant>
      <vt:variant>
        <vt:i4>143</vt:i4>
      </vt:variant>
      <vt:variant>
        <vt:i4>0</vt:i4>
      </vt:variant>
      <vt:variant>
        <vt:i4>5</vt:i4>
      </vt:variant>
      <vt:variant>
        <vt:lpwstr>D:\Undergraduate-Thesis\Thesis-3.docx</vt:lpwstr>
      </vt:variant>
      <vt:variant>
        <vt:lpwstr>_Toc9644271</vt:lpwstr>
      </vt:variant>
      <vt:variant>
        <vt:i4>1114218</vt:i4>
      </vt:variant>
      <vt:variant>
        <vt:i4>137</vt:i4>
      </vt:variant>
      <vt:variant>
        <vt:i4>0</vt:i4>
      </vt:variant>
      <vt:variant>
        <vt:i4>5</vt:i4>
      </vt:variant>
      <vt:variant>
        <vt:lpwstr>D:\Undergraduate-Thesis\Thesis-3.docx</vt:lpwstr>
      </vt:variant>
      <vt:variant>
        <vt:lpwstr>_Toc9644270</vt:lpwstr>
      </vt:variant>
      <vt:variant>
        <vt:i4>1048682</vt:i4>
      </vt:variant>
      <vt:variant>
        <vt:i4>131</vt:i4>
      </vt:variant>
      <vt:variant>
        <vt:i4>0</vt:i4>
      </vt:variant>
      <vt:variant>
        <vt:i4>5</vt:i4>
      </vt:variant>
      <vt:variant>
        <vt:lpwstr>D:\Undergraduate-Thesis\Thesis-3.docx</vt:lpwstr>
      </vt:variant>
      <vt:variant>
        <vt:lpwstr>_Toc9644269</vt:lpwstr>
      </vt:variant>
      <vt:variant>
        <vt:i4>1048682</vt:i4>
      </vt:variant>
      <vt:variant>
        <vt:i4>125</vt:i4>
      </vt:variant>
      <vt:variant>
        <vt:i4>0</vt:i4>
      </vt:variant>
      <vt:variant>
        <vt:i4>5</vt:i4>
      </vt:variant>
      <vt:variant>
        <vt:lpwstr>D:\Undergraduate-Thesis\Thesis-3.docx</vt:lpwstr>
      </vt:variant>
      <vt:variant>
        <vt:lpwstr>_Toc9644268</vt:lpwstr>
      </vt:variant>
      <vt:variant>
        <vt:i4>2293775</vt:i4>
      </vt:variant>
      <vt:variant>
        <vt:i4>116</vt:i4>
      </vt:variant>
      <vt:variant>
        <vt:i4>0</vt:i4>
      </vt:variant>
      <vt:variant>
        <vt:i4>5</vt:i4>
      </vt:variant>
      <vt:variant>
        <vt:lpwstr/>
      </vt:variant>
      <vt:variant>
        <vt:lpwstr>_Toc9644267</vt:lpwstr>
      </vt:variant>
      <vt:variant>
        <vt:i4>2293775</vt:i4>
      </vt:variant>
      <vt:variant>
        <vt:i4>110</vt:i4>
      </vt:variant>
      <vt:variant>
        <vt:i4>0</vt:i4>
      </vt:variant>
      <vt:variant>
        <vt:i4>5</vt:i4>
      </vt:variant>
      <vt:variant>
        <vt:lpwstr/>
      </vt:variant>
      <vt:variant>
        <vt:lpwstr>_Toc9644266</vt:lpwstr>
      </vt:variant>
      <vt:variant>
        <vt:i4>2293775</vt:i4>
      </vt:variant>
      <vt:variant>
        <vt:i4>104</vt:i4>
      </vt:variant>
      <vt:variant>
        <vt:i4>0</vt:i4>
      </vt:variant>
      <vt:variant>
        <vt:i4>5</vt:i4>
      </vt:variant>
      <vt:variant>
        <vt:lpwstr/>
      </vt:variant>
      <vt:variant>
        <vt:lpwstr>_Toc9644265</vt:lpwstr>
      </vt:variant>
      <vt:variant>
        <vt:i4>2293775</vt:i4>
      </vt:variant>
      <vt:variant>
        <vt:i4>98</vt:i4>
      </vt:variant>
      <vt:variant>
        <vt:i4>0</vt:i4>
      </vt:variant>
      <vt:variant>
        <vt:i4>5</vt:i4>
      </vt:variant>
      <vt:variant>
        <vt:lpwstr/>
      </vt:variant>
      <vt:variant>
        <vt:lpwstr>_Toc9644264</vt:lpwstr>
      </vt:variant>
      <vt:variant>
        <vt:i4>2293775</vt:i4>
      </vt:variant>
      <vt:variant>
        <vt:i4>92</vt:i4>
      </vt:variant>
      <vt:variant>
        <vt:i4>0</vt:i4>
      </vt:variant>
      <vt:variant>
        <vt:i4>5</vt:i4>
      </vt:variant>
      <vt:variant>
        <vt:lpwstr/>
      </vt:variant>
      <vt:variant>
        <vt:lpwstr>_Toc9644263</vt:lpwstr>
      </vt:variant>
      <vt:variant>
        <vt:i4>2293775</vt:i4>
      </vt:variant>
      <vt:variant>
        <vt:i4>86</vt:i4>
      </vt:variant>
      <vt:variant>
        <vt:i4>0</vt:i4>
      </vt:variant>
      <vt:variant>
        <vt:i4>5</vt:i4>
      </vt:variant>
      <vt:variant>
        <vt:lpwstr/>
      </vt:variant>
      <vt:variant>
        <vt:lpwstr>_Toc9644262</vt:lpwstr>
      </vt:variant>
      <vt:variant>
        <vt:i4>2293775</vt:i4>
      </vt:variant>
      <vt:variant>
        <vt:i4>80</vt:i4>
      </vt:variant>
      <vt:variant>
        <vt:i4>0</vt:i4>
      </vt:variant>
      <vt:variant>
        <vt:i4>5</vt:i4>
      </vt:variant>
      <vt:variant>
        <vt:lpwstr/>
      </vt:variant>
      <vt:variant>
        <vt:lpwstr>_Toc9644261</vt:lpwstr>
      </vt:variant>
      <vt:variant>
        <vt:i4>2293775</vt:i4>
      </vt:variant>
      <vt:variant>
        <vt:i4>74</vt:i4>
      </vt:variant>
      <vt:variant>
        <vt:i4>0</vt:i4>
      </vt:variant>
      <vt:variant>
        <vt:i4>5</vt:i4>
      </vt:variant>
      <vt:variant>
        <vt:lpwstr/>
      </vt:variant>
      <vt:variant>
        <vt:lpwstr>_Toc9644260</vt:lpwstr>
      </vt:variant>
      <vt:variant>
        <vt:i4>2097167</vt:i4>
      </vt:variant>
      <vt:variant>
        <vt:i4>68</vt:i4>
      </vt:variant>
      <vt:variant>
        <vt:i4>0</vt:i4>
      </vt:variant>
      <vt:variant>
        <vt:i4>5</vt:i4>
      </vt:variant>
      <vt:variant>
        <vt:lpwstr/>
      </vt:variant>
      <vt:variant>
        <vt:lpwstr>_Toc9644259</vt:lpwstr>
      </vt:variant>
      <vt:variant>
        <vt:i4>2097167</vt:i4>
      </vt:variant>
      <vt:variant>
        <vt:i4>62</vt:i4>
      </vt:variant>
      <vt:variant>
        <vt:i4>0</vt:i4>
      </vt:variant>
      <vt:variant>
        <vt:i4>5</vt:i4>
      </vt:variant>
      <vt:variant>
        <vt:lpwstr/>
      </vt:variant>
      <vt:variant>
        <vt:lpwstr>_Toc9644258</vt:lpwstr>
      </vt:variant>
      <vt:variant>
        <vt:i4>2097167</vt:i4>
      </vt:variant>
      <vt:variant>
        <vt:i4>56</vt:i4>
      </vt:variant>
      <vt:variant>
        <vt:i4>0</vt:i4>
      </vt:variant>
      <vt:variant>
        <vt:i4>5</vt:i4>
      </vt:variant>
      <vt:variant>
        <vt:lpwstr/>
      </vt:variant>
      <vt:variant>
        <vt:lpwstr>_Toc9644257</vt:lpwstr>
      </vt:variant>
      <vt:variant>
        <vt:i4>2097167</vt:i4>
      </vt:variant>
      <vt:variant>
        <vt:i4>50</vt:i4>
      </vt:variant>
      <vt:variant>
        <vt:i4>0</vt:i4>
      </vt:variant>
      <vt:variant>
        <vt:i4>5</vt:i4>
      </vt:variant>
      <vt:variant>
        <vt:lpwstr/>
      </vt:variant>
      <vt:variant>
        <vt:lpwstr>_Toc9644256</vt:lpwstr>
      </vt:variant>
      <vt:variant>
        <vt:i4>2097167</vt:i4>
      </vt:variant>
      <vt:variant>
        <vt:i4>44</vt:i4>
      </vt:variant>
      <vt:variant>
        <vt:i4>0</vt:i4>
      </vt:variant>
      <vt:variant>
        <vt:i4>5</vt:i4>
      </vt:variant>
      <vt:variant>
        <vt:lpwstr/>
      </vt:variant>
      <vt:variant>
        <vt:lpwstr>_Toc9644255</vt:lpwstr>
      </vt:variant>
      <vt:variant>
        <vt:i4>2097167</vt:i4>
      </vt:variant>
      <vt:variant>
        <vt:i4>38</vt:i4>
      </vt:variant>
      <vt:variant>
        <vt:i4>0</vt:i4>
      </vt:variant>
      <vt:variant>
        <vt:i4>5</vt:i4>
      </vt:variant>
      <vt:variant>
        <vt:lpwstr/>
      </vt:variant>
      <vt:variant>
        <vt:lpwstr>_Toc9644254</vt:lpwstr>
      </vt:variant>
      <vt:variant>
        <vt:i4>2097167</vt:i4>
      </vt:variant>
      <vt:variant>
        <vt:i4>32</vt:i4>
      </vt:variant>
      <vt:variant>
        <vt:i4>0</vt:i4>
      </vt:variant>
      <vt:variant>
        <vt:i4>5</vt:i4>
      </vt:variant>
      <vt:variant>
        <vt:lpwstr/>
      </vt:variant>
      <vt:variant>
        <vt:lpwstr>_Toc9644253</vt:lpwstr>
      </vt:variant>
      <vt:variant>
        <vt:i4>2097167</vt:i4>
      </vt:variant>
      <vt:variant>
        <vt:i4>26</vt:i4>
      </vt:variant>
      <vt:variant>
        <vt:i4>0</vt:i4>
      </vt:variant>
      <vt:variant>
        <vt:i4>5</vt:i4>
      </vt:variant>
      <vt:variant>
        <vt:lpwstr/>
      </vt:variant>
      <vt:variant>
        <vt:lpwstr>_Toc9644252</vt:lpwstr>
      </vt:variant>
      <vt:variant>
        <vt:i4>2097167</vt:i4>
      </vt:variant>
      <vt:variant>
        <vt:i4>20</vt:i4>
      </vt:variant>
      <vt:variant>
        <vt:i4>0</vt:i4>
      </vt:variant>
      <vt:variant>
        <vt:i4>5</vt:i4>
      </vt:variant>
      <vt:variant>
        <vt:lpwstr/>
      </vt:variant>
      <vt:variant>
        <vt:lpwstr>_Toc9644251</vt:lpwstr>
      </vt:variant>
      <vt:variant>
        <vt:i4>2097167</vt:i4>
      </vt:variant>
      <vt:variant>
        <vt:i4>14</vt:i4>
      </vt:variant>
      <vt:variant>
        <vt:i4>0</vt:i4>
      </vt:variant>
      <vt:variant>
        <vt:i4>5</vt:i4>
      </vt:variant>
      <vt:variant>
        <vt:lpwstr/>
      </vt:variant>
      <vt:variant>
        <vt:lpwstr>_Toc9644250</vt:lpwstr>
      </vt:variant>
      <vt:variant>
        <vt:i4>2162703</vt:i4>
      </vt:variant>
      <vt:variant>
        <vt:i4>8</vt:i4>
      </vt:variant>
      <vt:variant>
        <vt:i4>0</vt:i4>
      </vt:variant>
      <vt:variant>
        <vt:i4>5</vt:i4>
      </vt:variant>
      <vt:variant>
        <vt:lpwstr/>
      </vt:variant>
      <vt:variant>
        <vt:lpwstr>_Toc9644249</vt:lpwstr>
      </vt:variant>
      <vt:variant>
        <vt:i4>2162703</vt:i4>
      </vt:variant>
      <vt:variant>
        <vt:i4>2</vt:i4>
      </vt:variant>
      <vt:variant>
        <vt:i4>0</vt:i4>
      </vt:variant>
      <vt:variant>
        <vt:i4>5</vt:i4>
      </vt:variant>
      <vt:variant>
        <vt:lpwstr/>
      </vt:variant>
      <vt:variant>
        <vt:lpwstr>_Toc9644248</vt:lpwstr>
      </vt:variant>
      <vt:variant>
        <vt:i4>4194367</vt:i4>
      </vt:variant>
      <vt:variant>
        <vt:i4>0</vt:i4>
      </vt:variant>
      <vt:variant>
        <vt:i4>0</vt:i4>
      </vt:variant>
      <vt:variant>
        <vt:i4>5</vt:i4>
      </vt:variant>
      <vt:variant>
        <vt:lpwstr>https://en.wikipedia.org/wiki/Moir%C3%A9_pattern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    级</dc:title>
  <dc:creator>User</dc:creator>
  <cp:lastModifiedBy>凡 张</cp:lastModifiedBy>
  <cp:revision>19</cp:revision>
  <cp:lastPrinted>2019-05-25T10:15:00Z</cp:lastPrinted>
  <dcterms:created xsi:type="dcterms:W3CDTF">2019-05-25T08:55:00Z</dcterms:created>
  <dcterms:modified xsi:type="dcterms:W3CDTF">2019-05-26T01:22:00Z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